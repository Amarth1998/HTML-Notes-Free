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0"/>
          <w:lang w:bidi="hi-IN"/>
        </w:rPr>
        <w:id w:val="-813714908"/>
        <w:docPartObj>
          <w:docPartGallery w:val="Table of Contents"/>
          <w:docPartUnique/>
        </w:docPartObj>
      </w:sdtPr>
      <w:sdtEndPr>
        <w:rPr>
          <w:b/>
          <w:bCs/>
          <w:noProof/>
        </w:rPr>
      </w:sdtEndPr>
      <w:sdtContent>
        <w:p w14:paraId="52E5FF7B" w14:textId="48510883" w:rsidR="00EE1DEC" w:rsidRDefault="00EE1DEC">
          <w:pPr>
            <w:pStyle w:val="TOCHeading"/>
          </w:pPr>
          <w:r>
            <w:t>Table of Contents</w:t>
          </w:r>
        </w:p>
        <w:p w14:paraId="57D778CF" w14:textId="0C893574" w:rsidR="00EE1DEC" w:rsidRDefault="00EE1DEC">
          <w:pPr>
            <w:pStyle w:val="TOC1"/>
            <w:tabs>
              <w:tab w:val="right" w:leader="dot" w:pos="9350"/>
            </w:tabs>
            <w:rPr>
              <w:rFonts w:eastAsiaTheme="minorEastAsia" w:cs="Mangal"/>
              <w:noProof/>
            </w:rPr>
          </w:pPr>
          <w:r>
            <w:fldChar w:fldCharType="begin"/>
          </w:r>
          <w:r>
            <w:instrText xml:space="preserve"> TOC \o "1-3" \h \z \u </w:instrText>
          </w:r>
          <w:r>
            <w:fldChar w:fldCharType="separate"/>
          </w:r>
          <w:hyperlink w:anchor="_Toc114175454" w:history="1">
            <w:r w:rsidRPr="00DD2D1D">
              <w:rPr>
                <w:rStyle w:val="attributecolor"/>
                <w:b/>
                <w:bCs/>
                <w:noProof/>
              </w:rPr>
              <w:t>What is HTML ?</w:t>
            </w:r>
            <w:r>
              <w:rPr>
                <w:noProof/>
                <w:webHidden/>
              </w:rPr>
              <w:tab/>
            </w:r>
            <w:r>
              <w:rPr>
                <w:noProof/>
                <w:webHidden/>
              </w:rPr>
              <w:fldChar w:fldCharType="begin"/>
            </w:r>
            <w:r>
              <w:rPr>
                <w:noProof/>
                <w:webHidden/>
              </w:rPr>
              <w:instrText xml:space="preserve"> PAGEREF _Toc114175454 \h </w:instrText>
            </w:r>
            <w:r>
              <w:rPr>
                <w:noProof/>
                <w:webHidden/>
              </w:rPr>
            </w:r>
            <w:r>
              <w:rPr>
                <w:noProof/>
                <w:webHidden/>
              </w:rPr>
              <w:fldChar w:fldCharType="separate"/>
            </w:r>
            <w:r w:rsidR="000B3454">
              <w:rPr>
                <w:noProof/>
                <w:webHidden/>
              </w:rPr>
              <w:t>7</w:t>
            </w:r>
            <w:r>
              <w:rPr>
                <w:noProof/>
                <w:webHidden/>
              </w:rPr>
              <w:fldChar w:fldCharType="end"/>
            </w:r>
          </w:hyperlink>
        </w:p>
        <w:p w14:paraId="00428DBF" w14:textId="4349444C" w:rsidR="00EE1DEC" w:rsidRDefault="008625FE">
          <w:pPr>
            <w:pStyle w:val="TOC1"/>
            <w:tabs>
              <w:tab w:val="right" w:leader="dot" w:pos="9350"/>
            </w:tabs>
            <w:rPr>
              <w:rFonts w:eastAsiaTheme="minorEastAsia" w:cs="Mangal"/>
              <w:noProof/>
            </w:rPr>
          </w:pPr>
          <w:hyperlink w:anchor="_Toc114175455" w:history="1">
            <w:r w:rsidR="00EE1DEC" w:rsidRPr="00DD2D1D">
              <w:rPr>
                <w:rStyle w:val="attributecolor"/>
                <w:rFonts w:cstheme="minorHAnsi"/>
                <w:b/>
                <w:bCs/>
                <w:noProof/>
              </w:rPr>
              <w:t>HTML Element?</w:t>
            </w:r>
            <w:r w:rsidR="00EE1DEC">
              <w:rPr>
                <w:noProof/>
                <w:webHidden/>
              </w:rPr>
              <w:tab/>
            </w:r>
            <w:r w:rsidR="00EE1DEC">
              <w:rPr>
                <w:noProof/>
                <w:webHidden/>
              </w:rPr>
              <w:fldChar w:fldCharType="begin"/>
            </w:r>
            <w:r w:rsidR="00EE1DEC">
              <w:rPr>
                <w:noProof/>
                <w:webHidden/>
              </w:rPr>
              <w:instrText xml:space="preserve"> PAGEREF _Toc114175455 \h </w:instrText>
            </w:r>
            <w:r w:rsidR="00EE1DEC">
              <w:rPr>
                <w:noProof/>
                <w:webHidden/>
              </w:rPr>
            </w:r>
            <w:r w:rsidR="00EE1DEC">
              <w:rPr>
                <w:noProof/>
                <w:webHidden/>
              </w:rPr>
              <w:fldChar w:fldCharType="separate"/>
            </w:r>
            <w:r w:rsidR="000B3454">
              <w:rPr>
                <w:noProof/>
                <w:webHidden/>
              </w:rPr>
              <w:t>7</w:t>
            </w:r>
            <w:r w:rsidR="00EE1DEC">
              <w:rPr>
                <w:noProof/>
                <w:webHidden/>
              </w:rPr>
              <w:fldChar w:fldCharType="end"/>
            </w:r>
          </w:hyperlink>
        </w:p>
        <w:p w14:paraId="1444851F" w14:textId="32F6E2FC" w:rsidR="00EE1DEC" w:rsidRDefault="008625FE">
          <w:pPr>
            <w:pStyle w:val="TOC2"/>
            <w:tabs>
              <w:tab w:val="right" w:leader="dot" w:pos="9350"/>
            </w:tabs>
            <w:rPr>
              <w:rFonts w:eastAsiaTheme="minorEastAsia" w:cs="Mangal"/>
              <w:noProof/>
            </w:rPr>
          </w:pPr>
          <w:hyperlink w:anchor="_Toc114175456" w:history="1">
            <w:r w:rsidR="00EE1DEC" w:rsidRPr="00DD2D1D">
              <w:rPr>
                <w:rStyle w:val="attributecolor"/>
                <w:bCs/>
                <w:noProof/>
              </w:rPr>
              <w:t>Empty HTML Elements</w:t>
            </w:r>
            <w:r w:rsidR="00EE1DEC">
              <w:rPr>
                <w:noProof/>
                <w:webHidden/>
              </w:rPr>
              <w:tab/>
            </w:r>
            <w:r w:rsidR="00EE1DEC">
              <w:rPr>
                <w:noProof/>
                <w:webHidden/>
              </w:rPr>
              <w:fldChar w:fldCharType="begin"/>
            </w:r>
            <w:r w:rsidR="00EE1DEC">
              <w:rPr>
                <w:noProof/>
                <w:webHidden/>
              </w:rPr>
              <w:instrText xml:space="preserve"> PAGEREF _Toc114175456 \h </w:instrText>
            </w:r>
            <w:r w:rsidR="00EE1DEC">
              <w:rPr>
                <w:noProof/>
                <w:webHidden/>
              </w:rPr>
            </w:r>
            <w:r w:rsidR="00EE1DEC">
              <w:rPr>
                <w:noProof/>
                <w:webHidden/>
              </w:rPr>
              <w:fldChar w:fldCharType="separate"/>
            </w:r>
            <w:r w:rsidR="000B3454">
              <w:rPr>
                <w:noProof/>
                <w:webHidden/>
              </w:rPr>
              <w:t>8</w:t>
            </w:r>
            <w:r w:rsidR="00EE1DEC">
              <w:rPr>
                <w:noProof/>
                <w:webHidden/>
              </w:rPr>
              <w:fldChar w:fldCharType="end"/>
            </w:r>
          </w:hyperlink>
        </w:p>
        <w:p w14:paraId="23B3BA9A" w14:textId="66F11D76" w:rsidR="00EE1DEC" w:rsidRDefault="008625FE">
          <w:pPr>
            <w:pStyle w:val="TOC2"/>
            <w:tabs>
              <w:tab w:val="right" w:leader="dot" w:pos="9350"/>
            </w:tabs>
            <w:rPr>
              <w:rFonts w:eastAsiaTheme="minorEastAsia" w:cs="Mangal"/>
              <w:noProof/>
            </w:rPr>
          </w:pPr>
          <w:hyperlink w:anchor="_Toc114175457" w:history="1">
            <w:r w:rsidR="00EE1DEC" w:rsidRPr="00DD2D1D">
              <w:rPr>
                <w:rStyle w:val="attributecolor"/>
                <w:bCs/>
                <w:noProof/>
              </w:rPr>
              <w:t>Nested HTML Elements</w:t>
            </w:r>
            <w:r w:rsidR="00EE1DEC">
              <w:rPr>
                <w:noProof/>
                <w:webHidden/>
              </w:rPr>
              <w:tab/>
            </w:r>
            <w:r w:rsidR="00EE1DEC">
              <w:rPr>
                <w:noProof/>
                <w:webHidden/>
              </w:rPr>
              <w:fldChar w:fldCharType="begin"/>
            </w:r>
            <w:r w:rsidR="00EE1DEC">
              <w:rPr>
                <w:noProof/>
                <w:webHidden/>
              </w:rPr>
              <w:instrText xml:space="preserve"> PAGEREF _Toc114175457 \h </w:instrText>
            </w:r>
            <w:r w:rsidR="00EE1DEC">
              <w:rPr>
                <w:noProof/>
                <w:webHidden/>
              </w:rPr>
            </w:r>
            <w:r w:rsidR="00EE1DEC">
              <w:rPr>
                <w:noProof/>
                <w:webHidden/>
              </w:rPr>
              <w:fldChar w:fldCharType="separate"/>
            </w:r>
            <w:r w:rsidR="000B3454">
              <w:rPr>
                <w:noProof/>
                <w:webHidden/>
              </w:rPr>
              <w:t>8</w:t>
            </w:r>
            <w:r w:rsidR="00EE1DEC">
              <w:rPr>
                <w:noProof/>
                <w:webHidden/>
              </w:rPr>
              <w:fldChar w:fldCharType="end"/>
            </w:r>
          </w:hyperlink>
        </w:p>
        <w:p w14:paraId="410A5A9A" w14:textId="7A21B0A4" w:rsidR="00EE1DEC" w:rsidRDefault="008625FE">
          <w:pPr>
            <w:pStyle w:val="TOC1"/>
            <w:tabs>
              <w:tab w:val="right" w:leader="dot" w:pos="9350"/>
            </w:tabs>
            <w:rPr>
              <w:rFonts w:eastAsiaTheme="minorEastAsia" w:cs="Mangal"/>
              <w:noProof/>
            </w:rPr>
          </w:pPr>
          <w:hyperlink w:anchor="_Toc114175458" w:history="1">
            <w:r w:rsidR="00EE1DEC" w:rsidRPr="00DD2D1D">
              <w:rPr>
                <w:rStyle w:val="attributecolor"/>
                <w:b/>
                <w:bCs/>
                <w:noProof/>
              </w:rPr>
              <w:t>Web Browsers</w:t>
            </w:r>
            <w:r w:rsidR="00EE1DEC">
              <w:rPr>
                <w:noProof/>
                <w:webHidden/>
              </w:rPr>
              <w:tab/>
            </w:r>
            <w:r w:rsidR="00EE1DEC">
              <w:rPr>
                <w:noProof/>
                <w:webHidden/>
              </w:rPr>
              <w:fldChar w:fldCharType="begin"/>
            </w:r>
            <w:r w:rsidR="00EE1DEC">
              <w:rPr>
                <w:noProof/>
                <w:webHidden/>
              </w:rPr>
              <w:instrText xml:space="preserve"> PAGEREF _Toc114175458 \h </w:instrText>
            </w:r>
            <w:r w:rsidR="00EE1DEC">
              <w:rPr>
                <w:noProof/>
                <w:webHidden/>
              </w:rPr>
            </w:r>
            <w:r w:rsidR="00EE1DEC">
              <w:rPr>
                <w:noProof/>
                <w:webHidden/>
              </w:rPr>
              <w:fldChar w:fldCharType="separate"/>
            </w:r>
            <w:r w:rsidR="000B3454">
              <w:rPr>
                <w:noProof/>
                <w:webHidden/>
              </w:rPr>
              <w:t>9</w:t>
            </w:r>
            <w:r w:rsidR="00EE1DEC">
              <w:rPr>
                <w:noProof/>
                <w:webHidden/>
              </w:rPr>
              <w:fldChar w:fldCharType="end"/>
            </w:r>
          </w:hyperlink>
        </w:p>
        <w:p w14:paraId="45429BE3" w14:textId="1ECCE3FE" w:rsidR="00EE1DEC" w:rsidRDefault="008625FE">
          <w:pPr>
            <w:pStyle w:val="TOC1"/>
            <w:tabs>
              <w:tab w:val="right" w:leader="dot" w:pos="9350"/>
            </w:tabs>
            <w:rPr>
              <w:rFonts w:eastAsiaTheme="minorEastAsia" w:cs="Mangal"/>
              <w:noProof/>
            </w:rPr>
          </w:pPr>
          <w:hyperlink w:anchor="_Toc114175459" w:history="1">
            <w:r w:rsidR="00EE1DEC" w:rsidRPr="00DD2D1D">
              <w:rPr>
                <w:rStyle w:val="attributecolor"/>
                <w:b/>
                <w:bCs/>
                <w:noProof/>
              </w:rPr>
              <w:t>HTML Page Structure</w:t>
            </w:r>
            <w:r w:rsidR="00EE1DEC">
              <w:rPr>
                <w:noProof/>
                <w:webHidden/>
              </w:rPr>
              <w:tab/>
            </w:r>
            <w:r w:rsidR="00EE1DEC">
              <w:rPr>
                <w:noProof/>
                <w:webHidden/>
              </w:rPr>
              <w:fldChar w:fldCharType="begin"/>
            </w:r>
            <w:r w:rsidR="00EE1DEC">
              <w:rPr>
                <w:noProof/>
                <w:webHidden/>
              </w:rPr>
              <w:instrText xml:space="preserve"> PAGEREF _Toc114175459 \h </w:instrText>
            </w:r>
            <w:r w:rsidR="00EE1DEC">
              <w:rPr>
                <w:noProof/>
                <w:webHidden/>
              </w:rPr>
            </w:r>
            <w:r w:rsidR="00EE1DEC">
              <w:rPr>
                <w:noProof/>
                <w:webHidden/>
              </w:rPr>
              <w:fldChar w:fldCharType="separate"/>
            </w:r>
            <w:r w:rsidR="000B3454">
              <w:rPr>
                <w:noProof/>
                <w:webHidden/>
              </w:rPr>
              <w:t>9</w:t>
            </w:r>
            <w:r w:rsidR="00EE1DEC">
              <w:rPr>
                <w:noProof/>
                <w:webHidden/>
              </w:rPr>
              <w:fldChar w:fldCharType="end"/>
            </w:r>
          </w:hyperlink>
        </w:p>
        <w:p w14:paraId="27633A6B" w14:textId="56D91436" w:rsidR="00EE1DEC" w:rsidRDefault="008625FE">
          <w:pPr>
            <w:pStyle w:val="TOC1"/>
            <w:tabs>
              <w:tab w:val="right" w:leader="dot" w:pos="9350"/>
            </w:tabs>
            <w:rPr>
              <w:rFonts w:eastAsiaTheme="minorEastAsia" w:cs="Mangal"/>
              <w:noProof/>
            </w:rPr>
          </w:pPr>
          <w:hyperlink w:anchor="_Toc114175460" w:history="1">
            <w:r w:rsidR="00EE1DEC" w:rsidRPr="00DD2D1D">
              <w:rPr>
                <w:rStyle w:val="attributecolor"/>
                <w:b/>
                <w:bCs/>
                <w:noProof/>
              </w:rPr>
              <w:t>SEO tags (Search Engine Optimization) , &lt;meta&gt;</w:t>
            </w:r>
            <w:r w:rsidR="00EE1DEC">
              <w:rPr>
                <w:noProof/>
                <w:webHidden/>
              </w:rPr>
              <w:tab/>
            </w:r>
            <w:r w:rsidR="00EE1DEC">
              <w:rPr>
                <w:noProof/>
                <w:webHidden/>
              </w:rPr>
              <w:fldChar w:fldCharType="begin"/>
            </w:r>
            <w:r w:rsidR="00EE1DEC">
              <w:rPr>
                <w:noProof/>
                <w:webHidden/>
              </w:rPr>
              <w:instrText xml:space="preserve"> PAGEREF _Toc114175460 \h </w:instrText>
            </w:r>
            <w:r w:rsidR="00EE1DEC">
              <w:rPr>
                <w:noProof/>
                <w:webHidden/>
              </w:rPr>
            </w:r>
            <w:r w:rsidR="00EE1DEC">
              <w:rPr>
                <w:noProof/>
                <w:webHidden/>
              </w:rPr>
              <w:fldChar w:fldCharType="separate"/>
            </w:r>
            <w:r w:rsidR="000B3454">
              <w:rPr>
                <w:noProof/>
                <w:webHidden/>
              </w:rPr>
              <w:t>10</w:t>
            </w:r>
            <w:r w:rsidR="00EE1DEC">
              <w:rPr>
                <w:noProof/>
                <w:webHidden/>
              </w:rPr>
              <w:fldChar w:fldCharType="end"/>
            </w:r>
          </w:hyperlink>
        </w:p>
        <w:p w14:paraId="24C4E461" w14:textId="6FD6C29A" w:rsidR="00EE1DEC" w:rsidRDefault="008625FE">
          <w:pPr>
            <w:pStyle w:val="TOC2"/>
            <w:tabs>
              <w:tab w:val="right" w:leader="dot" w:pos="9350"/>
            </w:tabs>
            <w:rPr>
              <w:rFonts w:eastAsiaTheme="minorEastAsia" w:cs="Mangal"/>
              <w:noProof/>
            </w:rPr>
          </w:pPr>
          <w:hyperlink w:anchor="_Toc114175461" w:history="1">
            <w:r w:rsidR="00EE1DEC" w:rsidRPr="00DD2D1D">
              <w:rPr>
                <w:rStyle w:val="attributecolor"/>
                <w:bCs/>
                <w:noProof/>
              </w:rPr>
              <w:t>HTML &lt;meta&gt; Tag</w:t>
            </w:r>
            <w:r w:rsidR="00EE1DEC">
              <w:rPr>
                <w:noProof/>
                <w:webHidden/>
              </w:rPr>
              <w:tab/>
            </w:r>
            <w:r w:rsidR="00EE1DEC">
              <w:rPr>
                <w:noProof/>
                <w:webHidden/>
              </w:rPr>
              <w:fldChar w:fldCharType="begin"/>
            </w:r>
            <w:r w:rsidR="00EE1DEC">
              <w:rPr>
                <w:noProof/>
                <w:webHidden/>
              </w:rPr>
              <w:instrText xml:space="preserve"> PAGEREF _Toc114175461 \h </w:instrText>
            </w:r>
            <w:r w:rsidR="00EE1DEC">
              <w:rPr>
                <w:noProof/>
                <w:webHidden/>
              </w:rPr>
            </w:r>
            <w:r w:rsidR="00EE1DEC">
              <w:rPr>
                <w:noProof/>
                <w:webHidden/>
              </w:rPr>
              <w:fldChar w:fldCharType="separate"/>
            </w:r>
            <w:r w:rsidR="000B3454">
              <w:rPr>
                <w:noProof/>
                <w:webHidden/>
              </w:rPr>
              <w:t>10</w:t>
            </w:r>
            <w:r w:rsidR="00EE1DEC">
              <w:rPr>
                <w:noProof/>
                <w:webHidden/>
              </w:rPr>
              <w:fldChar w:fldCharType="end"/>
            </w:r>
          </w:hyperlink>
        </w:p>
        <w:p w14:paraId="307A17FC" w14:textId="6A91357C" w:rsidR="00EE1DEC" w:rsidRDefault="008625FE">
          <w:pPr>
            <w:pStyle w:val="TOC2"/>
            <w:tabs>
              <w:tab w:val="right" w:leader="dot" w:pos="9350"/>
            </w:tabs>
            <w:rPr>
              <w:rFonts w:eastAsiaTheme="minorEastAsia" w:cs="Mangal"/>
              <w:noProof/>
            </w:rPr>
          </w:pPr>
          <w:hyperlink w:anchor="_Toc114175462" w:history="1">
            <w:r w:rsidR="00EE1DEC" w:rsidRPr="00DD2D1D">
              <w:rPr>
                <w:rStyle w:val="attributecolor"/>
                <w:bCs/>
                <w:noProof/>
              </w:rPr>
              <w:t>What is a Canonical Tag?</w:t>
            </w:r>
            <w:r w:rsidR="00EE1DEC">
              <w:rPr>
                <w:noProof/>
                <w:webHidden/>
              </w:rPr>
              <w:tab/>
            </w:r>
            <w:r w:rsidR="00EE1DEC">
              <w:rPr>
                <w:noProof/>
                <w:webHidden/>
              </w:rPr>
              <w:fldChar w:fldCharType="begin"/>
            </w:r>
            <w:r w:rsidR="00EE1DEC">
              <w:rPr>
                <w:noProof/>
                <w:webHidden/>
              </w:rPr>
              <w:instrText xml:space="preserve"> PAGEREF _Toc114175462 \h </w:instrText>
            </w:r>
            <w:r w:rsidR="00EE1DEC">
              <w:rPr>
                <w:noProof/>
                <w:webHidden/>
              </w:rPr>
            </w:r>
            <w:r w:rsidR="00EE1DEC">
              <w:rPr>
                <w:noProof/>
                <w:webHidden/>
              </w:rPr>
              <w:fldChar w:fldCharType="separate"/>
            </w:r>
            <w:r w:rsidR="000B3454">
              <w:rPr>
                <w:noProof/>
                <w:webHidden/>
              </w:rPr>
              <w:t>11</w:t>
            </w:r>
            <w:r w:rsidR="00EE1DEC">
              <w:rPr>
                <w:noProof/>
                <w:webHidden/>
              </w:rPr>
              <w:fldChar w:fldCharType="end"/>
            </w:r>
          </w:hyperlink>
        </w:p>
        <w:p w14:paraId="56F6E19B" w14:textId="0D367070" w:rsidR="00EE1DEC" w:rsidRDefault="008625FE">
          <w:pPr>
            <w:pStyle w:val="TOC2"/>
            <w:tabs>
              <w:tab w:val="right" w:leader="dot" w:pos="9350"/>
            </w:tabs>
            <w:rPr>
              <w:rFonts w:eastAsiaTheme="minorEastAsia" w:cs="Mangal"/>
              <w:noProof/>
            </w:rPr>
          </w:pPr>
          <w:hyperlink w:anchor="_Toc114175463" w:history="1">
            <w:r w:rsidR="00EE1DEC" w:rsidRPr="00DD2D1D">
              <w:rPr>
                <w:rStyle w:val="attributecolor"/>
                <w:bCs/>
                <w:noProof/>
              </w:rPr>
              <w:t>&lt;meta name =”robots” content=”index”&gt;.</w:t>
            </w:r>
            <w:r w:rsidR="00EE1DEC">
              <w:rPr>
                <w:noProof/>
                <w:webHidden/>
              </w:rPr>
              <w:tab/>
            </w:r>
            <w:r w:rsidR="00EE1DEC">
              <w:rPr>
                <w:noProof/>
                <w:webHidden/>
              </w:rPr>
              <w:fldChar w:fldCharType="begin"/>
            </w:r>
            <w:r w:rsidR="00EE1DEC">
              <w:rPr>
                <w:noProof/>
                <w:webHidden/>
              </w:rPr>
              <w:instrText xml:space="preserve"> PAGEREF _Toc114175463 \h </w:instrText>
            </w:r>
            <w:r w:rsidR="00EE1DEC">
              <w:rPr>
                <w:noProof/>
                <w:webHidden/>
              </w:rPr>
            </w:r>
            <w:r w:rsidR="00EE1DEC">
              <w:rPr>
                <w:noProof/>
                <w:webHidden/>
              </w:rPr>
              <w:fldChar w:fldCharType="separate"/>
            </w:r>
            <w:r w:rsidR="000B3454">
              <w:rPr>
                <w:noProof/>
                <w:webHidden/>
              </w:rPr>
              <w:t>12</w:t>
            </w:r>
            <w:r w:rsidR="00EE1DEC">
              <w:rPr>
                <w:noProof/>
                <w:webHidden/>
              </w:rPr>
              <w:fldChar w:fldCharType="end"/>
            </w:r>
          </w:hyperlink>
        </w:p>
        <w:p w14:paraId="5839E6F3" w14:textId="7853D9C2" w:rsidR="00EE1DEC" w:rsidRDefault="008625FE">
          <w:pPr>
            <w:pStyle w:val="TOC1"/>
            <w:tabs>
              <w:tab w:val="right" w:leader="dot" w:pos="9350"/>
            </w:tabs>
            <w:rPr>
              <w:rFonts w:eastAsiaTheme="minorEastAsia" w:cs="Mangal"/>
              <w:noProof/>
            </w:rPr>
          </w:pPr>
          <w:hyperlink w:anchor="_Toc114175464" w:history="1">
            <w:r w:rsidR="00EE1DEC" w:rsidRPr="00DD2D1D">
              <w:rPr>
                <w:rStyle w:val="attributecolor"/>
                <w:b/>
                <w:bCs/>
                <w:noProof/>
              </w:rPr>
              <w:t>First html code .</w:t>
            </w:r>
            <w:r w:rsidR="00EE1DEC">
              <w:rPr>
                <w:noProof/>
                <w:webHidden/>
              </w:rPr>
              <w:tab/>
            </w:r>
            <w:r w:rsidR="00EE1DEC">
              <w:rPr>
                <w:noProof/>
                <w:webHidden/>
              </w:rPr>
              <w:fldChar w:fldCharType="begin"/>
            </w:r>
            <w:r w:rsidR="00EE1DEC">
              <w:rPr>
                <w:noProof/>
                <w:webHidden/>
              </w:rPr>
              <w:instrText xml:space="preserve"> PAGEREF _Toc114175464 \h </w:instrText>
            </w:r>
            <w:r w:rsidR="00EE1DEC">
              <w:rPr>
                <w:noProof/>
                <w:webHidden/>
              </w:rPr>
            </w:r>
            <w:r w:rsidR="00EE1DEC">
              <w:rPr>
                <w:noProof/>
                <w:webHidden/>
              </w:rPr>
              <w:fldChar w:fldCharType="separate"/>
            </w:r>
            <w:r w:rsidR="000B3454">
              <w:rPr>
                <w:noProof/>
                <w:webHidden/>
              </w:rPr>
              <w:t>13</w:t>
            </w:r>
            <w:r w:rsidR="00EE1DEC">
              <w:rPr>
                <w:noProof/>
                <w:webHidden/>
              </w:rPr>
              <w:fldChar w:fldCharType="end"/>
            </w:r>
          </w:hyperlink>
        </w:p>
        <w:p w14:paraId="405DEAD8" w14:textId="00BB493D" w:rsidR="00EE1DEC" w:rsidRDefault="008625FE">
          <w:pPr>
            <w:pStyle w:val="TOC1"/>
            <w:tabs>
              <w:tab w:val="right" w:leader="dot" w:pos="9350"/>
            </w:tabs>
            <w:rPr>
              <w:rFonts w:eastAsiaTheme="minorEastAsia" w:cs="Mangal"/>
              <w:noProof/>
            </w:rPr>
          </w:pPr>
          <w:hyperlink w:anchor="_Toc114175465" w:history="1">
            <w:r w:rsidR="00EE1DEC" w:rsidRPr="00DD2D1D">
              <w:rPr>
                <w:rStyle w:val="attributecolor"/>
                <w:b/>
                <w:bCs/>
                <w:noProof/>
              </w:rPr>
              <w:t>How to see any web page HTML code(ctrl+U)</w:t>
            </w:r>
            <w:r w:rsidR="00EE1DEC">
              <w:rPr>
                <w:noProof/>
                <w:webHidden/>
              </w:rPr>
              <w:tab/>
            </w:r>
            <w:r w:rsidR="00EE1DEC">
              <w:rPr>
                <w:noProof/>
                <w:webHidden/>
              </w:rPr>
              <w:fldChar w:fldCharType="begin"/>
            </w:r>
            <w:r w:rsidR="00EE1DEC">
              <w:rPr>
                <w:noProof/>
                <w:webHidden/>
              </w:rPr>
              <w:instrText xml:space="preserve"> PAGEREF _Toc114175465 \h </w:instrText>
            </w:r>
            <w:r w:rsidR="00EE1DEC">
              <w:rPr>
                <w:noProof/>
                <w:webHidden/>
              </w:rPr>
            </w:r>
            <w:r w:rsidR="00EE1DEC">
              <w:rPr>
                <w:noProof/>
                <w:webHidden/>
              </w:rPr>
              <w:fldChar w:fldCharType="separate"/>
            </w:r>
            <w:r w:rsidR="000B3454">
              <w:rPr>
                <w:noProof/>
                <w:webHidden/>
              </w:rPr>
              <w:t>13</w:t>
            </w:r>
            <w:r w:rsidR="00EE1DEC">
              <w:rPr>
                <w:noProof/>
                <w:webHidden/>
              </w:rPr>
              <w:fldChar w:fldCharType="end"/>
            </w:r>
          </w:hyperlink>
        </w:p>
        <w:p w14:paraId="6E072FE4" w14:textId="7C8B666E" w:rsidR="00EE1DEC" w:rsidRDefault="008625FE">
          <w:pPr>
            <w:pStyle w:val="TOC1"/>
            <w:tabs>
              <w:tab w:val="right" w:leader="dot" w:pos="9350"/>
            </w:tabs>
            <w:rPr>
              <w:rFonts w:eastAsiaTheme="minorEastAsia" w:cs="Mangal"/>
              <w:noProof/>
            </w:rPr>
          </w:pPr>
          <w:hyperlink w:anchor="_Toc114175466" w:history="1">
            <w:r w:rsidR="00EE1DEC" w:rsidRPr="00DD2D1D">
              <w:rPr>
                <w:rStyle w:val="attributecolor"/>
                <w:b/>
                <w:bCs/>
                <w:noProof/>
              </w:rPr>
              <w:t>&lt;!DOCTYPE&gt; Declaration</w:t>
            </w:r>
            <w:r w:rsidR="00EE1DEC">
              <w:rPr>
                <w:noProof/>
                <w:webHidden/>
              </w:rPr>
              <w:tab/>
            </w:r>
            <w:r w:rsidR="00EE1DEC">
              <w:rPr>
                <w:noProof/>
                <w:webHidden/>
              </w:rPr>
              <w:fldChar w:fldCharType="begin"/>
            </w:r>
            <w:r w:rsidR="00EE1DEC">
              <w:rPr>
                <w:noProof/>
                <w:webHidden/>
              </w:rPr>
              <w:instrText xml:space="preserve"> PAGEREF _Toc114175466 \h </w:instrText>
            </w:r>
            <w:r w:rsidR="00EE1DEC">
              <w:rPr>
                <w:noProof/>
                <w:webHidden/>
              </w:rPr>
            </w:r>
            <w:r w:rsidR="00EE1DEC">
              <w:rPr>
                <w:noProof/>
                <w:webHidden/>
              </w:rPr>
              <w:fldChar w:fldCharType="separate"/>
            </w:r>
            <w:r w:rsidR="000B3454">
              <w:rPr>
                <w:noProof/>
                <w:webHidden/>
              </w:rPr>
              <w:t>13</w:t>
            </w:r>
            <w:r w:rsidR="00EE1DEC">
              <w:rPr>
                <w:noProof/>
                <w:webHidden/>
              </w:rPr>
              <w:fldChar w:fldCharType="end"/>
            </w:r>
          </w:hyperlink>
        </w:p>
        <w:p w14:paraId="24C52C59" w14:textId="23EAE3C8" w:rsidR="00EE1DEC" w:rsidRDefault="008625FE">
          <w:pPr>
            <w:pStyle w:val="TOC1"/>
            <w:tabs>
              <w:tab w:val="right" w:leader="dot" w:pos="9350"/>
            </w:tabs>
            <w:rPr>
              <w:rFonts w:eastAsiaTheme="minorEastAsia" w:cs="Mangal"/>
              <w:noProof/>
            </w:rPr>
          </w:pPr>
          <w:hyperlink w:anchor="_Toc114175467" w:history="1">
            <w:r w:rsidR="00EE1DEC" w:rsidRPr="00DD2D1D">
              <w:rPr>
                <w:rStyle w:val="attributecolor"/>
                <w:b/>
                <w:bCs/>
                <w:noProof/>
              </w:rPr>
              <w:t>HTML Headings</w:t>
            </w:r>
            <w:r w:rsidR="00EE1DEC">
              <w:rPr>
                <w:noProof/>
                <w:webHidden/>
              </w:rPr>
              <w:tab/>
            </w:r>
            <w:r w:rsidR="00EE1DEC">
              <w:rPr>
                <w:noProof/>
                <w:webHidden/>
              </w:rPr>
              <w:fldChar w:fldCharType="begin"/>
            </w:r>
            <w:r w:rsidR="00EE1DEC">
              <w:rPr>
                <w:noProof/>
                <w:webHidden/>
              </w:rPr>
              <w:instrText xml:space="preserve"> PAGEREF _Toc114175467 \h </w:instrText>
            </w:r>
            <w:r w:rsidR="00EE1DEC">
              <w:rPr>
                <w:noProof/>
                <w:webHidden/>
              </w:rPr>
            </w:r>
            <w:r w:rsidR="00EE1DEC">
              <w:rPr>
                <w:noProof/>
                <w:webHidden/>
              </w:rPr>
              <w:fldChar w:fldCharType="separate"/>
            </w:r>
            <w:r w:rsidR="000B3454">
              <w:rPr>
                <w:noProof/>
                <w:webHidden/>
              </w:rPr>
              <w:t>13</w:t>
            </w:r>
            <w:r w:rsidR="00EE1DEC">
              <w:rPr>
                <w:noProof/>
                <w:webHidden/>
              </w:rPr>
              <w:fldChar w:fldCharType="end"/>
            </w:r>
          </w:hyperlink>
        </w:p>
        <w:p w14:paraId="3B43292D" w14:textId="4DA40CE8" w:rsidR="00EE1DEC" w:rsidRDefault="008625FE">
          <w:pPr>
            <w:pStyle w:val="TOC1"/>
            <w:tabs>
              <w:tab w:val="right" w:leader="dot" w:pos="9350"/>
            </w:tabs>
            <w:rPr>
              <w:rFonts w:eastAsiaTheme="minorEastAsia" w:cs="Mangal"/>
              <w:noProof/>
            </w:rPr>
          </w:pPr>
          <w:hyperlink w:anchor="_Toc114175468" w:history="1">
            <w:r w:rsidR="00EE1DEC" w:rsidRPr="00DD2D1D">
              <w:rPr>
                <w:rStyle w:val="attributecolor"/>
                <w:noProof/>
              </w:rPr>
              <w:t>Heading 1</w:t>
            </w:r>
            <w:r w:rsidR="00EE1DEC">
              <w:rPr>
                <w:noProof/>
                <w:webHidden/>
              </w:rPr>
              <w:tab/>
            </w:r>
            <w:r w:rsidR="00EE1DEC">
              <w:rPr>
                <w:noProof/>
                <w:webHidden/>
              </w:rPr>
              <w:fldChar w:fldCharType="begin"/>
            </w:r>
            <w:r w:rsidR="00EE1DEC">
              <w:rPr>
                <w:noProof/>
                <w:webHidden/>
              </w:rPr>
              <w:instrText xml:space="preserve"> PAGEREF _Toc114175468 \h </w:instrText>
            </w:r>
            <w:r w:rsidR="00EE1DEC">
              <w:rPr>
                <w:noProof/>
                <w:webHidden/>
              </w:rPr>
            </w:r>
            <w:r w:rsidR="00EE1DEC">
              <w:rPr>
                <w:noProof/>
                <w:webHidden/>
              </w:rPr>
              <w:fldChar w:fldCharType="separate"/>
            </w:r>
            <w:r w:rsidR="000B3454">
              <w:rPr>
                <w:noProof/>
                <w:webHidden/>
              </w:rPr>
              <w:t>14</w:t>
            </w:r>
            <w:r w:rsidR="00EE1DEC">
              <w:rPr>
                <w:noProof/>
                <w:webHidden/>
              </w:rPr>
              <w:fldChar w:fldCharType="end"/>
            </w:r>
          </w:hyperlink>
        </w:p>
        <w:p w14:paraId="1A8F6AD5" w14:textId="11BDBCFB" w:rsidR="00EE1DEC" w:rsidRDefault="008625FE">
          <w:pPr>
            <w:pStyle w:val="TOC1"/>
            <w:tabs>
              <w:tab w:val="right" w:leader="dot" w:pos="9350"/>
            </w:tabs>
            <w:rPr>
              <w:rFonts w:eastAsiaTheme="minorEastAsia" w:cs="Mangal"/>
              <w:noProof/>
            </w:rPr>
          </w:pPr>
          <w:hyperlink w:anchor="_Toc114175469" w:history="1">
            <w:r w:rsidR="00EE1DEC" w:rsidRPr="00DD2D1D">
              <w:rPr>
                <w:rStyle w:val="attributecolor"/>
                <w:b/>
                <w:bCs/>
                <w:noProof/>
              </w:rPr>
              <w:t>HTML Paragraphs</w:t>
            </w:r>
            <w:r w:rsidR="00EE1DEC">
              <w:rPr>
                <w:noProof/>
                <w:webHidden/>
              </w:rPr>
              <w:tab/>
            </w:r>
            <w:r w:rsidR="00EE1DEC">
              <w:rPr>
                <w:noProof/>
                <w:webHidden/>
              </w:rPr>
              <w:fldChar w:fldCharType="begin"/>
            </w:r>
            <w:r w:rsidR="00EE1DEC">
              <w:rPr>
                <w:noProof/>
                <w:webHidden/>
              </w:rPr>
              <w:instrText xml:space="preserve"> PAGEREF _Toc114175469 \h </w:instrText>
            </w:r>
            <w:r w:rsidR="00EE1DEC">
              <w:rPr>
                <w:noProof/>
                <w:webHidden/>
              </w:rPr>
            </w:r>
            <w:r w:rsidR="00EE1DEC">
              <w:rPr>
                <w:noProof/>
                <w:webHidden/>
              </w:rPr>
              <w:fldChar w:fldCharType="separate"/>
            </w:r>
            <w:r w:rsidR="000B3454">
              <w:rPr>
                <w:noProof/>
                <w:webHidden/>
              </w:rPr>
              <w:t>15</w:t>
            </w:r>
            <w:r w:rsidR="00EE1DEC">
              <w:rPr>
                <w:noProof/>
                <w:webHidden/>
              </w:rPr>
              <w:fldChar w:fldCharType="end"/>
            </w:r>
          </w:hyperlink>
        </w:p>
        <w:p w14:paraId="0B022BCC" w14:textId="3DBDC6C7" w:rsidR="00EE1DEC" w:rsidRDefault="008625FE">
          <w:pPr>
            <w:pStyle w:val="TOC1"/>
            <w:tabs>
              <w:tab w:val="right" w:leader="dot" w:pos="9350"/>
            </w:tabs>
            <w:rPr>
              <w:rFonts w:eastAsiaTheme="minorEastAsia" w:cs="Mangal"/>
              <w:noProof/>
            </w:rPr>
          </w:pPr>
          <w:hyperlink w:anchor="_Toc114175470" w:history="1">
            <w:r w:rsidR="00EE1DEC" w:rsidRPr="00DD2D1D">
              <w:rPr>
                <w:rStyle w:val="attributecolor"/>
                <w:b/>
                <w:bCs/>
                <w:noProof/>
              </w:rPr>
              <w:t>HTML Horizontal Rules &lt;hr&gt;</w:t>
            </w:r>
            <w:r w:rsidR="00EE1DEC">
              <w:rPr>
                <w:noProof/>
                <w:webHidden/>
              </w:rPr>
              <w:tab/>
            </w:r>
            <w:r w:rsidR="00EE1DEC">
              <w:rPr>
                <w:noProof/>
                <w:webHidden/>
              </w:rPr>
              <w:fldChar w:fldCharType="begin"/>
            </w:r>
            <w:r w:rsidR="00EE1DEC">
              <w:rPr>
                <w:noProof/>
                <w:webHidden/>
              </w:rPr>
              <w:instrText xml:space="preserve"> PAGEREF _Toc114175470 \h </w:instrText>
            </w:r>
            <w:r w:rsidR="00EE1DEC">
              <w:rPr>
                <w:noProof/>
                <w:webHidden/>
              </w:rPr>
            </w:r>
            <w:r w:rsidR="00EE1DEC">
              <w:rPr>
                <w:noProof/>
                <w:webHidden/>
              </w:rPr>
              <w:fldChar w:fldCharType="separate"/>
            </w:r>
            <w:r w:rsidR="000B3454">
              <w:rPr>
                <w:noProof/>
                <w:webHidden/>
              </w:rPr>
              <w:t>15</w:t>
            </w:r>
            <w:r w:rsidR="00EE1DEC">
              <w:rPr>
                <w:noProof/>
                <w:webHidden/>
              </w:rPr>
              <w:fldChar w:fldCharType="end"/>
            </w:r>
          </w:hyperlink>
        </w:p>
        <w:p w14:paraId="6D56F059" w14:textId="1D7CC535" w:rsidR="00EE1DEC" w:rsidRDefault="008625FE">
          <w:pPr>
            <w:pStyle w:val="TOC1"/>
            <w:tabs>
              <w:tab w:val="right" w:leader="dot" w:pos="9350"/>
            </w:tabs>
            <w:rPr>
              <w:rFonts w:eastAsiaTheme="minorEastAsia" w:cs="Mangal"/>
              <w:noProof/>
            </w:rPr>
          </w:pPr>
          <w:hyperlink w:anchor="_Toc114175471" w:history="1">
            <w:r w:rsidR="00EE1DEC" w:rsidRPr="00DD2D1D">
              <w:rPr>
                <w:rStyle w:val="attributecolor"/>
                <w:b/>
                <w:bCs/>
                <w:noProof/>
              </w:rPr>
              <w:t>HTML Line Breaks(&lt;br&gt;)</w:t>
            </w:r>
            <w:r w:rsidR="00EE1DEC">
              <w:rPr>
                <w:noProof/>
                <w:webHidden/>
              </w:rPr>
              <w:tab/>
            </w:r>
            <w:r w:rsidR="00EE1DEC">
              <w:rPr>
                <w:noProof/>
                <w:webHidden/>
              </w:rPr>
              <w:fldChar w:fldCharType="begin"/>
            </w:r>
            <w:r w:rsidR="00EE1DEC">
              <w:rPr>
                <w:noProof/>
                <w:webHidden/>
              </w:rPr>
              <w:instrText xml:space="preserve"> PAGEREF _Toc114175471 \h </w:instrText>
            </w:r>
            <w:r w:rsidR="00EE1DEC">
              <w:rPr>
                <w:noProof/>
                <w:webHidden/>
              </w:rPr>
            </w:r>
            <w:r w:rsidR="00EE1DEC">
              <w:rPr>
                <w:noProof/>
                <w:webHidden/>
              </w:rPr>
              <w:fldChar w:fldCharType="separate"/>
            </w:r>
            <w:r w:rsidR="000B3454">
              <w:rPr>
                <w:noProof/>
                <w:webHidden/>
              </w:rPr>
              <w:t>16</w:t>
            </w:r>
            <w:r w:rsidR="00EE1DEC">
              <w:rPr>
                <w:noProof/>
                <w:webHidden/>
              </w:rPr>
              <w:fldChar w:fldCharType="end"/>
            </w:r>
          </w:hyperlink>
        </w:p>
        <w:p w14:paraId="3B4F6BDC" w14:textId="44F18FDE" w:rsidR="00EE1DEC" w:rsidRDefault="008625FE">
          <w:pPr>
            <w:pStyle w:val="TOC1"/>
            <w:tabs>
              <w:tab w:val="right" w:leader="dot" w:pos="9350"/>
            </w:tabs>
            <w:rPr>
              <w:rFonts w:eastAsiaTheme="minorEastAsia" w:cs="Mangal"/>
              <w:noProof/>
            </w:rPr>
          </w:pPr>
          <w:hyperlink w:anchor="_Toc114175472" w:history="1">
            <w:r w:rsidR="00EE1DEC" w:rsidRPr="00DD2D1D">
              <w:rPr>
                <w:rStyle w:val="attributecolor"/>
                <w:b/>
                <w:bCs/>
                <w:noProof/>
              </w:rPr>
              <w:t>The HTML &lt;pre&gt;</w:t>
            </w:r>
            <w:r w:rsidR="00EE1DEC">
              <w:rPr>
                <w:noProof/>
                <w:webHidden/>
              </w:rPr>
              <w:tab/>
            </w:r>
            <w:r w:rsidR="00EE1DEC">
              <w:rPr>
                <w:noProof/>
                <w:webHidden/>
              </w:rPr>
              <w:fldChar w:fldCharType="begin"/>
            </w:r>
            <w:r w:rsidR="00EE1DEC">
              <w:rPr>
                <w:noProof/>
                <w:webHidden/>
              </w:rPr>
              <w:instrText xml:space="preserve"> PAGEREF _Toc114175472 \h </w:instrText>
            </w:r>
            <w:r w:rsidR="00EE1DEC">
              <w:rPr>
                <w:noProof/>
                <w:webHidden/>
              </w:rPr>
            </w:r>
            <w:r w:rsidR="00EE1DEC">
              <w:rPr>
                <w:noProof/>
                <w:webHidden/>
              </w:rPr>
              <w:fldChar w:fldCharType="separate"/>
            </w:r>
            <w:r w:rsidR="000B3454">
              <w:rPr>
                <w:noProof/>
                <w:webHidden/>
              </w:rPr>
              <w:t>16</w:t>
            </w:r>
            <w:r w:rsidR="00EE1DEC">
              <w:rPr>
                <w:noProof/>
                <w:webHidden/>
              </w:rPr>
              <w:fldChar w:fldCharType="end"/>
            </w:r>
          </w:hyperlink>
        </w:p>
        <w:p w14:paraId="70E9B58E" w14:textId="7D6E101F" w:rsidR="00EE1DEC" w:rsidRDefault="008625FE">
          <w:pPr>
            <w:pStyle w:val="TOC1"/>
            <w:tabs>
              <w:tab w:val="right" w:leader="dot" w:pos="9350"/>
            </w:tabs>
            <w:rPr>
              <w:rFonts w:eastAsiaTheme="minorEastAsia" w:cs="Mangal"/>
              <w:noProof/>
            </w:rPr>
          </w:pPr>
          <w:hyperlink w:anchor="_Toc114175473" w:history="1">
            <w:r w:rsidR="00EE1DEC" w:rsidRPr="00DD2D1D">
              <w:rPr>
                <w:rStyle w:val="attributecolor"/>
                <w:b/>
                <w:bCs/>
                <w:noProof/>
              </w:rPr>
              <w:t>HTML Links</w:t>
            </w:r>
            <w:r w:rsidR="00EE1DEC">
              <w:rPr>
                <w:noProof/>
                <w:webHidden/>
              </w:rPr>
              <w:tab/>
            </w:r>
            <w:r w:rsidR="00EE1DEC">
              <w:rPr>
                <w:noProof/>
                <w:webHidden/>
              </w:rPr>
              <w:fldChar w:fldCharType="begin"/>
            </w:r>
            <w:r w:rsidR="00EE1DEC">
              <w:rPr>
                <w:noProof/>
                <w:webHidden/>
              </w:rPr>
              <w:instrText xml:space="preserve"> PAGEREF _Toc114175473 \h </w:instrText>
            </w:r>
            <w:r w:rsidR="00EE1DEC">
              <w:rPr>
                <w:noProof/>
                <w:webHidden/>
              </w:rPr>
            </w:r>
            <w:r w:rsidR="00EE1DEC">
              <w:rPr>
                <w:noProof/>
                <w:webHidden/>
              </w:rPr>
              <w:fldChar w:fldCharType="separate"/>
            </w:r>
            <w:r w:rsidR="000B3454">
              <w:rPr>
                <w:noProof/>
                <w:webHidden/>
              </w:rPr>
              <w:t>17</w:t>
            </w:r>
            <w:r w:rsidR="00EE1DEC">
              <w:rPr>
                <w:noProof/>
                <w:webHidden/>
              </w:rPr>
              <w:fldChar w:fldCharType="end"/>
            </w:r>
          </w:hyperlink>
        </w:p>
        <w:p w14:paraId="50E6F23C" w14:textId="3A9F71BC" w:rsidR="00EE1DEC" w:rsidRDefault="008625FE">
          <w:pPr>
            <w:pStyle w:val="TOC2"/>
            <w:tabs>
              <w:tab w:val="right" w:leader="dot" w:pos="9350"/>
            </w:tabs>
            <w:rPr>
              <w:rFonts w:eastAsiaTheme="minorEastAsia" w:cs="Mangal"/>
              <w:noProof/>
            </w:rPr>
          </w:pPr>
          <w:hyperlink w:anchor="_Toc114175474" w:history="1">
            <w:r w:rsidR="00EE1DEC" w:rsidRPr="00DD2D1D">
              <w:rPr>
                <w:rStyle w:val="attributecolor"/>
                <w:noProof/>
              </w:rPr>
              <w:t>OUTP</w:t>
            </w:r>
            <w:r w:rsidR="00EE1DEC">
              <w:rPr>
                <w:noProof/>
                <w:webHidden/>
              </w:rPr>
              <w:tab/>
            </w:r>
            <w:r w:rsidR="00EE1DEC">
              <w:rPr>
                <w:noProof/>
                <w:webHidden/>
              </w:rPr>
              <w:fldChar w:fldCharType="begin"/>
            </w:r>
            <w:r w:rsidR="00EE1DEC">
              <w:rPr>
                <w:noProof/>
                <w:webHidden/>
              </w:rPr>
              <w:instrText xml:space="preserve"> PAGEREF _Toc114175474 \h </w:instrText>
            </w:r>
            <w:r w:rsidR="00EE1DEC">
              <w:rPr>
                <w:noProof/>
                <w:webHidden/>
              </w:rPr>
            </w:r>
            <w:r w:rsidR="00EE1DEC">
              <w:rPr>
                <w:noProof/>
                <w:webHidden/>
              </w:rPr>
              <w:fldChar w:fldCharType="separate"/>
            </w:r>
            <w:r w:rsidR="000B3454">
              <w:rPr>
                <w:noProof/>
                <w:webHidden/>
              </w:rPr>
              <w:t>17</w:t>
            </w:r>
            <w:r w:rsidR="00EE1DEC">
              <w:rPr>
                <w:noProof/>
                <w:webHidden/>
              </w:rPr>
              <w:fldChar w:fldCharType="end"/>
            </w:r>
          </w:hyperlink>
        </w:p>
        <w:p w14:paraId="46E7C622" w14:textId="19A88EDA" w:rsidR="00EE1DEC" w:rsidRDefault="008625FE">
          <w:pPr>
            <w:pStyle w:val="TOC2"/>
            <w:tabs>
              <w:tab w:val="right" w:leader="dot" w:pos="9350"/>
            </w:tabs>
            <w:rPr>
              <w:rFonts w:eastAsiaTheme="minorEastAsia" w:cs="Mangal"/>
              <w:noProof/>
            </w:rPr>
          </w:pPr>
          <w:hyperlink w:anchor="_Toc114175475" w:history="1">
            <w:r w:rsidR="00EE1DEC" w:rsidRPr="00DD2D1D">
              <w:rPr>
                <w:rStyle w:val="attributecolor"/>
                <w:noProof/>
              </w:rPr>
              <w:t>HTML Links</w:t>
            </w:r>
            <w:r w:rsidR="00EE1DEC">
              <w:rPr>
                <w:noProof/>
                <w:webHidden/>
              </w:rPr>
              <w:tab/>
            </w:r>
            <w:r w:rsidR="00EE1DEC">
              <w:rPr>
                <w:noProof/>
                <w:webHidden/>
              </w:rPr>
              <w:fldChar w:fldCharType="begin"/>
            </w:r>
            <w:r w:rsidR="00EE1DEC">
              <w:rPr>
                <w:noProof/>
                <w:webHidden/>
              </w:rPr>
              <w:instrText xml:space="preserve"> PAGEREF _Toc114175475 \h </w:instrText>
            </w:r>
            <w:r w:rsidR="00EE1DEC">
              <w:rPr>
                <w:noProof/>
                <w:webHidden/>
              </w:rPr>
            </w:r>
            <w:r w:rsidR="00EE1DEC">
              <w:rPr>
                <w:noProof/>
                <w:webHidden/>
              </w:rPr>
              <w:fldChar w:fldCharType="separate"/>
            </w:r>
            <w:r w:rsidR="000B3454">
              <w:rPr>
                <w:noProof/>
                <w:webHidden/>
              </w:rPr>
              <w:t>17</w:t>
            </w:r>
            <w:r w:rsidR="00EE1DEC">
              <w:rPr>
                <w:noProof/>
                <w:webHidden/>
              </w:rPr>
              <w:fldChar w:fldCharType="end"/>
            </w:r>
          </w:hyperlink>
        </w:p>
        <w:p w14:paraId="44A8D421" w14:textId="42DF4CD3" w:rsidR="00EE1DEC" w:rsidRDefault="008625FE">
          <w:pPr>
            <w:pStyle w:val="TOC1"/>
            <w:tabs>
              <w:tab w:val="right" w:leader="dot" w:pos="9350"/>
            </w:tabs>
            <w:rPr>
              <w:rFonts w:eastAsiaTheme="minorEastAsia" w:cs="Mangal"/>
              <w:noProof/>
            </w:rPr>
          </w:pPr>
          <w:hyperlink w:anchor="_Toc114175476" w:history="1">
            <w:r w:rsidR="00EE1DEC" w:rsidRPr="00DD2D1D">
              <w:rPr>
                <w:rStyle w:val="attributecolor"/>
                <w:b/>
                <w:bCs/>
                <w:noProof/>
              </w:rPr>
              <w:t>HTML Attributes</w:t>
            </w:r>
            <w:r w:rsidR="00EE1DEC">
              <w:rPr>
                <w:noProof/>
                <w:webHidden/>
              </w:rPr>
              <w:tab/>
            </w:r>
            <w:r w:rsidR="00EE1DEC">
              <w:rPr>
                <w:noProof/>
                <w:webHidden/>
              </w:rPr>
              <w:fldChar w:fldCharType="begin"/>
            </w:r>
            <w:r w:rsidR="00EE1DEC">
              <w:rPr>
                <w:noProof/>
                <w:webHidden/>
              </w:rPr>
              <w:instrText xml:space="preserve"> PAGEREF _Toc114175476 \h </w:instrText>
            </w:r>
            <w:r w:rsidR="00EE1DEC">
              <w:rPr>
                <w:noProof/>
                <w:webHidden/>
              </w:rPr>
            </w:r>
            <w:r w:rsidR="00EE1DEC">
              <w:rPr>
                <w:noProof/>
                <w:webHidden/>
              </w:rPr>
              <w:fldChar w:fldCharType="separate"/>
            </w:r>
            <w:r w:rsidR="000B3454">
              <w:rPr>
                <w:noProof/>
                <w:webHidden/>
              </w:rPr>
              <w:t>18</w:t>
            </w:r>
            <w:r w:rsidR="00EE1DEC">
              <w:rPr>
                <w:noProof/>
                <w:webHidden/>
              </w:rPr>
              <w:fldChar w:fldCharType="end"/>
            </w:r>
          </w:hyperlink>
        </w:p>
        <w:p w14:paraId="1BDEBE4C" w14:textId="22A30D2D" w:rsidR="00EE1DEC" w:rsidRDefault="008625FE">
          <w:pPr>
            <w:pStyle w:val="TOC2"/>
            <w:tabs>
              <w:tab w:val="right" w:leader="dot" w:pos="9350"/>
            </w:tabs>
            <w:rPr>
              <w:rFonts w:eastAsiaTheme="minorEastAsia" w:cs="Mangal"/>
              <w:noProof/>
            </w:rPr>
          </w:pPr>
          <w:hyperlink w:anchor="_Toc114175477" w:history="1">
            <w:r w:rsidR="00EE1DEC" w:rsidRPr="00DD2D1D">
              <w:rPr>
                <w:rStyle w:val="attributecolor"/>
                <w:bCs/>
                <w:noProof/>
              </w:rPr>
              <w:t>The href Attribute</w:t>
            </w:r>
            <w:r w:rsidR="00EE1DEC">
              <w:rPr>
                <w:noProof/>
                <w:webHidden/>
              </w:rPr>
              <w:tab/>
            </w:r>
            <w:r w:rsidR="00EE1DEC">
              <w:rPr>
                <w:noProof/>
                <w:webHidden/>
              </w:rPr>
              <w:fldChar w:fldCharType="begin"/>
            </w:r>
            <w:r w:rsidR="00EE1DEC">
              <w:rPr>
                <w:noProof/>
                <w:webHidden/>
              </w:rPr>
              <w:instrText xml:space="preserve"> PAGEREF _Toc114175477 \h </w:instrText>
            </w:r>
            <w:r w:rsidR="00EE1DEC">
              <w:rPr>
                <w:noProof/>
                <w:webHidden/>
              </w:rPr>
            </w:r>
            <w:r w:rsidR="00EE1DEC">
              <w:rPr>
                <w:noProof/>
                <w:webHidden/>
              </w:rPr>
              <w:fldChar w:fldCharType="separate"/>
            </w:r>
            <w:r w:rsidR="000B3454">
              <w:rPr>
                <w:noProof/>
                <w:webHidden/>
              </w:rPr>
              <w:t>18</w:t>
            </w:r>
            <w:r w:rsidR="00EE1DEC">
              <w:rPr>
                <w:noProof/>
                <w:webHidden/>
              </w:rPr>
              <w:fldChar w:fldCharType="end"/>
            </w:r>
          </w:hyperlink>
        </w:p>
        <w:p w14:paraId="4B3727F3" w14:textId="19D47000" w:rsidR="00EE1DEC" w:rsidRDefault="008625FE">
          <w:pPr>
            <w:pStyle w:val="TOC2"/>
            <w:tabs>
              <w:tab w:val="right" w:leader="dot" w:pos="9350"/>
            </w:tabs>
            <w:rPr>
              <w:rFonts w:eastAsiaTheme="minorEastAsia" w:cs="Mangal"/>
              <w:noProof/>
            </w:rPr>
          </w:pPr>
          <w:hyperlink w:anchor="_Toc114175478" w:history="1">
            <w:r w:rsidR="00EE1DEC" w:rsidRPr="00DD2D1D">
              <w:rPr>
                <w:rStyle w:val="attributecolor"/>
                <w:noProof/>
              </w:rPr>
              <w:t>The href Attribute</w:t>
            </w:r>
            <w:r w:rsidR="00EE1DEC">
              <w:rPr>
                <w:noProof/>
                <w:webHidden/>
              </w:rPr>
              <w:tab/>
            </w:r>
            <w:r w:rsidR="00EE1DEC">
              <w:rPr>
                <w:noProof/>
                <w:webHidden/>
              </w:rPr>
              <w:fldChar w:fldCharType="begin"/>
            </w:r>
            <w:r w:rsidR="00EE1DEC">
              <w:rPr>
                <w:noProof/>
                <w:webHidden/>
              </w:rPr>
              <w:instrText xml:space="preserve"> PAGEREF _Toc114175478 \h </w:instrText>
            </w:r>
            <w:r w:rsidR="00EE1DEC">
              <w:rPr>
                <w:noProof/>
                <w:webHidden/>
              </w:rPr>
            </w:r>
            <w:r w:rsidR="00EE1DEC">
              <w:rPr>
                <w:noProof/>
                <w:webHidden/>
              </w:rPr>
              <w:fldChar w:fldCharType="separate"/>
            </w:r>
            <w:r w:rsidR="000B3454">
              <w:rPr>
                <w:noProof/>
                <w:webHidden/>
              </w:rPr>
              <w:t>18</w:t>
            </w:r>
            <w:r w:rsidR="00EE1DEC">
              <w:rPr>
                <w:noProof/>
                <w:webHidden/>
              </w:rPr>
              <w:fldChar w:fldCharType="end"/>
            </w:r>
          </w:hyperlink>
        </w:p>
        <w:p w14:paraId="1E0473EA" w14:textId="001A8D60" w:rsidR="00EE1DEC" w:rsidRDefault="008625FE">
          <w:pPr>
            <w:pStyle w:val="TOC2"/>
            <w:tabs>
              <w:tab w:val="right" w:leader="dot" w:pos="9350"/>
            </w:tabs>
            <w:rPr>
              <w:rFonts w:eastAsiaTheme="minorEastAsia" w:cs="Mangal"/>
              <w:noProof/>
            </w:rPr>
          </w:pPr>
          <w:hyperlink w:anchor="_Toc114175479" w:history="1">
            <w:r w:rsidR="00EE1DEC" w:rsidRPr="00DD2D1D">
              <w:rPr>
                <w:rStyle w:val="attributecolor"/>
                <w:bCs/>
                <w:noProof/>
              </w:rPr>
              <w:t>The src Attribute</w:t>
            </w:r>
            <w:r w:rsidR="00EE1DEC">
              <w:rPr>
                <w:noProof/>
                <w:webHidden/>
              </w:rPr>
              <w:tab/>
            </w:r>
            <w:r w:rsidR="00EE1DEC">
              <w:rPr>
                <w:noProof/>
                <w:webHidden/>
              </w:rPr>
              <w:fldChar w:fldCharType="begin"/>
            </w:r>
            <w:r w:rsidR="00EE1DEC">
              <w:rPr>
                <w:noProof/>
                <w:webHidden/>
              </w:rPr>
              <w:instrText xml:space="preserve"> PAGEREF _Toc114175479 \h </w:instrText>
            </w:r>
            <w:r w:rsidR="00EE1DEC">
              <w:rPr>
                <w:noProof/>
                <w:webHidden/>
              </w:rPr>
            </w:r>
            <w:r w:rsidR="00EE1DEC">
              <w:rPr>
                <w:noProof/>
                <w:webHidden/>
              </w:rPr>
              <w:fldChar w:fldCharType="separate"/>
            </w:r>
            <w:r w:rsidR="000B3454">
              <w:rPr>
                <w:noProof/>
                <w:webHidden/>
              </w:rPr>
              <w:t>19</w:t>
            </w:r>
            <w:r w:rsidR="00EE1DEC">
              <w:rPr>
                <w:noProof/>
                <w:webHidden/>
              </w:rPr>
              <w:fldChar w:fldCharType="end"/>
            </w:r>
          </w:hyperlink>
        </w:p>
        <w:p w14:paraId="2BDF9B4C" w14:textId="5B0A42A9" w:rsidR="00EE1DEC" w:rsidRDefault="008625FE">
          <w:pPr>
            <w:pStyle w:val="TOC2"/>
            <w:tabs>
              <w:tab w:val="right" w:leader="dot" w:pos="9350"/>
            </w:tabs>
            <w:rPr>
              <w:rFonts w:eastAsiaTheme="minorEastAsia" w:cs="Mangal"/>
              <w:noProof/>
            </w:rPr>
          </w:pPr>
          <w:hyperlink w:anchor="_Toc114175480" w:history="1">
            <w:r w:rsidR="00EE1DEC" w:rsidRPr="00DD2D1D">
              <w:rPr>
                <w:rStyle w:val="attributecolor"/>
                <w:bCs/>
                <w:noProof/>
              </w:rPr>
              <w:t>The width and height Attributes</w:t>
            </w:r>
            <w:r w:rsidR="00EE1DEC">
              <w:rPr>
                <w:noProof/>
                <w:webHidden/>
              </w:rPr>
              <w:tab/>
            </w:r>
            <w:r w:rsidR="00EE1DEC">
              <w:rPr>
                <w:noProof/>
                <w:webHidden/>
              </w:rPr>
              <w:fldChar w:fldCharType="begin"/>
            </w:r>
            <w:r w:rsidR="00EE1DEC">
              <w:rPr>
                <w:noProof/>
                <w:webHidden/>
              </w:rPr>
              <w:instrText xml:space="preserve"> PAGEREF _Toc114175480 \h </w:instrText>
            </w:r>
            <w:r w:rsidR="00EE1DEC">
              <w:rPr>
                <w:noProof/>
                <w:webHidden/>
              </w:rPr>
            </w:r>
            <w:r w:rsidR="00EE1DEC">
              <w:rPr>
                <w:noProof/>
                <w:webHidden/>
              </w:rPr>
              <w:fldChar w:fldCharType="separate"/>
            </w:r>
            <w:r w:rsidR="000B3454">
              <w:rPr>
                <w:noProof/>
                <w:webHidden/>
              </w:rPr>
              <w:t>19</w:t>
            </w:r>
            <w:r w:rsidR="00EE1DEC">
              <w:rPr>
                <w:noProof/>
                <w:webHidden/>
              </w:rPr>
              <w:fldChar w:fldCharType="end"/>
            </w:r>
          </w:hyperlink>
        </w:p>
        <w:p w14:paraId="3C556A6E" w14:textId="70ED258C" w:rsidR="00EE1DEC" w:rsidRDefault="008625FE">
          <w:pPr>
            <w:pStyle w:val="TOC2"/>
            <w:tabs>
              <w:tab w:val="right" w:leader="dot" w:pos="9350"/>
            </w:tabs>
            <w:rPr>
              <w:rFonts w:eastAsiaTheme="minorEastAsia" w:cs="Mangal"/>
              <w:noProof/>
            </w:rPr>
          </w:pPr>
          <w:hyperlink w:anchor="_Toc114175481" w:history="1">
            <w:r w:rsidR="00EE1DEC" w:rsidRPr="00DD2D1D">
              <w:rPr>
                <w:rStyle w:val="attributecolor"/>
                <w:bCs/>
                <w:noProof/>
              </w:rPr>
              <w:t>The alt Attribute</w:t>
            </w:r>
            <w:r w:rsidR="00EE1DEC">
              <w:rPr>
                <w:noProof/>
                <w:webHidden/>
              </w:rPr>
              <w:tab/>
            </w:r>
            <w:r w:rsidR="00EE1DEC">
              <w:rPr>
                <w:noProof/>
                <w:webHidden/>
              </w:rPr>
              <w:fldChar w:fldCharType="begin"/>
            </w:r>
            <w:r w:rsidR="00EE1DEC">
              <w:rPr>
                <w:noProof/>
                <w:webHidden/>
              </w:rPr>
              <w:instrText xml:space="preserve"> PAGEREF _Toc114175481 \h </w:instrText>
            </w:r>
            <w:r w:rsidR="00EE1DEC">
              <w:rPr>
                <w:noProof/>
                <w:webHidden/>
              </w:rPr>
            </w:r>
            <w:r w:rsidR="00EE1DEC">
              <w:rPr>
                <w:noProof/>
                <w:webHidden/>
              </w:rPr>
              <w:fldChar w:fldCharType="separate"/>
            </w:r>
            <w:r w:rsidR="000B3454">
              <w:rPr>
                <w:noProof/>
                <w:webHidden/>
              </w:rPr>
              <w:t>19</w:t>
            </w:r>
            <w:r w:rsidR="00EE1DEC">
              <w:rPr>
                <w:noProof/>
                <w:webHidden/>
              </w:rPr>
              <w:fldChar w:fldCharType="end"/>
            </w:r>
          </w:hyperlink>
        </w:p>
        <w:p w14:paraId="33E0E42A" w14:textId="5B2993C3" w:rsidR="00EE1DEC" w:rsidRDefault="008625FE">
          <w:pPr>
            <w:pStyle w:val="TOC2"/>
            <w:tabs>
              <w:tab w:val="right" w:leader="dot" w:pos="9350"/>
            </w:tabs>
            <w:rPr>
              <w:rFonts w:eastAsiaTheme="minorEastAsia" w:cs="Mangal"/>
              <w:noProof/>
            </w:rPr>
          </w:pPr>
          <w:hyperlink w:anchor="_Toc114175482" w:history="1">
            <w:r w:rsidR="00EE1DEC" w:rsidRPr="00DD2D1D">
              <w:rPr>
                <w:rStyle w:val="attributecolor"/>
                <w:bCs/>
                <w:noProof/>
              </w:rPr>
              <w:t>The style Attribute</w:t>
            </w:r>
            <w:r w:rsidR="00EE1DEC">
              <w:rPr>
                <w:noProof/>
                <w:webHidden/>
              </w:rPr>
              <w:tab/>
            </w:r>
            <w:r w:rsidR="00EE1DEC">
              <w:rPr>
                <w:noProof/>
                <w:webHidden/>
              </w:rPr>
              <w:fldChar w:fldCharType="begin"/>
            </w:r>
            <w:r w:rsidR="00EE1DEC">
              <w:rPr>
                <w:noProof/>
                <w:webHidden/>
              </w:rPr>
              <w:instrText xml:space="preserve"> PAGEREF _Toc114175482 \h </w:instrText>
            </w:r>
            <w:r w:rsidR="00EE1DEC">
              <w:rPr>
                <w:noProof/>
                <w:webHidden/>
              </w:rPr>
            </w:r>
            <w:r w:rsidR="00EE1DEC">
              <w:rPr>
                <w:noProof/>
                <w:webHidden/>
              </w:rPr>
              <w:fldChar w:fldCharType="separate"/>
            </w:r>
            <w:r w:rsidR="000B3454">
              <w:rPr>
                <w:noProof/>
                <w:webHidden/>
              </w:rPr>
              <w:t>20</w:t>
            </w:r>
            <w:r w:rsidR="00EE1DEC">
              <w:rPr>
                <w:noProof/>
                <w:webHidden/>
              </w:rPr>
              <w:fldChar w:fldCharType="end"/>
            </w:r>
          </w:hyperlink>
        </w:p>
        <w:p w14:paraId="559DEFCE" w14:textId="2CEA5B7E" w:rsidR="00EE1DEC" w:rsidRDefault="008625FE">
          <w:pPr>
            <w:pStyle w:val="TOC2"/>
            <w:tabs>
              <w:tab w:val="right" w:leader="dot" w:pos="9350"/>
            </w:tabs>
            <w:rPr>
              <w:rFonts w:eastAsiaTheme="minorEastAsia" w:cs="Mangal"/>
              <w:noProof/>
            </w:rPr>
          </w:pPr>
          <w:hyperlink w:anchor="_Toc114175483" w:history="1">
            <w:r w:rsidR="00EE1DEC" w:rsidRPr="00DD2D1D">
              <w:rPr>
                <w:rStyle w:val="attributecolor"/>
                <w:bCs/>
                <w:noProof/>
              </w:rPr>
              <w:t>The lang Attribute</w:t>
            </w:r>
            <w:r w:rsidR="00EE1DEC">
              <w:rPr>
                <w:noProof/>
                <w:webHidden/>
              </w:rPr>
              <w:tab/>
            </w:r>
            <w:r w:rsidR="00EE1DEC">
              <w:rPr>
                <w:noProof/>
                <w:webHidden/>
              </w:rPr>
              <w:fldChar w:fldCharType="begin"/>
            </w:r>
            <w:r w:rsidR="00EE1DEC">
              <w:rPr>
                <w:noProof/>
                <w:webHidden/>
              </w:rPr>
              <w:instrText xml:space="preserve"> PAGEREF _Toc114175483 \h </w:instrText>
            </w:r>
            <w:r w:rsidR="00EE1DEC">
              <w:rPr>
                <w:noProof/>
                <w:webHidden/>
              </w:rPr>
            </w:r>
            <w:r w:rsidR="00EE1DEC">
              <w:rPr>
                <w:noProof/>
                <w:webHidden/>
              </w:rPr>
              <w:fldChar w:fldCharType="separate"/>
            </w:r>
            <w:r w:rsidR="000B3454">
              <w:rPr>
                <w:noProof/>
                <w:webHidden/>
              </w:rPr>
              <w:t>20</w:t>
            </w:r>
            <w:r w:rsidR="00EE1DEC">
              <w:rPr>
                <w:noProof/>
                <w:webHidden/>
              </w:rPr>
              <w:fldChar w:fldCharType="end"/>
            </w:r>
          </w:hyperlink>
        </w:p>
        <w:p w14:paraId="270595CB" w14:textId="58252BA6" w:rsidR="00EE1DEC" w:rsidRDefault="008625FE">
          <w:pPr>
            <w:pStyle w:val="TOC2"/>
            <w:tabs>
              <w:tab w:val="right" w:leader="dot" w:pos="9350"/>
            </w:tabs>
            <w:rPr>
              <w:rFonts w:eastAsiaTheme="minorEastAsia" w:cs="Mangal"/>
              <w:noProof/>
            </w:rPr>
          </w:pPr>
          <w:hyperlink w:anchor="_Toc114175484" w:history="1">
            <w:r w:rsidR="00EE1DEC" w:rsidRPr="00DD2D1D">
              <w:rPr>
                <w:rStyle w:val="attributecolor"/>
                <w:bCs/>
                <w:noProof/>
              </w:rPr>
              <w:t>The title Attribute</w:t>
            </w:r>
            <w:r w:rsidR="00EE1DEC">
              <w:rPr>
                <w:noProof/>
                <w:webHidden/>
              </w:rPr>
              <w:tab/>
            </w:r>
            <w:r w:rsidR="00EE1DEC">
              <w:rPr>
                <w:noProof/>
                <w:webHidden/>
              </w:rPr>
              <w:fldChar w:fldCharType="begin"/>
            </w:r>
            <w:r w:rsidR="00EE1DEC">
              <w:rPr>
                <w:noProof/>
                <w:webHidden/>
              </w:rPr>
              <w:instrText xml:space="preserve"> PAGEREF _Toc114175484 \h </w:instrText>
            </w:r>
            <w:r w:rsidR="00EE1DEC">
              <w:rPr>
                <w:noProof/>
                <w:webHidden/>
              </w:rPr>
            </w:r>
            <w:r w:rsidR="00EE1DEC">
              <w:rPr>
                <w:noProof/>
                <w:webHidden/>
              </w:rPr>
              <w:fldChar w:fldCharType="separate"/>
            </w:r>
            <w:r w:rsidR="000B3454">
              <w:rPr>
                <w:noProof/>
                <w:webHidden/>
              </w:rPr>
              <w:t>21</w:t>
            </w:r>
            <w:r w:rsidR="00EE1DEC">
              <w:rPr>
                <w:noProof/>
                <w:webHidden/>
              </w:rPr>
              <w:fldChar w:fldCharType="end"/>
            </w:r>
          </w:hyperlink>
        </w:p>
        <w:p w14:paraId="1C504C10" w14:textId="4CA9CE1B" w:rsidR="00EE1DEC" w:rsidRDefault="008625FE">
          <w:pPr>
            <w:pStyle w:val="TOC2"/>
            <w:tabs>
              <w:tab w:val="right" w:leader="dot" w:pos="9350"/>
            </w:tabs>
            <w:rPr>
              <w:rFonts w:eastAsiaTheme="minorEastAsia" w:cs="Mangal"/>
              <w:noProof/>
            </w:rPr>
          </w:pPr>
          <w:hyperlink w:anchor="_Toc114175485" w:history="1">
            <w:r w:rsidR="00EE1DEC" w:rsidRPr="00DD2D1D">
              <w:rPr>
                <w:rStyle w:val="attributecolor"/>
                <w:noProof/>
              </w:rPr>
              <w:t>The title Attribute</w:t>
            </w:r>
            <w:r w:rsidR="00EE1DEC">
              <w:rPr>
                <w:noProof/>
                <w:webHidden/>
              </w:rPr>
              <w:tab/>
            </w:r>
            <w:r w:rsidR="00EE1DEC">
              <w:rPr>
                <w:noProof/>
                <w:webHidden/>
              </w:rPr>
              <w:fldChar w:fldCharType="begin"/>
            </w:r>
            <w:r w:rsidR="00EE1DEC">
              <w:rPr>
                <w:noProof/>
                <w:webHidden/>
              </w:rPr>
              <w:instrText xml:space="preserve"> PAGEREF _Toc114175485 \h </w:instrText>
            </w:r>
            <w:r w:rsidR="00EE1DEC">
              <w:rPr>
                <w:noProof/>
                <w:webHidden/>
              </w:rPr>
            </w:r>
            <w:r w:rsidR="00EE1DEC">
              <w:rPr>
                <w:noProof/>
                <w:webHidden/>
              </w:rPr>
              <w:fldChar w:fldCharType="separate"/>
            </w:r>
            <w:r w:rsidR="000B3454">
              <w:rPr>
                <w:noProof/>
                <w:webHidden/>
              </w:rPr>
              <w:t>21</w:t>
            </w:r>
            <w:r w:rsidR="00EE1DEC">
              <w:rPr>
                <w:noProof/>
                <w:webHidden/>
              </w:rPr>
              <w:fldChar w:fldCharType="end"/>
            </w:r>
          </w:hyperlink>
        </w:p>
        <w:p w14:paraId="4F82C7F2" w14:textId="30B8979C" w:rsidR="00EE1DEC" w:rsidRDefault="008625FE">
          <w:pPr>
            <w:pStyle w:val="TOC1"/>
            <w:tabs>
              <w:tab w:val="right" w:leader="dot" w:pos="9350"/>
            </w:tabs>
            <w:rPr>
              <w:rFonts w:eastAsiaTheme="minorEastAsia" w:cs="Mangal"/>
              <w:noProof/>
            </w:rPr>
          </w:pPr>
          <w:hyperlink w:anchor="_Toc114175486" w:history="1">
            <w:r w:rsidR="00EE1DEC" w:rsidRPr="00DD2D1D">
              <w:rPr>
                <w:rStyle w:val="attributecolor"/>
                <w:b/>
                <w:bCs/>
                <w:noProof/>
              </w:rPr>
              <w:t>Single or Double Quotes?</w:t>
            </w:r>
            <w:r w:rsidR="00EE1DEC">
              <w:rPr>
                <w:noProof/>
                <w:webHidden/>
              </w:rPr>
              <w:tab/>
            </w:r>
            <w:r w:rsidR="00EE1DEC">
              <w:rPr>
                <w:noProof/>
                <w:webHidden/>
              </w:rPr>
              <w:fldChar w:fldCharType="begin"/>
            </w:r>
            <w:r w:rsidR="00EE1DEC">
              <w:rPr>
                <w:noProof/>
                <w:webHidden/>
              </w:rPr>
              <w:instrText xml:space="preserve"> PAGEREF _Toc114175486 \h </w:instrText>
            </w:r>
            <w:r w:rsidR="00EE1DEC">
              <w:rPr>
                <w:noProof/>
                <w:webHidden/>
              </w:rPr>
            </w:r>
            <w:r w:rsidR="00EE1DEC">
              <w:rPr>
                <w:noProof/>
                <w:webHidden/>
              </w:rPr>
              <w:fldChar w:fldCharType="separate"/>
            </w:r>
            <w:r w:rsidR="000B3454">
              <w:rPr>
                <w:noProof/>
                <w:webHidden/>
              </w:rPr>
              <w:t>21</w:t>
            </w:r>
            <w:r w:rsidR="00EE1DEC">
              <w:rPr>
                <w:noProof/>
                <w:webHidden/>
              </w:rPr>
              <w:fldChar w:fldCharType="end"/>
            </w:r>
          </w:hyperlink>
        </w:p>
        <w:p w14:paraId="673D695A" w14:textId="0815C25D" w:rsidR="00EE1DEC" w:rsidRDefault="008625FE">
          <w:pPr>
            <w:pStyle w:val="TOC1"/>
            <w:tabs>
              <w:tab w:val="right" w:leader="dot" w:pos="9350"/>
            </w:tabs>
            <w:rPr>
              <w:rFonts w:eastAsiaTheme="minorEastAsia" w:cs="Mangal"/>
              <w:noProof/>
            </w:rPr>
          </w:pPr>
          <w:hyperlink w:anchor="_Toc114175487" w:history="1">
            <w:r w:rsidR="00EE1DEC" w:rsidRPr="00DD2D1D">
              <w:rPr>
                <w:rStyle w:val="attributecolor"/>
                <w:b/>
                <w:bCs/>
                <w:noProof/>
              </w:rPr>
              <w:t>HTML COMMENTS</w:t>
            </w:r>
            <w:r w:rsidR="00EE1DEC">
              <w:rPr>
                <w:noProof/>
                <w:webHidden/>
              </w:rPr>
              <w:tab/>
            </w:r>
            <w:r w:rsidR="00EE1DEC">
              <w:rPr>
                <w:noProof/>
                <w:webHidden/>
              </w:rPr>
              <w:fldChar w:fldCharType="begin"/>
            </w:r>
            <w:r w:rsidR="00EE1DEC">
              <w:rPr>
                <w:noProof/>
                <w:webHidden/>
              </w:rPr>
              <w:instrText xml:space="preserve"> PAGEREF _Toc114175487 \h </w:instrText>
            </w:r>
            <w:r w:rsidR="00EE1DEC">
              <w:rPr>
                <w:noProof/>
                <w:webHidden/>
              </w:rPr>
            </w:r>
            <w:r w:rsidR="00EE1DEC">
              <w:rPr>
                <w:noProof/>
                <w:webHidden/>
              </w:rPr>
              <w:fldChar w:fldCharType="separate"/>
            </w:r>
            <w:r w:rsidR="000B3454">
              <w:rPr>
                <w:noProof/>
                <w:webHidden/>
              </w:rPr>
              <w:t>23</w:t>
            </w:r>
            <w:r w:rsidR="00EE1DEC">
              <w:rPr>
                <w:noProof/>
                <w:webHidden/>
              </w:rPr>
              <w:fldChar w:fldCharType="end"/>
            </w:r>
          </w:hyperlink>
        </w:p>
        <w:p w14:paraId="39FF84C0" w14:textId="0D87D910" w:rsidR="00EE1DEC" w:rsidRDefault="008625FE">
          <w:pPr>
            <w:pStyle w:val="TOC1"/>
            <w:tabs>
              <w:tab w:val="right" w:leader="dot" w:pos="9350"/>
            </w:tabs>
            <w:rPr>
              <w:rFonts w:eastAsiaTheme="minorEastAsia" w:cs="Mangal"/>
              <w:noProof/>
            </w:rPr>
          </w:pPr>
          <w:hyperlink w:anchor="_Toc114175488" w:history="1">
            <w:r w:rsidR="00EE1DEC" w:rsidRPr="00DD2D1D">
              <w:rPr>
                <w:rStyle w:val="attributecolor"/>
                <w:b/>
                <w:bCs/>
                <w:noProof/>
              </w:rPr>
              <w:t>HTML Text Formatting</w:t>
            </w:r>
            <w:r w:rsidR="00EE1DEC">
              <w:rPr>
                <w:noProof/>
                <w:webHidden/>
              </w:rPr>
              <w:tab/>
            </w:r>
            <w:r w:rsidR="00EE1DEC">
              <w:rPr>
                <w:noProof/>
                <w:webHidden/>
              </w:rPr>
              <w:fldChar w:fldCharType="begin"/>
            </w:r>
            <w:r w:rsidR="00EE1DEC">
              <w:rPr>
                <w:noProof/>
                <w:webHidden/>
              </w:rPr>
              <w:instrText xml:space="preserve"> PAGEREF _Toc114175488 \h </w:instrText>
            </w:r>
            <w:r w:rsidR="00EE1DEC">
              <w:rPr>
                <w:noProof/>
                <w:webHidden/>
              </w:rPr>
            </w:r>
            <w:r w:rsidR="00EE1DEC">
              <w:rPr>
                <w:noProof/>
                <w:webHidden/>
              </w:rPr>
              <w:fldChar w:fldCharType="separate"/>
            </w:r>
            <w:r w:rsidR="000B3454">
              <w:rPr>
                <w:noProof/>
                <w:webHidden/>
              </w:rPr>
              <w:t>23</w:t>
            </w:r>
            <w:r w:rsidR="00EE1DEC">
              <w:rPr>
                <w:noProof/>
                <w:webHidden/>
              </w:rPr>
              <w:fldChar w:fldCharType="end"/>
            </w:r>
          </w:hyperlink>
        </w:p>
        <w:p w14:paraId="1A949889" w14:textId="7D14967A" w:rsidR="00EE1DEC" w:rsidRDefault="008625FE">
          <w:pPr>
            <w:pStyle w:val="TOC1"/>
            <w:tabs>
              <w:tab w:val="right" w:leader="dot" w:pos="9350"/>
            </w:tabs>
            <w:rPr>
              <w:rFonts w:eastAsiaTheme="minorEastAsia" w:cs="Mangal"/>
              <w:noProof/>
            </w:rPr>
          </w:pPr>
          <w:hyperlink w:anchor="_Toc114175489" w:history="1">
            <w:r w:rsidR="00EE1DEC" w:rsidRPr="00DD2D1D">
              <w:rPr>
                <w:rStyle w:val="attributecolor"/>
                <w:b/>
                <w:bCs/>
                <w:noProof/>
              </w:rPr>
              <w:t>HTML Formatting Elements</w:t>
            </w:r>
            <w:r w:rsidR="00EE1DEC">
              <w:rPr>
                <w:noProof/>
                <w:webHidden/>
              </w:rPr>
              <w:tab/>
            </w:r>
            <w:r w:rsidR="00EE1DEC">
              <w:rPr>
                <w:noProof/>
                <w:webHidden/>
              </w:rPr>
              <w:fldChar w:fldCharType="begin"/>
            </w:r>
            <w:r w:rsidR="00EE1DEC">
              <w:rPr>
                <w:noProof/>
                <w:webHidden/>
              </w:rPr>
              <w:instrText xml:space="preserve"> PAGEREF _Toc114175489 \h </w:instrText>
            </w:r>
            <w:r w:rsidR="00EE1DEC">
              <w:rPr>
                <w:noProof/>
                <w:webHidden/>
              </w:rPr>
            </w:r>
            <w:r w:rsidR="00EE1DEC">
              <w:rPr>
                <w:noProof/>
                <w:webHidden/>
              </w:rPr>
              <w:fldChar w:fldCharType="separate"/>
            </w:r>
            <w:r w:rsidR="000B3454">
              <w:rPr>
                <w:noProof/>
                <w:webHidden/>
              </w:rPr>
              <w:t>24</w:t>
            </w:r>
            <w:r w:rsidR="00EE1DEC">
              <w:rPr>
                <w:noProof/>
                <w:webHidden/>
              </w:rPr>
              <w:fldChar w:fldCharType="end"/>
            </w:r>
          </w:hyperlink>
        </w:p>
        <w:p w14:paraId="51AC90FE" w14:textId="6B49BD88" w:rsidR="00EE1DEC" w:rsidRDefault="008625FE">
          <w:pPr>
            <w:pStyle w:val="TOC2"/>
            <w:tabs>
              <w:tab w:val="right" w:leader="dot" w:pos="9350"/>
            </w:tabs>
            <w:rPr>
              <w:rFonts w:eastAsiaTheme="minorEastAsia" w:cs="Mangal"/>
              <w:noProof/>
            </w:rPr>
          </w:pPr>
          <w:hyperlink w:anchor="_Toc114175490" w:history="1">
            <w:r w:rsidR="00EE1DEC" w:rsidRPr="00DD2D1D">
              <w:rPr>
                <w:rStyle w:val="attributecolor"/>
                <w:bCs/>
                <w:noProof/>
              </w:rPr>
              <w:t>HTML &lt;b&gt; and &lt;strong&gt; Elements</w:t>
            </w:r>
            <w:r w:rsidR="00EE1DEC">
              <w:rPr>
                <w:noProof/>
                <w:webHidden/>
              </w:rPr>
              <w:tab/>
            </w:r>
            <w:r w:rsidR="00EE1DEC">
              <w:rPr>
                <w:noProof/>
                <w:webHidden/>
              </w:rPr>
              <w:fldChar w:fldCharType="begin"/>
            </w:r>
            <w:r w:rsidR="00EE1DEC">
              <w:rPr>
                <w:noProof/>
                <w:webHidden/>
              </w:rPr>
              <w:instrText xml:space="preserve"> PAGEREF _Toc114175490 \h </w:instrText>
            </w:r>
            <w:r w:rsidR="00EE1DEC">
              <w:rPr>
                <w:noProof/>
                <w:webHidden/>
              </w:rPr>
            </w:r>
            <w:r w:rsidR="00EE1DEC">
              <w:rPr>
                <w:noProof/>
                <w:webHidden/>
              </w:rPr>
              <w:fldChar w:fldCharType="separate"/>
            </w:r>
            <w:r w:rsidR="000B3454">
              <w:rPr>
                <w:noProof/>
                <w:webHidden/>
              </w:rPr>
              <w:t>24</w:t>
            </w:r>
            <w:r w:rsidR="00EE1DEC">
              <w:rPr>
                <w:noProof/>
                <w:webHidden/>
              </w:rPr>
              <w:fldChar w:fldCharType="end"/>
            </w:r>
          </w:hyperlink>
        </w:p>
        <w:p w14:paraId="64433637" w14:textId="18E28DF9" w:rsidR="00EE1DEC" w:rsidRDefault="008625FE">
          <w:pPr>
            <w:pStyle w:val="TOC2"/>
            <w:tabs>
              <w:tab w:val="right" w:leader="dot" w:pos="9350"/>
            </w:tabs>
            <w:rPr>
              <w:rFonts w:eastAsiaTheme="minorEastAsia" w:cs="Mangal"/>
              <w:noProof/>
            </w:rPr>
          </w:pPr>
          <w:hyperlink w:anchor="_Toc114175491" w:history="1">
            <w:r w:rsidR="00EE1DEC" w:rsidRPr="00DD2D1D">
              <w:rPr>
                <w:rStyle w:val="attributecolor"/>
                <w:bCs/>
                <w:noProof/>
              </w:rPr>
              <w:t>HTML &lt;i&gt; and &lt;em&gt; Elements</w:t>
            </w:r>
            <w:r w:rsidR="00EE1DEC">
              <w:rPr>
                <w:noProof/>
                <w:webHidden/>
              </w:rPr>
              <w:tab/>
            </w:r>
            <w:r w:rsidR="00EE1DEC">
              <w:rPr>
                <w:noProof/>
                <w:webHidden/>
              </w:rPr>
              <w:fldChar w:fldCharType="begin"/>
            </w:r>
            <w:r w:rsidR="00EE1DEC">
              <w:rPr>
                <w:noProof/>
                <w:webHidden/>
              </w:rPr>
              <w:instrText xml:space="preserve"> PAGEREF _Toc114175491 \h </w:instrText>
            </w:r>
            <w:r w:rsidR="00EE1DEC">
              <w:rPr>
                <w:noProof/>
                <w:webHidden/>
              </w:rPr>
            </w:r>
            <w:r w:rsidR="00EE1DEC">
              <w:rPr>
                <w:noProof/>
                <w:webHidden/>
              </w:rPr>
              <w:fldChar w:fldCharType="separate"/>
            </w:r>
            <w:r w:rsidR="000B3454">
              <w:rPr>
                <w:noProof/>
                <w:webHidden/>
              </w:rPr>
              <w:t>24</w:t>
            </w:r>
            <w:r w:rsidR="00EE1DEC">
              <w:rPr>
                <w:noProof/>
                <w:webHidden/>
              </w:rPr>
              <w:fldChar w:fldCharType="end"/>
            </w:r>
          </w:hyperlink>
        </w:p>
        <w:p w14:paraId="0183C2F0" w14:textId="6ABB6C7B" w:rsidR="00EE1DEC" w:rsidRDefault="008625FE">
          <w:pPr>
            <w:pStyle w:val="TOC2"/>
            <w:tabs>
              <w:tab w:val="right" w:leader="dot" w:pos="9350"/>
            </w:tabs>
            <w:rPr>
              <w:rFonts w:eastAsiaTheme="minorEastAsia" w:cs="Mangal"/>
              <w:noProof/>
            </w:rPr>
          </w:pPr>
          <w:hyperlink w:anchor="_Toc114175492" w:history="1">
            <w:r w:rsidR="00EE1DEC" w:rsidRPr="00DD2D1D">
              <w:rPr>
                <w:rStyle w:val="attributecolor"/>
                <w:bCs/>
                <w:noProof/>
              </w:rPr>
              <w:t>HTML &lt;small&gt; Element</w:t>
            </w:r>
            <w:r w:rsidR="00EE1DEC">
              <w:rPr>
                <w:noProof/>
                <w:webHidden/>
              </w:rPr>
              <w:tab/>
            </w:r>
            <w:r w:rsidR="00EE1DEC">
              <w:rPr>
                <w:noProof/>
                <w:webHidden/>
              </w:rPr>
              <w:fldChar w:fldCharType="begin"/>
            </w:r>
            <w:r w:rsidR="00EE1DEC">
              <w:rPr>
                <w:noProof/>
                <w:webHidden/>
              </w:rPr>
              <w:instrText xml:space="preserve"> PAGEREF _Toc114175492 \h </w:instrText>
            </w:r>
            <w:r w:rsidR="00EE1DEC">
              <w:rPr>
                <w:noProof/>
                <w:webHidden/>
              </w:rPr>
            </w:r>
            <w:r w:rsidR="00EE1DEC">
              <w:rPr>
                <w:noProof/>
                <w:webHidden/>
              </w:rPr>
              <w:fldChar w:fldCharType="separate"/>
            </w:r>
            <w:r w:rsidR="000B3454">
              <w:rPr>
                <w:noProof/>
                <w:webHidden/>
              </w:rPr>
              <w:t>25</w:t>
            </w:r>
            <w:r w:rsidR="00EE1DEC">
              <w:rPr>
                <w:noProof/>
                <w:webHidden/>
              </w:rPr>
              <w:fldChar w:fldCharType="end"/>
            </w:r>
          </w:hyperlink>
        </w:p>
        <w:p w14:paraId="36DA1454" w14:textId="5E4D8998" w:rsidR="00EE1DEC" w:rsidRDefault="008625FE">
          <w:pPr>
            <w:pStyle w:val="TOC2"/>
            <w:tabs>
              <w:tab w:val="right" w:leader="dot" w:pos="9350"/>
            </w:tabs>
            <w:rPr>
              <w:rFonts w:eastAsiaTheme="minorEastAsia" w:cs="Mangal"/>
              <w:noProof/>
            </w:rPr>
          </w:pPr>
          <w:hyperlink w:anchor="_Toc114175493" w:history="1">
            <w:r w:rsidR="00EE1DEC" w:rsidRPr="00DD2D1D">
              <w:rPr>
                <w:rStyle w:val="attributecolor"/>
                <w:bCs/>
                <w:noProof/>
              </w:rPr>
              <w:t>HTML &lt;mark&gt; Element</w:t>
            </w:r>
            <w:r w:rsidR="00EE1DEC">
              <w:rPr>
                <w:noProof/>
                <w:webHidden/>
              </w:rPr>
              <w:tab/>
            </w:r>
            <w:r w:rsidR="00EE1DEC">
              <w:rPr>
                <w:noProof/>
                <w:webHidden/>
              </w:rPr>
              <w:fldChar w:fldCharType="begin"/>
            </w:r>
            <w:r w:rsidR="00EE1DEC">
              <w:rPr>
                <w:noProof/>
                <w:webHidden/>
              </w:rPr>
              <w:instrText xml:space="preserve"> PAGEREF _Toc114175493 \h </w:instrText>
            </w:r>
            <w:r w:rsidR="00EE1DEC">
              <w:rPr>
                <w:noProof/>
                <w:webHidden/>
              </w:rPr>
            </w:r>
            <w:r w:rsidR="00EE1DEC">
              <w:rPr>
                <w:noProof/>
                <w:webHidden/>
              </w:rPr>
              <w:fldChar w:fldCharType="separate"/>
            </w:r>
            <w:r w:rsidR="000B3454">
              <w:rPr>
                <w:noProof/>
                <w:webHidden/>
              </w:rPr>
              <w:t>25</w:t>
            </w:r>
            <w:r w:rsidR="00EE1DEC">
              <w:rPr>
                <w:noProof/>
                <w:webHidden/>
              </w:rPr>
              <w:fldChar w:fldCharType="end"/>
            </w:r>
          </w:hyperlink>
        </w:p>
        <w:p w14:paraId="674ABB9F" w14:textId="43BD9EA9" w:rsidR="00EE1DEC" w:rsidRDefault="008625FE">
          <w:pPr>
            <w:pStyle w:val="TOC2"/>
            <w:tabs>
              <w:tab w:val="right" w:leader="dot" w:pos="9350"/>
            </w:tabs>
            <w:rPr>
              <w:rFonts w:eastAsiaTheme="minorEastAsia" w:cs="Mangal"/>
              <w:noProof/>
            </w:rPr>
          </w:pPr>
          <w:hyperlink w:anchor="_Toc114175494" w:history="1">
            <w:r w:rsidR="00EE1DEC" w:rsidRPr="00DD2D1D">
              <w:rPr>
                <w:rStyle w:val="attributecolor"/>
                <w:bCs/>
                <w:noProof/>
              </w:rPr>
              <w:t>HTML &lt;del&gt; Element</w:t>
            </w:r>
            <w:r w:rsidR="00EE1DEC">
              <w:rPr>
                <w:noProof/>
                <w:webHidden/>
              </w:rPr>
              <w:tab/>
            </w:r>
            <w:r w:rsidR="00EE1DEC">
              <w:rPr>
                <w:noProof/>
                <w:webHidden/>
              </w:rPr>
              <w:fldChar w:fldCharType="begin"/>
            </w:r>
            <w:r w:rsidR="00EE1DEC">
              <w:rPr>
                <w:noProof/>
                <w:webHidden/>
              </w:rPr>
              <w:instrText xml:space="preserve"> PAGEREF _Toc114175494 \h </w:instrText>
            </w:r>
            <w:r w:rsidR="00EE1DEC">
              <w:rPr>
                <w:noProof/>
                <w:webHidden/>
              </w:rPr>
            </w:r>
            <w:r w:rsidR="00EE1DEC">
              <w:rPr>
                <w:noProof/>
                <w:webHidden/>
              </w:rPr>
              <w:fldChar w:fldCharType="separate"/>
            </w:r>
            <w:r w:rsidR="000B3454">
              <w:rPr>
                <w:noProof/>
                <w:webHidden/>
              </w:rPr>
              <w:t>25</w:t>
            </w:r>
            <w:r w:rsidR="00EE1DEC">
              <w:rPr>
                <w:noProof/>
                <w:webHidden/>
              </w:rPr>
              <w:fldChar w:fldCharType="end"/>
            </w:r>
          </w:hyperlink>
        </w:p>
        <w:p w14:paraId="390CB7A7" w14:textId="324E94CA" w:rsidR="00EE1DEC" w:rsidRDefault="008625FE">
          <w:pPr>
            <w:pStyle w:val="TOC2"/>
            <w:tabs>
              <w:tab w:val="right" w:leader="dot" w:pos="9350"/>
            </w:tabs>
            <w:rPr>
              <w:rFonts w:eastAsiaTheme="minorEastAsia" w:cs="Mangal"/>
              <w:noProof/>
            </w:rPr>
          </w:pPr>
          <w:hyperlink w:anchor="_Toc114175495" w:history="1">
            <w:r w:rsidR="00EE1DEC" w:rsidRPr="00DD2D1D">
              <w:rPr>
                <w:rStyle w:val="attributecolor"/>
                <w:bCs/>
                <w:noProof/>
              </w:rPr>
              <w:t>HTML &lt;ins&gt; Element</w:t>
            </w:r>
            <w:r w:rsidR="00EE1DEC">
              <w:rPr>
                <w:noProof/>
                <w:webHidden/>
              </w:rPr>
              <w:tab/>
            </w:r>
            <w:r w:rsidR="00EE1DEC">
              <w:rPr>
                <w:noProof/>
                <w:webHidden/>
              </w:rPr>
              <w:fldChar w:fldCharType="begin"/>
            </w:r>
            <w:r w:rsidR="00EE1DEC">
              <w:rPr>
                <w:noProof/>
                <w:webHidden/>
              </w:rPr>
              <w:instrText xml:space="preserve"> PAGEREF _Toc114175495 \h </w:instrText>
            </w:r>
            <w:r w:rsidR="00EE1DEC">
              <w:rPr>
                <w:noProof/>
                <w:webHidden/>
              </w:rPr>
            </w:r>
            <w:r w:rsidR="00EE1DEC">
              <w:rPr>
                <w:noProof/>
                <w:webHidden/>
              </w:rPr>
              <w:fldChar w:fldCharType="separate"/>
            </w:r>
            <w:r w:rsidR="000B3454">
              <w:rPr>
                <w:noProof/>
                <w:webHidden/>
              </w:rPr>
              <w:t>25</w:t>
            </w:r>
            <w:r w:rsidR="00EE1DEC">
              <w:rPr>
                <w:noProof/>
                <w:webHidden/>
              </w:rPr>
              <w:fldChar w:fldCharType="end"/>
            </w:r>
          </w:hyperlink>
        </w:p>
        <w:p w14:paraId="37EE42EE" w14:textId="4CF70E68" w:rsidR="00EE1DEC" w:rsidRDefault="008625FE">
          <w:pPr>
            <w:pStyle w:val="TOC2"/>
            <w:tabs>
              <w:tab w:val="right" w:leader="dot" w:pos="9350"/>
            </w:tabs>
            <w:rPr>
              <w:rFonts w:eastAsiaTheme="minorEastAsia" w:cs="Mangal"/>
              <w:noProof/>
            </w:rPr>
          </w:pPr>
          <w:hyperlink w:anchor="_Toc114175496" w:history="1">
            <w:r w:rsidR="00EE1DEC" w:rsidRPr="00DD2D1D">
              <w:rPr>
                <w:rStyle w:val="attributecolor"/>
                <w:bCs/>
                <w:noProof/>
              </w:rPr>
              <w:t>HTML &lt;sub&gt; Element</w:t>
            </w:r>
            <w:r w:rsidR="00EE1DEC">
              <w:rPr>
                <w:noProof/>
                <w:webHidden/>
              </w:rPr>
              <w:tab/>
            </w:r>
            <w:r w:rsidR="00EE1DEC">
              <w:rPr>
                <w:noProof/>
                <w:webHidden/>
              </w:rPr>
              <w:fldChar w:fldCharType="begin"/>
            </w:r>
            <w:r w:rsidR="00EE1DEC">
              <w:rPr>
                <w:noProof/>
                <w:webHidden/>
              </w:rPr>
              <w:instrText xml:space="preserve"> PAGEREF _Toc114175496 \h </w:instrText>
            </w:r>
            <w:r w:rsidR="00EE1DEC">
              <w:rPr>
                <w:noProof/>
                <w:webHidden/>
              </w:rPr>
            </w:r>
            <w:r w:rsidR="00EE1DEC">
              <w:rPr>
                <w:noProof/>
                <w:webHidden/>
              </w:rPr>
              <w:fldChar w:fldCharType="separate"/>
            </w:r>
            <w:r w:rsidR="000B3454">
              <w:rPr>
                <w:noProof/>
                <w:webHidden/>
              </w:rPr>
              <w:t>26</w:t>
            </w:r>
            <w:r w:rsidR="00EE1DEC">
              <w:rPr>
                <w:noProof/>
                <w:webHidden/>
              </w:rPr>
              <w:fldChar w:fldCharType="end"/>
            </w:r>
          </w:hyperlink>
        </w:p>
        <w:p w14:paraId="4A8A8651" w14:textId="74C9B955" w:rsidR="00EE1DEC" w:rsidRDefault="008625FE">
          <w:pPr>
            <w:pStyle w:val="TOC2"/>
            <w:tabs>
              <w:tab w:val="right" w:leader="dot" w:pos="9350"/>
            </w:tabs>
            <w:rPr>
              <w:rFonts w:eastAsiaTheme="minorEastAsia" w:cs="Mangal"/>
              <w:noProof/>
            </w:rPr>
          </w:pPr>
          <w:hyperlink w:anchor="_Toc114175497" w:history="1">
            <w:r w:rsidR="00EE1DEC" w:rsidRPr="00DD2D1D">
              <w:rPr>
                <w:rStyle w:val="attributecolor"/>
                <w:bCs/>
                <w:noProof/>
              </w:rPr>
              <w:t>HTML &lt;sup&gt; Element</w:t>
            </w:r>
            <w:r w:rsidR="00EE1DEC">
              <w:rPr>
                <w:noProof/>
                <w:webHidden/>
              </w:rPr>
              <w:tab/>
            </w:r>
            <w:r w:rsidR="00EE1DEC">
              <w:rPr>
                <w:noProof/>
                <w:webHidden/>
              </w:rPr>
              <w:fldChar w:fldCharType="begin"/>
            </w:r>
            <w:r w:rsidR="00EE1DEC">
              <w:rPr>
                <w:noProof/>
                <w:webHidden/>
              </w:rPr>
              <w:instrText xml:space="preserve"> PAGEREF _Toc114175497 \h </w:instrText>
            </w:r>
            <w:r w:rsidR="00EE1DEC">
              <w:rPr>
                <w:noProof/>
                <w:webHidden/>
              </w:rPr>
            </w:r>
            <w:r w:rsidR="00EE1DEC">
              <w:rPr>
                <w:noProof/>
                <w:webHidden/>
              </w:rPr>
              <w:fldChar w:fldCharType="separate"/>
            </w:r>
            <w:r w:rsidR="000B3454">
              <w:rPr>
                <w:noProof/>
                <w:webHidden/>
              </w:rPr>
              <w:t>26</w:t>
            </w:r>
            <w:r w:rsidR="00EE1DEC">
              <w:rPr>
                <w:noProof/>
                <w:webHidden/>
              </w:rPr>
              <w:fldChar w:fldCharType="end"/>
            </w:r>
          </w:hyperlink>
        </w:p>
        <w:p w14:paraId="3F4FB3CF" w14:textId="6B638D7A" w:rsidR="00EE1DEC" w:rsidRDefault="008625FE">
          <w:pPr>
            <w:pStyle w:val="TOC2"/>
            <w:tabs>
              <w:tab w:val="right" w:leader="dot" w:pos="9350"/>
            </w:tabs>
            <w:rPr>
              <w:rFonts w:eastAsiaTheme="minorEastAsia" w:cs="Mangal"/>
              <w:noProof/>
            </w:rPr>
          </w:pPr>
          <w:hyperlink w:anchor="_Toc114175498" w:history="1">
            <w:r w:rsidR="00EE1DEC" w:rsidRPr="00DD2D1D">
              <w:rPr>
                <w:rStyle w:val="attributecolor"/>
                <w:bCs/>
                <w:noProof/>
              </w:rPr>
              <w:t>HTML Quotation and Citation Elements</w:t>
            </w:r>
            <w:r w:rsidR="00EE1DEC">
              <w:rPr>
                <w:noProof/>
                <w:webHidden/>
              </w:rPr>
              <w:tab/>
            </w:r>
            <w:r w:rsidR="00EE1DEC">
              <w:rPr>
                <w:noProof/>
                <w:webHidden/>
              </w:rPr>
              <w:fldChar w:fldCharType="begin"/>
            </w:r>
            <w:r w:rsidR="00EE1DEC">
              <w:rPr>
                <w:noProof/>
                <w:webHidden/>
              </w:rPr>
              <w:instrText xml:space="preserve"> PAGEREF _Toc114175498 \h </w:instrText>
            </w:r>
            <w:r w:rsidR="00EE1DEC">
              <w:rPr>
                <w:noProof/>
                <w:webHidden/>
              </w:rPr>
            </w:r>
            <w:r w:rsidR="00EE1DEC">
              <w:rPr>
                <w:noProof/>
                <w:webHidden/>
              </w:rPr>
              <w:fldChar w:fldCharType="separate"/>
            </w:r>
            <w:r w:rsidR="000B3454">
              <w:rPr>
                <w:noProof/>
                <w:webHidden/>
              </w:rPr>
              <w:t>26</w:t>
            </w:r>
            <w:r w:rsidR="00EE1DEC">
              <w:rPr>
                <w:noProof/>
                <w:webHidden/>
              </w:rPr>
              <w:fldChar w:fldCharType="end"/>
            </w:r>
          </w:hyperlink>
        </w:p>
        <w:p w14:paraId="6FB1D2A1" w14:textId="19AAEEE2" w:rsidR="00EE1DEC" w:rsidRDefault="008625FE">
          <w:pPr>
            <w:pStyle w:val="TOC2"/>
            <w:tabs>
              <w:tab w:val="right" w:leader="dot" w:pos="9350"/>
            </w:tabs>
            <w:rPr>
              <w:rFonts w:eastAsiaTheme="minorEastAsia" w:cs="Mangal"/>
              <w:noProof/>
            </w:rPr>
          </w:pPr>
          <w:hyperlink w:anchor="_Toc114175499" w:history="1">
            <w:r w:rsidR="00EE1DEC" w:rsidRPr="00DD2D1D">
              <w:rPr>
                <w:rStyle w:val="attributecolor"/>
                <w:bCs/>
                <w:noProof/>
              </w:rPr>
              <w:t>HTML &lt;blockquote&gt; for Quotations</w:t>
            </w:r>
            <w:r w:rsidR="00EE1DEC">
              <w:rPr>
                <w:noProof/>
                <w:webHidden/>
              </w:rPr>
              <w:tab/>
            </w:r>
            <w:r w:rsidR="00EE1DEC">
              <w:rPr>
                <w:noProof/>
                <w:webHidden/>
              </w:rPr>
              <w:fldChar w:fldCharType="begin"/>
            </w:r>
            <w:r w:rsidR="00EE1DEC">
              <w:rPr>
                <w:noProof/>
                <w:webHidden/>
              </w:rPr>
              <w:instrText xml:space="preserve"> PAGEREF _Toc114175499 \h </w:instrText>
            </w:r>
            <w:r w:rsidR="00EE1DEC">
              <w:rPr>
                <w:noProof/>
                <w:webHidden/>
              </w:rPr>
            </w:r>
            <w:r w:rsidR="00EE1DEC">
              <w:rPr>
                <w:noProof/>
                <w:webHidden/>
              </w:rPr>
              <w:fldChar w:fldCharType="separate"/>
            </w:r>
            <w:r w:rsidR="000B3454">
              <w:rPr>
                <w:noProof/>
                <w:webHidden/>
              </w:rPr>
              <w:t>26</w:t>
            </w:r>
            <w:r w:rsidR="00EE1DEC">
              <w:rPr>
                <w:noProof/>
                <w:webHidden/>
              </w:rPr>
              <w:fldChar w:fldCharType="end"/>
            </w:r>
          </w:hyperlink>
        </w:p>
        <w:p w14:paraId="13EA60CE" w14:textId="510298FA" w:rsidR="00EE1DEC" w:rsidRDefault="008625FE">
          <w:pPr>
            <w:pStyle w:val="TOC2"/>
            <w:tabs>
              <w:tab w:val="right" w:leader="dot" w:pos="9350"/>
            </w:tabs>
            <w:rPr>
              <w:rFonts w:eastAsiaTheme="minorEastAsia" w:cs="Mangal"/>
              <w:noProof/>
            </w:rPr>
          </w:pPr>
          <w:hyperlink w:anchor="_Toc114175500" w:history="1">
            <w:r w:rsidR="00EE1DEC" w:rsidRPr="00DD2D1D">
              <w:rPr>
                <w:rStyle w:val="attributecolor"/>
                <w:bCs/>
                <w:noProof/>
              </w:rPr>
              <w:t>HTML &lt;q&gt; for Short Quotations</w:t>
            </w:r>
            <w:r w:rsidR="00EE1DEC">
              <w:rPr>
                <w:noProof/>
                <w:webHidden/>
              </w:rPr>
              <w:tab/>
            </w:r>
            <w:r w:rsidR="00EE1DEC">
              <w:rPr>
                <w:noProof/>
                <w:webHidden/>
              </w:rPr>
              <w:fldChar w:fldCharType="begin"/>
            </w:r>
            <w:r w:rsidR="00EE1DEC">
              <w:rPr>
                <w:noProof/>
                <w:webHidden/>
              </w:rPr>
              <w:instrText xml:space="preserve"> PAGEREF _Toc114175500 \h </w:instrText>
            </w:r>
            <w:r w:rsidR="00EE1DEC">
              <w:rPr>
                <w:noProof/>
                <w:webHidden/>
              </w:rPr>
            </w:r>
            <w:r w:rsidR="00EE1DEC">
              <w:rPr>
                <w:noProof/>
                <w:webHidden/>
              </w:rPr>
              <w:fldChar w:fldCharType="separate"/>
            </w:r>
            <w:r w:rsidR="000B3454">
              <w:rPr>
                <w:noProof/>
                <w:webHidden/>
              </w:rPr>
              <w:t>27</w:t>
            </w:r>
            <w:r w:rsidR="00EE1DEC">
              <w:rPr>
                <w:noProof/>
                <w:webHidden/>
              </w:rPr>
              <w:fldChar w:fldCharType="end"/>
            </w:r>
          </w:hyperlink>
        </w:p>
        <w:p w14:paraId="21906B1F" w14:textId="645A4CDD" w:rsidR="00EE1DEC" w:rsidRDefault="008625FE">
          <w:pPr>
            <w:pStyle w:val="TOC2"/>
            <w:tabs>
              <w:tab w:val="right" w:leader="dot" w:pos="9350"/>
            </w:tabs>
            <w:rPr>
              <w:rFonts w:eastAsiaTheme="minorEastAsia" w:cs="Mangal"/>
              <w:noProof/>
            </w:rPr>
          </w:pPr>
          <w:hyperlink w:anchor="_Toc114175501" w:history="1">
            <w:r w:rsidR="00EE1DEC" w:rsidRPr="00DD2D1D">
              <w:rPr>
                <w:rStyle w:val="attributecolor"/>
                <w:bCs/>
                <w:noProof/>
              </w:rPr>
              <w:t>HTML &lt;abbr&gt; for Abbreviations</w:t>
            </w:r>
            <w:r w:rsidR="00EE1DEC">
              <w:rPr>
                <w:noProof/>
                <w:webHidden/>
              </w:rPr>
              <w:tab/>
            </w:r>
            <w:r w:rsidR="00EE1DEC">
              <w:rPr>
                <w:noProof/>
                <w:webHidden/>
              </w:rPr>
              <w:fldChar w:fldCharType="begin"/>
            </w:r>
            <w:r w:rsidR="00EE1DEC">
              <w:rPr>
                <w:noProof/>
                <w:webHidden/>
              </w:rPr>
              <w:instrText xml:space="preserve"> PAGEREF _Toc114175501 \h </w:instrText>
            </w:r>
            <w:r w:rsidR="00EE1DEC">
              <w:rPr>
                <w:noProof/>
                <w:webHidden/>
              </w:rPr>
            </w:r>
            <w:r w:rsidR="00EE1DEC">
              <w:rPr>
                <w:noProof/>
                <w:webHidden/>
              </w:rPr>
              <w:fldChar w:fldCharType="separate"/>
            </w:r>
            <w:r w:rsidR="000B3454">
              <w:rPr>
                <w:noProof/>
                <w:webHidden/>
              </w:rPr>
              <w:t>28</w:t>
            </w:r>
            <w:r w:rsidR="00EE1DEC">
              <w:rPr>
                <w:noProof/>
                <w:webHidden/>
              </w:rPr>
              <w:fldChar w:fldCharType="end"/>
            </w:r>
          </w:hyperlink>
        </w:p>
        <w:p w14:paraId="3C6A4526" w14:textId="77FAD142" w:rsidR="00EE1DEC" w:rsidRDefault="008625FE">
          <w:pPr>
            <w:pStyle w:val="TOC2"/>
            <w:tabs>
              <w:tab w:val="right" w:leader="dot" w:pos="9350"/>
            </w:tabs>
            <w:rPr>
              <w:rFonts w:eastAsiaTheme="minorEastAsia" w:cs="Mangal"/>
              <w:noProof/>
            </w:rPr>
          </w:pPr>
          <w:hyperlink w:anchor="_Toc114175502" w:history="1">
            <w:r w:rsidR="00EE1DEC" w:rsidRPr="00DD2D1D">
              <w:rPr>
                <w:rStyle w:val="attributecolor"/>
                <w:bCs/>
                <w:noProof/>
              </w:rPr>
              <w:t>HTML &lt;address&gt; for Contact Information</w:t>
            </w:r>
            <w:r w:rsidR="00EE1DEC">
              <w:rPr>
                <w:noProof/>
                <w:webHidden/>
              </w:rPr>
              <w:tab/>
            </w:r>
            <w:r w:rsidR="00EE1DEC">
              <w:rPr>
                <w:noProof/>
                <w:webHidden/>
              </w:rPr>
              <w:fldChar w:fldCharType="begin"/>
            </w:r>
            <w:r w:rsidR="00EE1DEC">
              <w:rPr>
                <w:noProof/>
                <w:webHidden/>
              </w:rPr>
              <w:instrText xml:space="preserve"> PAGEREF _Toc114175502 \h </w:instrText>
            </w:r>
            <w:r w:rsidR="00EE1DEC">
              <w:rPr>
                <w:noProof/>
                <w:webHidden/>
              </w:rPr>
            </w:r>
            <w:r w:rsidR="00EE1DEC">
              <w:rPr>
                <w:noProof/>
                <w:webHidden/>
              </w:rPr>
              <w:fldChar w:fldCharType="separate"/>
            </w:r>
            <w:r w:rsidR="000B3454">
              <w:rPr>
                <w:noProof/>
                <w:webHidden/>
              </w:rPr>
              <w:t>28</w:t>
            </w:r>
            <w:r w:rsidR="00EE1DEC">
              <w:rPr>
                <w:noProof/>
                <w:webHidden/>
              </w:rPr>
              <w:fldChar w:fldCharType="end"/>
            </w:r>
          </w:hyperlink>
        </w:p>
        <w:p w14:paraId="53EBA82F" w14:textId="2594B930" w:rsidR="00EE1DEC" w:rsidRDefault="008625FE">
          <w:pPr>
            <w:pStyle w:val="TOC2"/>
            <w:tabs>
              <w:tab w:val="right" w:leader="dot" w:pos="9350"/>
            </w:tabs>
            <w:rPr>
              <w:rFonts w:eastAsiaTheme="minorEastAsia" w:cs="Mangal"/>
              <w:noProof/>
            </w:rPr>
          </w:pPr>
          <w:hyperlink w:anchor="_Toc114175503" w:history="1">
            <w:r w:rsidR="00EE1DEC" w:rsidRPr="00DD2D1D">
              <w:rPr>
                <w:rStyle w:val="attributecolor"/>
                <w:bCs/>
                <w:noProof/>
              </w:rPr>
              <w:t>HTML &lt;cite&gt; for Work Title</w:t>
            </w:r>
            <w:r w:rsidR="00EE1DEC">
              <w:rPr>
                <w:noProof/>
                <w:webHidden/>
              </w:rPr>
              <w:tab/>
            </w:r>
            <w:r w:rsidR="00EE1DEC">
              <w:rPr>
                <w:noProof/>
                <w:webHidden/>
              </w:rPr>
              <w:fldChar w:fldCharType="begin"/>
            </w:r>
            <w:r w:rsidR="00EE1DEC">
              <w:rPr>
                <w:noProof/>
                <w:webHidden/>
              </w:rPr>
              <w:instrText xml:space="preserve"> PAGEREF _Toc114175503 \h </w:instrText>
            </w:r>
            <w:r w:rsidR="00EE1DEC">
              <w:rPr>
                <w:noProof/>
                <w:webHidden/>
              </w:rPr>
            </w:r>
            <w:r w:rsidR="00EE1DEC">
              <w:rPr>
                <w:noProof/>
                <w:webHidden/>
              </w:rPr>
              <w:fldChar w:fldCharType="separate"/>
            </w:r>
            <w:r w:rsidR="000B3454">
              <w:rPr>
                <w:noProof/>
                <w:webHidden/>
              </w:rPr>
              <w:t>29</w:t>
            </w:r>
            <w:r w:rsidR="00EE1DEC">
              <w:rPr>
                <w:noProof/>
                <w:webHidden/>
              </w:rPr>
              <w:fldChar w:fldCharType="end"/>
            </w:r>
          </w:hyperlink>
        </w:p>
        <w:p w14:paraId="129FE3B3" w14:textId="3BDDE932" w:rsidR="00EE1DEC" w:rsidRDefault="008625FE">
          <w:pPr>
            <w:pStyle w:val="TOC2"/>
            <w:tabs>
              <w:tab w:val="right" w:leader="dot" w:pos="9350"/>
            </w:tabs>
            <w:rPr>
              <w:rFonts w:eastAsiaTheme="minorEastAsia" w:cs="Mangal"/>
              <w:noProof/>
            </w:rPr>
          </w:pPr>
          <w:hyperlink w:anchor="_Toc114175504" w:history="1">
            <w:r w:rsidR="00EE1DEC" w:rsidRPr="00DD2D1D">
              <w:rPr>
                <w:rStyle w:val="attributecolor"/>
                <w:bCs/>
                <w:noProof/>
              </w:rPr>
              <w:t>HTML &lt;bdo&gt; for Bi-Directional Override</w:t>
            </w:r>
            <w:r w:rsidR="00EE1DEC">
              <w:rPr>
                <w:noProof/>
                <w:webHidden/>
              </w:rPr>
              <w:tab/>
            </w:r>
            <w:r w:rsidR="00EE1DEC">
              <w:rPr>
                <w:noProof/>
                <w:webHidden/>
              </w:rPr>
              <w:fldChar w:fldCharType="begin"/>
            </w:r>
            <w:r w:rsidR="00EE1DEC">
              <w:rPr>
                <w:noProof/>
                <w:webHidden/>
              </w:rPr>
              <w:instrText xml:space="preserve"> PAGEREF _Toc114175504 \h </w:instrText>
            </w:r>
            <w:r w:rsidR="00EE1DEC">
              <w:rPr>
                <w:noProof/>
                <w:webHidden/>
              </w:rPr>
            </w:r>
            <w:r w:rsidR="00EE1DEC">
              <w:rPr>
                <w:noProof/>
                <w:webHidden/>
              </w:rPr>
              <w:fldChar w:fldCharType="separate"/>
            </w:r>
            <w:r w:rsidR="000B3454">
              <w:rPr>
                <w:noProof/>
                <w:webHidden/>
              </w:rPr>
              <w:t>30</w:t>
            </w:r>
            <w:r w:rsidR="00EE1DEC">
              <w:rPr>
                <w:noProof/>
                <w:webHidden/>
              </w:rPr>
              <w:fldChar w:fldCharType="end"/>
            </w:r>
          </w:hyperlink>
        </w:p>
        <w:p w14:paraId="1AEF0E97" w14:textId="2382A3E2" w:rsidR="00EE1DEC" w:rsidRDefault="008625FE">
          <w:pPr>
            <w:pStyle w:val="TOC1"/>
            <w:tabs>
              <w:tab w:val="right" w:leader="dot" w:pos="9350"/>
            </w:tabs>
            <w:rPr>
              <w:rFonts w:eastAsiaTheme="minorEastAsia" w:cs="Mangal"/>
              <w:noProof/>
            </w:rPr>
          </w:pPr>
          <w:hyperlink w:anchor="_Toc114175505" w:history="1">
            <w:r w:rsidR="00EE1DEC" w:rsidRPr="00DD2D1D">
              <w:rPr>
                <w:rStyle w:val="attributecolor"/>
                <w:b/>
                <w:bCs/>
                <w:noProof/>
              </w:rPr>
              <w:t>HTML Links</w:t>
            </w:r>
            <w:r w:rsidR="00EE1DEC">
              <w:rPr>
                <w:noProof/>
                <w:webHidden/>
              </w:rPr>
              <w:tab/>
            </w:r>
            <w:r w:rsidR="00EE1DEC">
              <w:rPr>
                <w:noProof/>
                <w:webHidden/>
              </w:rPr>
              <w:fldChar w:fldCharType="begin"/>
            </w:r>
            <w:r w:rsidR="00EE1DEC">
              <w:rPr>
                <w:noProof/>
                <w:webHidden/>
              </w:rPr>
              <w:instrText xml:space="preserve"> PAGEREF _Toc114175505 \h </w:instrText>
            </w:r>
            <w:r w:rsidR="00EE1DEC">
              <w:rPr>
                <w:noProof/>
                <w:webHidden/>
              </w:rPr>
            </w:r>
            <w:r w:rsidR="00EE1DEC">
              <w:rPr>
                <w:noProof/>
                <w:webHidden/>
              </w:rPr>
              <w:fldChar w:fldCharType="separate"/>
            </w:r>
            <w:r w:rsidR="000B3454">
              <w:rPr>
                <w:noProof/>
                <w:webHidden/>
              </w:rPr>
              <w:t>30</w:t>
            </w:r>
            <w:r w:rsidR="00EE1DEC">
              <w:rPr>
                <w:noProof/>
                <w:webHidden/>
              </w:rPr>
              <w:fldChar w:fldCharType="end"/>
            </w:r>
          </w:hyperlink>
        </w:p>
        <w:p w14:paraId="600F720C" w14:textId="57821028" w:rsidR="00EE1DEC" w:rsidRDefault="008625FE">
          <w:pPr>
            <w:pStyle w:val="TOC2"/>
            <w:tabs>
              <w:tab w:val="right" w:leader="dot" w:pos="9350"/>
            </w:tabs>
            <w:rPr>
              <w:rFonts w:eastAsiaTheme="minorEastAsia" w:cs="Mangal"/>
              <w:noProof/>
            </w:rPr>
          </w:pPr>
          <w:hyperlink w:anchor="_Toc114175506" w:history="1">
            <w:r w:rsidR="00EE1DEC" w:rsidRPr="00DD2D1D">
              <w:rPr>
                <w:rStyle w:val="attributecolor"/>
                <w:bCs/>
                <w:noProof/>
              </w:rPr>
              <w:t>HTML Links - The target Attribute</w:t>
            </w:r>
            <w:r w:rsidR="00EE1DEC">
              <w:rPr>
                <w:noProof/>
                <w:webHidden/>
              </w:rPr>
              <w:tab/>
            </w:r>
            <w:r w:rsidR="00EE1DEC">
              <w:rPr>
                <w:noProof/>
                <w:webHidden/>
              </w:rPr>
              <w:fldChar w:fldCharType="begin"/>
            </w:r>
            <w:r w:rsidR="00EE1DEC">
              <w:rPr>
                <w:noProof/>
                <w:webHidden/>
              </w:rPr>
              <w:instrText xml:space="preserve"> PAGEREF _Toc114175506 \h </w:instrText>
            </w:r>
            <w:r w:rsidR="00EE1DEC">
              <w:rPr>
                <w:noProof/>
                <w:webHidden/>
              </w:rPr>
            </w:r>
            <w:r w:rsidR="00EE1DEC">
              <w:rPr>
                <w:noProof/>
                <w:webHidden/>
              </w:rPr>
              <w:fldChar w:fldCharType="separate"/>
            </w:r>
            <w:r w:rsidR="000B3454">
              <w:rPr>
                <w:noProof/>
                <w:webHidden/>
              </w:rPr>
              <w:t>31</w:t>
            </w:r>
            <w:r w:rsidR="00EE1DEC">
              <w:rPr>
                <w:noProof/>
                <w:webHidden/>
              </w:rPr>
              <w:fldChar w:fldCharType="end"/>
            </w:r>
          </w:hyperlink>
        </w:p>
        <w:p w14:paraId="4B97233B" w14:textId="6BB22AFD" w:rsidR="00EE1DEC" w:rsidRDefault="008625FE">
          <w:pPr>
            <w:pStyle w:val="TOC2"/>
            <w:tabs>
              <w:tab w:val="right" w:leader="dot" w:pos="9350"/>
            </w:tabs>
            <w:rPr>
              <w:rFonts w:eastAsiaTheme="minorEastAsia" w:cs="Mangal"/>
              <w:noProof/>
            </w:rPr>
          </w:pPr>
          <w:hyperlink w:anchor="_Toc114175507" w:history="1">
            <w:r w:rsidR="00EE1DEC" w:rsidRPr="00DD2D1D">
              <w:rPr>
                <w:rStyle w:val="attributecolor"/>
                <w:bCs/>
                <w:noProof/>
              </w:rPr>
              <w:t>Absolute URLs vs. Relative URLs</w:t>
            </w:r>
            <w:r w:rsidR="00EE1DEC">
              <w:rPr>
                <w:noProof/>
                <w:webHidden/>
              </w:rPr>
              <w:tab/>
            </w:r>
            <w:r w:rsidR="00EE1DEC">
              <w:rPr>
                <w:noProof/>
                <w:webHidden/>
              </w:rPr>
              <w:fldChar w:fldCharType="begin"/>
            </w:r>
            <w:r w:rsidR="00EE1DEC">
              <w:rPr>
                <w:noProof/>
                <w:webHidden/>
              </w:rPr>
              <w:instrText xml:space="preserve"> PAGEREF _Toc114175507 \h </w:instrText>
            </w:r>
            <w:r w:rsidR="00EE1DEC">
              <w:rPr>
                <w:noProof/>
                <w:webHidden/>
              </w:rPr>
            </w:r>
            <w:r w:rsidR="00EE1DEC">
              <w:rPr>
                <w:noProof/>
                <w:webHidden/>
              </w:rPr>
              <w:fldChar w:fldCharType="separate"/>
            </w:r>
            <w:r w:rsidR="000B3454">
              <w:rPr>
                <w:noProof/>
                <w:webHidden/>
              </w:rPr>
              <w:t>31</w:t>
            </w:r>
            <w:r w:rsidR="00EE1DEC">
              <w:rPr>
                <w:noProof/>
                <w:webHidden/>
              </w:rPr>
              <w:fldChar w:fldCharType="end"/>
            </w:r>
          </w:hyperlink>
        </w:p>
        <w:p w14:paraId="002F655B" w14:textId="74126140" w:rsidR="00EE1DEC" w:rsidRDefault="008625FE">
          <w:pPr>
            <w:pStyle w:val="TOC2"/>
            <w:tabs>
              <w:tab w:val="right" w:leader="dot" w:pos="9350"/>
            </w:tabs>
            <w:rPr>
              <w:rFonts w:eastAsiaTheme="minorEastAsia" w:cs="Mangal"/>
              <w:noProof/>
            </w:rPr>
          </w:pPr>
          <w:hyperlink w:anchor="_Toc114175508" w:history="1">
            <w:r w:rsidR="00EE1DEC" w:rsidRPr="00DD2D1D">
              <w:rPr>
                <w:rStyle w:val="attributecolor"/>
                <w:bCs/>
                <w:noProof/>
              </w:rPr>
              <w:t>HTML Links - Use an Image as a Link</w:t>
            </w:r>
            <w:r w:rsidR="00EE1DEC">
              <w:rPr>
                <w:noProof/>
                <w:webHidden/>
              </w:rPr>
              <w:tab/>
            </w:r>
            <w:r w:rsidR="00EE1DEC">
              <w:rPr>
                <w:noProof/>
                <w:webHidden/>
              </w:rPr>
              <w:fldChar w:fldCharType="begin"/>
            </w:r>
            <w:r w:rsidR="00EE1DEC">
              <w:rPr>
                <w:noProof/>
                <w:webHidden/>
              </w:rPr>
              <w:instrText xml:space="preserve"> PAGEREF _Toc114175508 \h </w:instrText>
            </w:r>
            <w:r w:rsidR="00EE1DEC">
              <w:rPr>
                <w:noProof/>
                <w:webHidden/>
              </w:rPr>
            </w:r>
            <w:r w:rsidR="00EE1DEC">
              <w:rPr>
                <w:noProof/>
                <w:webHidden/>
              </w:rPr>
              <w:fldChar w:fldCharType="separate"/>
            </w:r>
            <w:r w:rsidR="000B3454">
              <w:rPr>
                <w:noProof/>
                <w:webHidden/>
              </w:rPr>
              <w:t>32</w:t>
            </w:r>
            <w:r w:rsidR="00EE1DEC">
              <w:rPr>
                <w:noProof/>
                <w:webHidden/>
              </w:rPr>
              <w:fldChar w:fldCharType="end"/>
            </w:r>
          </w:hyperlink>
        </w:p>
        <w:p w14:paraId="354FFC25" w14:textId="60AB4DBE" w:rsidR="00EE1DEC" w:rsidRDefault="008625FE">
          <w:pPr>
            <w:pStyle w:val="TOC2"/>
            <w:tabs>
              <w:tab w:val="right" w:leader="dot" w:pos="9350"/>
            </w:tabs>
            <w:rPr>
              <w:rFonts w:eastAsiaTheme="minorEastAsia" w:cs="Mangal"/>
              <w:noProof/>
            </w:rPr>
          </w:pPr>
          <w:hyperlink w:anchor="_Toc114175509" w:history="1">
            <w:r w:rsidR="00EE1DEC" w:rsidRPr="00DD2D1D">
              <w:rPr>
                <w:rStyle w:val="attributecolor"/>
                <w:noProof/>
              </w:rPr>
              <w:t>Image as a Link</w:t>
            </w:r>
            <w:r w:rsidR="00EE1DEC">
              <w:rPr>
                <w:noProof/>
                <w:webHidden/>
              </w:rPr>
              <w:tab/>
            </w:r>
            <w:r w:rsidR="00EE1DEC">
              <w:rPr>
                <w:noProof/>
                <w:webHidden/>
              </w:rPr>
              <w:fldChar w:fldCharType="begin"/>
            </w:r>
            <w:r w:rsidR="00EE1DEC">
              <w:rPr>
                <w:noProof/>
                <w:webHidden/>
              </w:rPr>
              <w:instrText xml:space="preserve"> PAGEREF _Toc114175509 \h </w:instrText>
            </w:r>
            <w:r w:rsidR="00EE1DEC">
              <w:rPr>
                <w:noProof/>
                <w:webHidden/>
              </w:rPr>
            </w:r>
            <w:r w:rsidR="00EE1DEC">
              <w:rPr>
                <w:noProof/>
                <w:webHidden/>
              </w:rPr>
              <w:fldChar w:fldCharType="separate"/>
            </w:r>
            <w:r w:rsidR="000B3454">
              <w:rPr>
                <w:noProof/>
                <w:webHidden/>
              </w:rPr>
              <w:t>32</w:t>
            </w:r>
            <w:r w:rsidR="00EE1DEC">
              <w:rPr>
                <w:noProof/>
                <w:webHidden/>
              </w:rPr>
              <w:fldChar w:fldCharType="end"/>
            </w:r>
          </w:hyperlink>
        </w:p>
        <w:p w14:paraId="5888F819" w14:textId="71AEA40D" w:rsidR="00EE1DEC" w:rsidRDefault="008625FE">
          <w:pPr>
            <w:pStyle w:val="TOC2"/>
            <w:tabs>
              <w:tab w:val="right" w:leader="dot" w:pos="9350"/>
            </w:tabs>
            <w:rPr>
              <w:rFonts w:eastAsiaTheme="minorEastAsia" w:cs="Mangal"/>
              <w:noProof/>
            </w:rPr>
          </w:pPr>
          <w:hyperlink w:anchor="_Toc114175510" w:history="1">
            <w:r w:rsidR="00EE1DEC" w:rsidRPr="00DD2D1D">
              <w:rPr>
                <w:rStyle w:val="attributecolor"/>
                <w:bCs/>
                <w:noProof/>
              </w:rPr>
              <w:t>Link to an Email Address</w:t>
            </w:r>
            <w:r w:rsidR="00EE1DEC">
              <w:rPr>
                <w:noProof/>
                <w:webHidden/>
              </w:rPr>
              <w:tab/>
            </w:r>
            <w:r w:rsidR="00EE1DEC">
              <w:rPr>
                <w:noProof/>
                <w:webHidden/>
              </w:rPr>
              <w:fldChar w:fldCharType="begin"/>
            </w:r>
            <w:r w:rsidR="00EE1DEC">
              <w:rPr>
                <w:noProof/>
                <w:webHidden/>
              </w:rPr>
              <w:instrText xml:space="preserve"> PAGEREF _Toc114175510 \h </w:instrText>
            </w:r>
            <w:r w:rsidR="00EE1DEC">
              <w:rPr>
                <w:noProof/>
                <w:webHidden/>
              </w:rPr>
            </w:r>
            <w:r w:rsidR="00EE1DEC">
              <w:rPr>
                <w:noProof/>
                <w:webHidden/>
              </w:rPr>
              <w:fldChar w:fldCharType="separate"/>
            </w:r>
            <w:r w:rsidR="000B3454">
              <w:rPr>
                <w:noProof/>
                <w:webHidden/>
              </w:rPr>
              <w:t>33</w:t>
            </w:r>
            <w:r w:rsidR="00EE1DEC">
              <w:rPr>
                <w:noProof/>
                <w:webHidden/>
              </w:rPr>
              <w:fldChar w:fldCharType="end"/>
            </w:r>
          </w:hyperlink>
        </w:p>
        <w:p w14:paraId="19A2CB73" w14:textId="309293C0" w:rsidR="00EE1DEC" w:rsidRDefault="008625FE">
          <w:pPr>
            <w:pStyle w:val="TOC2"/>
            <w:tabs>
              <w:tab w:val="right" w:leader="dot" w:pos="9350"/>
            </w:tabs>
            <w:rPr>
              <w:rFonts w:eastAsiaTheme="minorEastAsia" w:cs="Mangal"/>
              <w:noProof/>
            </w:rPr>
          </w:pPr>
          <w:hyperlink w:anchor="_Toc114175511" w:history="1">
            <w:r w:rsidR="00EE1DEC" w:rsidRPr="00DD2D1D">
              <w:rPr>
                <w:rStyle w:val="attributecolor"/>
                <w:bCs/>
                <w:noProof/>
              </w:rPr>
              <w:t>Link Titles</w:t>
            </w:r>
            <w:r w:rsidR="00EE1DEC">
              <w:rPr>
                <w:noProof/>
                <w:webHidden/>
              </w:rPr>
              <w:tab/>
            </w:r>
            <w:r w:rsidR="00EE1DEC">
              <w:rPr>
                <w:noProof/>
                <w:webHidden/>
              </w:rPr>
              <w:fldChar w:fldCharType="begin"/>
            </w:r>
            <w:r w:rsidR="00EE1DEC">
              <w:rPr>
                <w:noProof/>
                <w:webHidden/>
              </w:rPr>
              <w:instrText xml:space="preserve"> PAGEREF _Toc114175511 \h </w:instrText>
            </w:r>
            <w:r w:rsidR="00EE1DEC">
              <w:rPr>
                <w:noProof/>
                <w:webHidden/>
              </w:rPr>
            </w:r>
            <w:r w:rsidR="00EE1DEC">
              <w:rPr>
                <w:noProof/>
                <w:webHidden/>
              </w:rPr>
              <w:fldChar w:fldCharType="separate"/>
            </w:r>
            <w:r w:rsidR="000B3454">
              <w:rPr>
                <w:noProof/>
                <w:webHidden/>
              </w:rPr>
              <w:t>33</w:t>
            </w:r>
            <w:r w:rsidR="00EE1DEC">
              <w:rPr>
                <w:noProof/>
                <w:webHidden/>
              </w:rPr>
              <w:fldChar w:fldCharType="end"/>
            </w:r>
          </w:hyperlink>
        </w:p>
        <w:p w14:paraId="1563B1A1" w14:textId="2C8FCB01" w:rsidR="00EE1DEC" w:rsidRDefault="008625FE">
          <w:pPr>
            <w:pStyle w:val="TOC2"/>
            <w:tabs>
              <w:tab w:val="right" w:leader="dot" w:pos="9350"/>
            </w:tabs>
            <w:rPr>
              <w:rFonts w:eastAsiaTheme="minorEastAsia" w:cs="Mangal"/>
              <w:noProof/>
            </w:rPr>
          </w:pPr>
          <w:hyperlink w:anchor="_Toc114175512" w:history="1">
            <w:r w:rsidR="00EE1DEC" w:rsidRPr="00DD2D1D">
              <w:rPr>
                <w:rStyle w:val="attributecolor"/>
                <w:bCs/>
                <w:noProof/>
              </w:rPr>
              <w:t>HTML Links - Create Bookmarks</w:t>
            </w:r>
            <w:r w:rsidR="00EE1DEC">
              <w:rPr>
                <w:noProof/>
                <w:webHidden/>
              </w:rPr>
              <w:tab/>
            </w:r>
            <w:r w:rsidR="00EE1DEC">
              <w:rPr>
                <w:noProof/>
                <w:webHidden/>
              </w:rPr>
              <w:fldChar w:fldCharType="begin"/>
            </w:r>
            <w:r w:rsidR="00EE1DEC">
              <w:rPr>
                <w:noProof/>
                <w:webHidden/>
              </w:rPr>
              <w:instrText xml:space="preserve"> PAGEREF _Toc114175512 \h </w:instrText>
            </w:r>
            <w:r w:rsidR="00EE1DEC">
              <w:rPr>
                <w:noProof/>
                <w:webHidden/>
              </w:rPr>
            </w:r>
            <w:r w:rsidR="00EE1DEC">
              <w:rPr>
                <w:noProof/>
                <w:webHidden/>
              </w:rPr>
              <w:fldChar w:fldCharType="separate"/>
            </w:r>
            <w:r w:rsidR="000B3454">
              <w:rPr>
                <w:noProof/>
                <w:webHidden/>
              </w:rPr>
              <w:t>34</w:t>
            </w:r>
            <w:r w:rsidR="00EE1DEC">
              <w:rPr>
                <w:noProof/>
                <w:webHidden/>
              </w:rPr>
              <w:fldChar w:fldCharType="end"/>
            </w:r>
          </w:hyperlink>
        </w:p>
        <w:p w14:paraId="2CA21F78" w14:textId="75CA0B20" w:rsidR="00EE1DEC" w:rsidRDefault="008625FE">
          <w:pPr>
            <w:pStyle w:val="TOC2"/>
            <w:tabs>
              <w:tab w:val="right" w:leader="dot" w:pos="9350"/>
            </w:tabs>
            <w:rPr>
              <w:rFonts w:eastAsiaTheme="minorEastAsia" w:cs="Mangal"/>
              <w:noProof/>
            </w:rPr>
          </w:pPr>
          <w:hyperlink w:anchor="_Toc114175513" w:history="1">
            <w:r w:rsidR="00EE1DEC" w:rsidRPr="00DD2D1D">
              <w:rPr>
                <w:rStyle w:val="attributecolor"/>
                <w:noProof/>
              </w:rPr>
              <w:t>Chapter 1</w:t>
            </w:r>
            <w:r w:rsidR="00EE1DEC">
              <w:rPr>
                <w:noProof/>
                <w:webHidden/>
              </w:rPr>
              <w:tab/>
            </w:r>
            <w:r w:rsidR="00EE1DEC">
              <w:rPr>
                <w:noProof/>
                <w:webHidden/>
              </w:rPr>
              <w:fldChar w:fldCharType="begin"/>
            </w:r>
            <w:r w:rsidR="00EE1DEC">
              <w:rPr>
                <w:noProof/>
                <w:webHidden/>
              </w:rPr>
              <w:instrText xml:space="preserve"> PAGEREF _Toc114175513 \h </w:instrText>
            </w:r>
            <w:r w:rsidR="00EE1DEC">
              <w:rPr>
                <w:noProof/>
                <w:webHidden/>
              </w:rPr>
            </w:r>
            <w:r w:rsidR="00EE1DEC">
              <w:rPr>
                <w:noProof/>
                <w:webHidden/>
              </w:rPr>
              <w:fldChar w:fldCharType="separate"/>
            </w:r>
            <w:r w:rsidR="000B3454">
              <w:rPr>
                <w:noProof/>
                <w:webHidden/>
              </w:rPr>
              <w:t>34</w:t>
            </w:r>
            <w:r w:rsidR="00EE1DEC">
              <w:rPr>
                <w:noProof/>
                <w:webHidden/>
              </w:rPr>
              <w:fldChar w:fldCharType="end"/>
            </w:r>
          </w:hyperlink>
        </w:p>
        <w:p w14:paraId="629DF7FD" w14:textId="6E8FC3E2" w:rsidR="00EE1DEC" w:rsidRDefault="008625FE">
          <w:pPr>
            <w:pStyle w:val="TOC2"/>
            <w:tabs>
              <w:tab w:val="right" w:leader="dot" w:pos="9350"/>
            </w:tabs>
            <w:rPr>
              <w:rFonts w:eastAsiaTheme="minorEastAsia" w:cs="Mangal"/>
              <w:noProof/>
            </w:rPr>
          </w:pPr>
          <w:hyperlink w:anchor="_Toc114175514" w:history="1">
            <w:r w:rsidR="00EE1DEC" w:rsidRPr="00DD2D1D">
              <w:rPr>
                <w:rStyle w:val="attributecolor"/>
                <w:noProof/>
              </w:rPr>
              <w:t>Chapter 2</w:t>
            </w:r>
            <w:r w:rsidR="00EE1DEC">
              <w:rPr>
                <w:noProof/>
                <w:webHidden/>
              </w:rPr>
              <w:tab/>
            </w:r>
            <w:r w:rsidR="00EE1DEC">
              <w:rPr>
                <w:noProof/>
                <w:webHidden/>
              </w:rPr>
              <w:fldChar w:fldCharType="begin"/>
            </w:r>
            <w:r w:rsidR="00EE1DEC">
              <w:rPr>
                <w:noProof/>
                <w:webHidden/>
              </w:rPr>
              <w:instrText xml:space="preserve"> PAGEREF _Toc114175514 \h </w:instrText>
            </w:r>
            <w:r w:rsidR="00EE1DEC">
              <w:rPr>
                <w:noProof/>
                <w:webHidden/>
              </w:rPr>
            </w:r>
            <w:r w:rsidR="00EE1DEC">
              <w:rPr>
                <w:noProof/>
                <w:webHidden/>
              </w:rPr>
              <w:fldChar w:fldCharType="separate"/>
            </w:r>
            <w:r w:rsidR="000B3454">
              <w:rPr>
                <w:noProof/>
                <w:webHidden/>
              </w:rPr>
              <w:t>34</w:t>
            </w:r>
            <w:r w:rsidR="00EE1DEC">
              <w:rPr>
                <w:noProof/>
                <w:webHidden/>
              </w:rPr>
              <w:fldChar w:fldCharType="end"/>
            </w:r>
          </w:hyperlink>
        </w:p>
        <w:p w14:paraId="613F83FE" w14:textId="5B834A31" w:rsidR="00EE1DEC" w:rsidRDefault="008625FE">
          <w:pPr>
            <w:pStyle w:val="TOC2"/>
            <w:tabs>
              <w:tab w:val="right" w:leader="dot" w:pos="9350"/>
            </w:tabs>
            <w:rPr>
              <w:rFonts w:eastAsiaTheme="minorEastAsia" w:cs="Mangal"/>
              <w:noProof/>
            </w:rPr>
          </w:pPr>
          <w:hyperlink w:anchor="_Toc114175515" w:history="1">
            <w:r w:rsidR="00EE1DEC" w:rsidRPr="00DD2D1D">
              <w:rPr>
                <w:rStyle w:val="attributecolor"/>
                <w:noProof/>
              </w:rPr>
              <w:t>Chapter 3</w:t>
            </w:r>
            <w:r w:rsidR="00EE1DEC">
              <w:rPr>
                <w:noProof/>
                <w:webHidden/>
              </w:rPr>
              <w:tab/>
            </w:r>
            <w:r w:rsidR="00EE1DEC">
              <w:rPr>
                <w:noProof/>
                <w:webHidden/>
              </w:rPr>
              <w:fldChar w:fldCharType="begin"/>
            </w:r>
            <w:r w:rsidR="00EE1DEC">
              <w:rPr>
                <w:noProof/>
                <w:webHidden/>
              </w:rPr>
              <w:instrText xml:space="preserve"> PAGEREF _Toc114175515 \h </w:instrText>
            </w:r>
            <w:r w:rsidR="00EE1DEC">
              <w:rPr>
                <w:noProof/>
                <w:webHidden/>
              </w:rPr>
            </w:r>
            <w:r w:rsidR="00EE1DEC">
              <w:rPr>
                <w:noProof/>
                <w:webHidden/>
              </w:rPr>
              <w:fldChar w:fldCharType="separate"/>
            </w:r>
            <w:r w:rsidR="000B3454">
              <w:rPr>
                <w:noProof/>
                <w:webHidden/>
              </w:rPr>
              <w:t>34</w:t>
            </w:r>
            <w:r w:rsidR="00EE1DEC">
              <w:rPr>
                <w:noProof/>
                <w:webHidden/>
              </w:rPr>
              <w:fldChar w:fldCharType="end"/>
            </w:r>
          </w:hyperlink>
        </w:p>
        <w:p w14:paraId="5CB7945E" w14:textId="718EC8AF" w:rsidR="00EE1DEC" w:rsidRDefault="008625FE">
          <w:pPr>
            <w:pStyle w:val="TOC2"/>
            <w:tabs>
              <w:tab w:val="right" w:leader="dot" w:pos="9350"/>
            </w:tabs>
            <w:rPr>
              <w:rFonts w:eastAsiaTheme="minorEastAsia" w:cs="Mangal"/>
              <w:noProof/>
            </w:rPr>
          </w:pPr>
          <w:hyperlink w:anchor="_Toc114175516" w:history="1">
            <w:r w:rsidR="00EE1DEC" w:rsidRPr="00DD2D1D">
              <w:rPr>
                <w:rStyle w:val="attributecolor"/>
                <w:noProof/>
              </w:rPr>
              <w:t>Chapter 4</w:t>
            </w:r>
            <w:r w:rsidR="00EE1DEC">
              <w:rPr>
                <w:noProof/>
                <w:webHidden/>
              </w:rPr>
              <w:tab/>
            </w:r>
            <w:r w:rsidR="00EE1DEC">
              <w:rPr>
                <w:noProof/>
                <w:webHidden/>
              </w:rPr>
              <w:fldChar w:fldCharType="begin"/>
            </w:r>
            <w:r w:rsidR="00EE1DEC">
              <w:rPr>
                <w:noProof/>
                <w:webHidden/>
              </w:rPr>
              <w:instrText xml:space="preserve"> PAGEREF _Toc114175516 \h </w:instrText>
            </w:r>
            <w:r w:rsidR="00EE1DEC">
              <w:rPr>
                <w:noProof/>
                <w:webHidden/>
              </w:rPr>
            </w:r>
            <w:r w:rsidR="00EE1DEC">
              <w:rPr>
                <w:noProof/>
                <w:webHidden/>
              </w:rPr>
              <w:fldChar w:fldCharType="separate"/>
            </w:r>
            <w:r w:rsidR="000B3454">
              <w:rPr>
                <w:noProof/>
                <w:webHidden/>
              </w:rPr>
              <w:t>34</w:t>
            </w:r>
            <w:r w:rsidR="00EE1DEC">
              <w:rPr>
                <w:noProof/>
                <w:webHidden/>
              </w:rPr>
              <w:fldChar w:fldCharType="end"/>
            </w:r>
          </w:hyperlink>
        </w:p>
        <w:p w14:paraId="09C3C5F9" w14:textId="1275E591" w:rsidR="00EE1DEC" w:rsidRDefault="008625FE">
          <w:pPr>
            <w:pStyle w:val="TOC2"/>
            <w:tabs>
              <w:tab w:val="right" w:leader="dot" w:pos="9350"/>
            </w:tabs>
            <w:rPr>
              <w:rFonts w:eastAsiaTheme="minorEastAsia" w:cs="Mangal"/>
              <w:noProof/>
            </w:rPr>
          </w:pPr>
          <w:hyperlink w:anchor="_Toc114175517" w:history="1">
            <w:r w:rsidR="00EE1DEC" w:rsidRPr="00DD2D1D">
              <w:rPr>
                <w:rStyle w:val="attributecolor"/>
                <w:noProof/>
              </w:rPr>
              <w:t>Chapter 10</w:t>
            </w:r>
            <w:r w:rsidR="00EE1DEC">
              <w:rPr>
                <w:noProof/>
                <w:webHidden/>
              </w:rPr>
              <w:tab/>
            </w:r>
            <w:r w:rsidR="00EE1DEC">
              <w:rPr>
                <w:noProof/>
                <w:webHidden/>
              </w:rPr>
              <w:fldChar w:fldCharType="begin"/>
            </w:r>
            <w:r w:rsidR="00EE1DEC">
              <w:rPr>
                <w:noProof/>
                <w:webHidden/>
              </w:rPr>
              <w:instrText xml:space="preserve"> PAGEREF _Toc114175517 \h </w:instrText>
            </w:r>
            <w:r w:rsidR="00EE1DEC">
              <w:rPr>
                <w:noProof/>
                <w:webHidden/>
              </w:rPr>
            </w:r>
            <w:r w:rsidR="00EE1DEC">
              <w:rPr>
                <w:noProof/>
                <w:webHidden/>
              </w:rPr>
              <w:fldChar w:fldCharType="separate"/>
            </w:r>
            <w:r w:rsidR="000B3454">
              <w:rPr>
                <w:noProof/>
                <w:webHidden/>
              </w:rPr>
              <w:t>34</w:t>
            </w:r>
            <w:r w:rsidR="00EE1DEC">
              <w:rPr>
                <w:noProof/>
                <w:webHidden/>
              </w:rPr>
              <w:fldChar w:fldCharType="end"/>
            </w:r>
          </w:hyperlink>
        </w:p>
        <w:p w14:paraId="368EA38B" w14:textId="78C6731A" w:rsidR="00EE1DEC" w:rsidRDefault="008625FE">
          <w:pPr>
            <w:pStyle w:val="TOC1"/>
            <w:tabs>
              <w:tab w:val="right" w:leader="dot" w:pos="9350"/>
            </w:tabs>
            <w:rPr>
              <w:rFonts w:eastAsiaTheme="minorEastAsia" w:cs="Mangal"/>
              <w:noProof/>
            </w:rPr>
          </w:pPr>
          <w:hyperlink w:anchor="_Toc114175518" w:history="1">
            <w:r w:rsidR="00EE1DEC" w:rsidRPr="00DD2D1D">
              <w:rPr>
                <w:rStyle w:val="attributecolor"/>
                <w:b/>
                <w:bCs/>
                <w:noProof/>
              </w:rPr>
              <w:t>HTML Images</w:t>
            </w:r>
            <w:r w:rsidR="00EE1DEC">
              <w:rPr>
                <w:noProof/>
                <w:webHidden/>
              </w:rPr>
              <w:tab/>
            </w:r>
            <w:r w:rsidR="00EE1DEC">
              <w:rPr>
                <w:noProof/>
                <w:webHidden/>
              </w:rPr>
              <w:fldChar w:fldCharType="begin"/>
            </w:r>
            <w:r w:rsidR="00EE1DEC">
              <w:rPr>
                <w:noProof/>
                <w:webHidden/>
              </w:rPr>
              <w:instrText xml:space="preserve"> PAGEREF _Toc114175518 \h </w:instrText>
            </w:r>
            <w:r w:rsidR="00EE1DEC">
              <w:rPr>
                <w:noProof/>
                <w:webHidden/>
              </w:rPr>
            </w:r>
            <w:r w:rsidR="00EE1DEC">
              <w:rPr>
                <w:noProof/>
                <w:webHidden/>
              </w:rPr>
              <w:fldChar w:fldCharType="separate"/>
            </w:r>
            <w:r w:rsidR="000B3454">
              <w:rPr>
                <w:noProof/>
                <w:webHidden/>
              </w:rPr>
              <w:t>35</w:t>
            </w:r>
            <w:r w:rsidR="00EE1DEC">
              <w:rPr>
                <w:noProof/>
                <w:webHidden/>
              </w:rPr>
              <w:fldChar w:fldCharType="end"/>
            </w:r>
          </w:hyperlink>
        </w:p>
        <w:p w14:paraId="1924ED48" w14:textId="13C227B7" w:rsidR="00EE1DEC" w:rsidRDefault="008625FE">
          <w:pPr>
            <w:pStyle w:val="TOC2"/>
            <w:tabs>
              <w:tab w:val="right" w:leader="dot" w:pos="9350"/>
            </w:tabs>
            <w:rPr>
              <w:rFonts w:eastAsiaTheme="minorEastAsia" w:cs="Mangal"/>
              <w:noProof/>
            </w:rPr>
          </w:pPr>
          <w:hyperlink w:anchor="_Toc114175519" w:history="1">
            <w:r w:rsidR="00EE1DEC" w:rsidRPr="00DD2D1D">
              <w:rPr>
                <w:rStyle w:val="attributecolor"/>
                <w:bCs/>
                <w:noProof/>
              </w:rPr>
              <w:t>Image Size - Width and Height</w:t>
            </w:r>
            <w:r w:rsidR="00EE1DEC">
              <w:rPr>
                <w:noProof/>
                <w:webHidden/>
              </w:rPr>
              <w:tab/>
            </w:r>
            <w:r w:rsidR="00EE1DEC">
              <w:rPr>
                <w:noProof/>
                <w:webHidden/>
              </w:rPr>
              <w:fldChar w:fldCharType="begin"/>
            </w:r>
            <w:r w:rsidR="00EE1DEC">
              <w:rPr>
                <w:noProof/>
                <w:webHidden/>
              </w:rPr>
              <w:instrText xml:space="preserve"> PAGEREF _Toc114175519 \h </w:instrText>
            </w:r>
            <w:r w:rsidR="00EE1DEC">
              <w:rPr>
                <w:noProof/>
                <w:webHidden/>
              </w:rPr>
            </w:r>
            <w:r w:rsidR="00EE1DEC">
              <w:rPr>
                <w:noProof/>
                <w:webHidden/>
              </w:rPr>
              <w:fldChar w:fldCharType="separate"/>
            </w:r>
            <w:r w:rsidR="000B3454">
              <w:rPr>
                <w:noProof/>
                <w:webHidden/>
              </w:rPr>
              <w:t>36</w:t>
            </w:r>
            <w:r w:rsidR="00EE1DEC">
              <w:rPr>
                <w:noProof/>
                <w:webHidden/>
              </w:rPr>
              <w:fldChar w:fldCharType="end"/>
            </w:r>
          </w:hyperlink>
        </w:p>
        <w:p w14:paraId="38AF9835" w14:textId="62B6D25C" w:rsidR="00EE1DEC" w:rsidRDefault="008625FE">
          <w:pPr>
            <w:pStyle w:val="TOC2"/>
            <w:tabs>
              <w:tab w:val="right" w:leader="dot" w:pos="9350"/>
            </w:tabs>
            <w:rPr>
              <w:rFonts w:eastAsiaTheme="minorEastAsia" w:cs="Mangal"/>
              <w:noProof/>
            </w:rPr>
          </w:pPr>
          <w:hyperlink w:anchor="_Toc114175520" w:history="1">
            <w:r w:rsidR="00EE1DEC" w:rsidRPr="00DD2D1D">
              <w:rPr>
                <w:rStyle w:val="attributecolor"/>
                <w:bCs/>
                <w:noProof/>
              </w:rPr>
              <w:t>Width and Height, or Style?</w:t>
            </w:r>
            <w:r w:rsidR="00EE1DEC">
              <w:rPr>
                <w:noProof/>
                <w:webHidden/>
              </w:rPr>
              <w:tab/>
            </w:r>
            <w:r w:rsidR="00EE1DEC">
              <w:rPr>
                <w:noProof/>
                <w:webHidden/>
              </w:rPr>
              <w:fldChar w:fldCharType="begin"/>
            </w:r>
            <w:r w:rsidR="00EE1DEC">
              <w:rPr>
                <w:noProof/>
                <w:webHidden/>
              </w:rPr>
              <w:instrText xml:space="preserve"> PAGEREF _Toc114175520 \h </w:instrText>
            </w:r>
            <w:r w:rsidR="00EE1DEC">
              <w:rPr>
                <w:noProof/>
                <w:webHidden/>
              </w:rPr>
            </w:r>
            <w:r w:rsidR="00EE1DEC">
              <w:rPr>
                <w:noProof/>
                <w:webHidden/>
              </w:rPr>
              <w:fldChar w:fldCharType="separate"/>
            </w:r>
            <w:r w:rsidR="000B3454">
              <w:rPr>
                <w:noProof/>
                <w:webHidden/>
              </w:rPr>
              <w:t>37</w:t>
            </w:r>
            <w:r w:rsidR="00EE1DEC">
              <w:rPr>
                <w:noProof/>
                <w:webHidden/>
              </w:rPr>
              <w:fldChar w:fldCharType="end"/>
            </w:r>
          </w:hyperlink>
        </w:p>
        <w:p w14:paraId="436EF3CF" w14:textId="151A0082" w:rsidR="00EE1DEC" w:rsidRDefault="008625FE">
          <w:pPr>
            <w:pStyle w:val="TOC2"/>
            <w:tabs>
              <w:tab w:val="right" w:leader="dot" w:pos="9350"/>
            </w:tabs>
            <w:rPr>
              <w:rFonts w:eastAsiaTheme="minorEastAsia" w:cs="Mangal"/>
              <w:noProof/>
            </w:rPr>
          </w:pPr>
          <w:hyperlink w:anchor="_Toc114175521" w:history="1">
            <w:r w:rsidR="00EE1DEC" w:rsidRPr="00DD2D1D">
              <w:rPr>
                <w:rStyle w:val="attributecolor"/>
                <w:bCs/>
                <w:noProof/>
              </w:rPr>
              <w:t>Images in Another Folder</w:t>
            </w:r>
            <w:r w:rsidR="00EE1DEC">
              <w:rPr>
                <w:noProof/>
                <w:webHidden/>
              </w:rPr>
              <w:tab/>
            </w:r>
            <w:r w:rsidR="00EE1DEC">
              <w:rPr>
                <w:noProof/>
                <w:webHidden/>
              </w:rPr>
              <w:fldChar w:fldCharType="begin"/>
            </w:r>
            <w:r w:rsidR="00EE1DEC">
              <w:rPr>
                <w:noProof/>
                <w:webHidden/>
              </w:rPr>
              <w:instrText xml:space="preserve"> PAGEREF _Toc114175521 \h </w:instrText>
            </w:r>
            <w:r w:rsidR="00EE1DEC">
              <w:rPr>
                <w:noProof/>
                <w:webHidden/>
              </w:rPr>
            </w:r>
            <w:r w:rsidR="00EE1DEC">
              <w:rPr>
                <w:noProof/>
                <w:webHidden/>
              </w:rPr>
              <w:fldChar w:fldCharType="separate"/>
            </w:r>
            <w:r w:rsidR="000B3454">
              <w:rPr>
                <w:noProof/>
                <w:webHidden/>
              </w:rPr>
              <w:t>38</w:t>
            </w:r>
            <w:r w:rsidR="00EE1DEC">
              <w:rPr>
                <w:noProof/>
                <w:webHidden/>
              </w:rPr>
              <w:fldChar w:fldCharType="end"/>
            </w:r>
          </w:hyperlink>
        </w:p>
        <w:p w14:paraId="128C1BC7" w14:textId="023E683C" w:rsidR="00EE1DEC" w:rsidRDefault="008625FE">
          <w:pPr>
            <w:pStyle w:val="TOC2"/>
            <w:tabs>
              <w:tab w:val="right" w:leader="dot" w:pos="9350"/>
            </w:tabs>
            <w:rPr>
              <w:rFonts w:eastAsiaTheme="minorEastAsia" w:cs="Mangal"/>
              <w:noProof/>
            </w:rPr>
          </w:pPr>
          <w:hyperlink w:anchor="_Toc114175522" w:history="1">
            <w:r w:rsidR="00EE1DEC" w:rsidRPr="00DD2D1D">
              <w:rPr>
                <w:rStyle w:val="attributecolor"/>
                <w:bCs/>
                <w:noProof/>
              </w:rPr>
              <w:t>Images on Another Server/Website</w:t>
            </w:r>
            <w:r w:rsidR="00EE1DEC">
              <w:rPr>
                <w:noProof/>
                <w:webHidden/>
              </w:rPr>
              <w:tab/>
            </w:r>
            <w:r w:rsidR="00EE1DEC">
              <w:rPr>
                <w:noProof/>
                <w:webHidden/>
              </w:rPr>
              <w:fldChar w:fldCharType="begin"/>
            </w:r>
            <w:r w:rsidR="00EE1DEC">
              <w:rPr>
                <w:noProof/>
                <w:webHidden/>
              </w:rPr>
              <w:instrText xml:space="preserve"> PAGEREF _Toc114175522 \h </w:instrText>
            </w:r>
            <w:r w:rsidR="00EE1DEC">
              <w:rPr>
                <w:noProof/>
                <w:webHidden/>
              </w:rPr>
            </w:r>
            <w:r w:rsidR="00EE1DEC">
              <w:rPr>
                <w:noProof/>
                <w:webHidden/>
              </w:rPr>
              <w:fldChar w:fldCharType="separate"/>
            </w:r>
            <w:r w:rsidR="000B3454">
              <w:rPr>
                <w:noProof/>
                <w:webHidden/>
              </w:rPr>
              <w:t>39</w:t>
            </w:r>
            <w:r w:rsidR="00EE1DEC">
              <w:rPr>
                <w:noProof/>
                <w:webHidden/>
              </w:rPr>
              <w:fldChar w:fldCharType="end"/>
            </w:r>
          </w:hyperlink>
        </w:p>
        <w:p w14:paraId="24125106" w14:textId="1A1CEC0D" w:rsidR="00EE1DEC" w:rsidRDefault="008625FE">
          <w:pPr>
            <w:pStyle w:val="TOC2"/>
            <w:tabs>
              <w:tab w:val="right" w:leader="dot" w:pos="9350"/>
            </w:tabs>
            <w:rPr>
              <w:rFonts w:eastAsiaTheme="minorEastAsia" w:cs="Mangal"/>
              <w:noProof/>
            </w:rPr>
          </w:pPr>
          <w:hyperlink w:anchor="_Toc114175523" w:history="1">
            <w:r w:rsidR="00EE1DEC" w:rsidRPr="00DD2D1D">
              <w:rPr>
                <w:rStyle w:val="attributecolor"/>
                <w:bCs/>
                <w:noProof/>
              </w:rPr>
              <w:t>Animated Images</w:t>
            </w:r>
            <w:r w:rsidR="00EE1DEC">
              <w:rPr>
                <w:noProof/>
                <w:webHidden/>
              </w:rPr>
              <w:tab/>
            </w:r>
            <w:r w:rsidR="00EE1DEC">
              <w:rPr>
                <w:noProof/>
                <w:webHidden/>
              </w:rPr>
              <w:fldChar w:fldCharType="begin"/>
            </w:r>
            <w:r w:rsidR="00EE1DEC">
              <w:rPr>
                <w:noProof/>
                <w:webHidden/>
              </w:rPr>
              <w:instrText xml:space="preserve"> PAGEREF _Toc114175523 \h </w:instrText>
            </w:r>
            <w:r w:rsidR="00EE1DEC">
              <w:rPr>
                <w:noProof/>
                <w:webHidden/>
              </w:rPr>
            </w:r>
            <w:r w:rsidR="00EE1DEC">
              <w:rPr>
                <w:noProof/>
                <w:webHidden/>
              </w:rPr>
              <w:fldChar w:fldCharType="separate"/>
            </w:r>
            <w:r w:rsidR="000B3454">
              <w:rPr>
                <w:noProof/>
                <w:webHidden/>
              </w:rPr>
              <w:t>39</w:t>
            </w:r>
            <w:r w:rsidR="00EE1DEC">
              <w:rPr>
                <w:noProof/>
                <w:webHidden/>
              </w:rPr>
              <w:fldChar w:fldCharType="end"/>
            </w:r>
          </w:hyperlink>
        </w:p>
        <w:p w14:paraId="6DBB21B4" w14:textId="0E7A07FB" w:rsidR="00EE1DEC" w:rsidRDefault="008625FE">
          <w:pPr>
            <w:pStyle w:val="TOC2"/>
            <w:tabs>
              <w:tab w:val="right" w:leader="dot" w:pos="9350"/>
            </w:tabs>
            <w:rPr>
              <w:rFonts w:eastAsiaTheme="minorEastAsia" w:cs="Mangal"/>
              <w:noProof/>
            </w:rPr>
          </w:pPr>
          <w:hyperlink w:anchor="_Toc114175524" w:history="1">
            <w:r w:rsidR="00EE1DEC" w:rsidRPr="00DD2D1D">
              <w:rPr>
                <w:rStyle w:val="attributecolor"/>
                <w:bCs/>
                <w:noProof/>
              </w:rPr>
              <w:t>Image as a Link</w:t>
            </w:r>
            <w:r w:rsidR="00EE1DEC">
              <w:rPr>
                <w:noProof/>
                <w:webHidden/>
              </w:rPr>
              <w:tab/>
            </w:r>
            <w:r w:rsidR="00EE1DEC">
              <w:rPr>
                <w:noProof/>
                <w:webHidden/>
              </w:rPr>
              <w:fldChar w:fldCharType="begin"/>
            </w:r>
            <w:r w:rsidR="00EE1DEC">
              <w:rPr>
                <w:noProof/>
                <w:webHidden/>
              </w:rPr>
              <w:instrText xml:space="preserve"> PAGEREF _Toc114175524 \h </w:instrText>
            </w:r>
            <w:r w:rsidR="00EE1DEC">
              <w:rPr>
                <w:noProof/>
                <w:webHidden/>
              </w:rPr>
            </w:r>
            <w:r w:rsidR="00EE1DEC">
              <w:rPr>
                <w:noProof/>
                <w:webHidden/>
              </w:rPr>
              <w:fldChar w:fldCharType="separate"/>
            </w:r>
            <w:r w:rsidR="000B3454">
              <w:rPr>
                <w:noProof/>
                <w:webHidden/>
              </w:rPr>
              <w:t>39</w:t>
            </w:r>
            <w:r w:rsidR="00EE1DEC">
              <w:rPr>
                <w:noProof/>
                <w:webHidden/>
              </w:rPr>
              <w:fldChar w:fldCharType="end"/>
            </w:r>
          </w:hyperlink>
        </w:p>
        <w:p w14:paraId="3F08DE04" w14:textId="259D6DA9" w:rsidR="00EE1DEC" w:rsidRDefault="008625FE">
          <w:pPr>
            <w:pStyle w:val="TOC2"/>
            <w:tabs>
              <w:tab w:val="right" w:leader="dot" w:pos="9350"/>
            </w:tabs>
            <w:rPr>
              <w:rFonts w:eastAsiaTheme="minorEastAsia" w:cs="Mangal"/>
              <w:noProof/>
            </w:rPr>
          </w:pPr>
          <w:hyperlink w:anchor="_Toc114175525" w:history="1">
            <w:r w:rsidR="00EE1DEC" w:rsidRPr="00DD2D1D">
              <w:rPr>
                <w:rStyle w:val="attributecolor"/>
                <w:bCs/>
                <w:noProof/>
              </w:rPr>
              <w:t>Image Floating</w:t>
            </w:r>
            <w:r w:rsidR="00EE1DEC">
              <w:rPr>
                <w:noProof/>
                <w:webHidden/>
              </w:rPr>
              <w:tab/>
            </w:r>
            <w:r w:rsidR="00EE1DEC">
              <w:rPr>
                <w:noProof/>
                <w:webHidden/>
              </w:rPr>
              <w:fldChar w:fldCharType="begin"/>
            </w:r>
            <w:r w:rsidR="00EE1DEC">
              <w:rPr>
                <w:noProof/>
                <w:webHidden/>
              </w:rPr>
              <w:instrText xml:space="preserve"> PAGEREF _Toc114175525 \h </w:instrText>
            </w:r>
            <w:r w:rsidR="00EE1DEC">
              <w:rPr>
                <w:noProof/>
                <w:webHidden/>
              </w:rPr>
            </w:r>
            <w:r w:rsidR="00EE1DEC">
              <w:rPr>
                <w:noProof/>
                <w:webHidden/>
              </w:rPr>
              <w:fldChar w:fldCharType="separate"/>
            </w:r>
            <w:r w:rsidR="000B3454">
              <w:rPr>
                <w:noProof/>
                <w:webHidden/>
              </w:rPr>
              <w:t>40</w:t>
            </w:r>
            <w:r w:rsidR="00EE1DEC">
              <w:rPr>
                <w:noProof/>
                <w:webHidden/>
              </w:rPr>
              <w:fldChar w:fldCharType="end"/>
            </w:r>
          </w:hyperlink>
        </w:p>
        <w:p w14:paraId="523A2162" w14:textId="327479FF" w:rsidR="00EE1DEC" w:rsidRDefault="008625FE">
          <w:pPr>
            <w:pStyle w:val="TOC1"/>
            <w:tabs>
              <w:tab w:val="right" w:leader="dot" w:pos="9350"/>
            </w:tabs>
            <w:rPr>
              <w:rFonts w:eastAsiaTheme="minorEastAsia" w:cs="Mangal"/>
              <w:noProof/>
            </w:rPr>
          </w:pPr>
          <w:hyperlink w:anchor="_Toc114175526" w:history="1">
            <w:r w:rsidR="00EE1DEC" w:rsidRPr="00DD2D1D">
              <w:rPr>
                <w:rStyle w:val="attributecolor"/>
                <w:b/>
                <w:bCs/>
                <w:noProof/>
              </w:rPr>
              <w:t>Marquee tag</w:t>
            </w:r>
            <w:r w:rsidR="00EE1DEC">
              <w:rPr>
                <w:noProof/>
                <w:webHidden/>
              </w:rPr>
              <w:tab/>
            </w:r>
            <w:r w:rsidR="00EE1DEC">
              <w:rPr>
                <w:noProof/>
                <w:webHidden/>
              </w:rPr>
              <w:fldChar w:fldCharType="begin"/>
            </w:r>
            <w:r w:rsidR="00EE1DEC">
              <w:rPr>
                <w:noProof/>
                <w:webHidden/>
              </w:rPr>
              <w:instrText xml:space="preserve"> PAGEREF _Toc114175526 \h </w:instrText>
            </w:r>
            <w:r w:rsidR="00EE1DEC">
              <w:rPr>
                <w:noProof/>
                <w:webHidden/>
              </w:rPr>
            </w:r>
            <w:r w:rsidR="00EE1DEC">
              <w:rPr>
                <w:noProof/>
                <w:webHidden/>
              </w:rPr>
              <w:fldChar w:fldCharType="separate"/>
            </w:r>
            <w:r w:rsidR="000B3454">
              <w:rPr>
                <w:noProof/>
                <w:webHidden/>
              </w:rPr>
              <w:t>41</w:t>
            </w:r>
            <w:r w:rsidR="00EE1DEC">
              <w:rPr>
                <w:noProof/>
                <w:webHidden/>
              </w:rPr>
              <w:fldChar w:fldCharType="end"/>
            </w:r>
          </w:hyperlink>
        </w:p>
        <w:p w14:paraId="1B1F95F4" w14:textId="6E955BE0" w:rsidR="00EE1DEC" w:rsidRDefault="008625FE">
          <w:pPr>
            <w:pStyle w:val="TOC1"/>
            <w:tabs>
              <w:tab w:val="right" w:leader="dot" w:pos="9350"/>
            </w:tabs>
            <w:rPr>
              <w:rFonts w:eastAsiaTheme="minorEastAsia" w:cs="Mangal"/>
              <w:noProof/>
            </w:rPr>
          </w:pPr>
          <w:hyperlink w:anchor="_Toc114175527" w:history="1">
            <w:r w:rsidR="00EE1DEC" w:rsidRPr="00DD2D1D">
              <w:rPr>
                <w:rStyle w:val="attributecolor"/>
                <w:b/>
                <w:bCs/>
                <w:noProof/>
              </w:rPr>
              <w:t>HTML Lists</w:t>
            </w:r>
            <w:r w:rsidR="00EE1DEC">
              <w:rPr>
                <w:noProof/>
                <w:webHidden/>
              </w:rPr>
              <w:tab/>
            </w:r>
            <w:r w:rsidR="00EE1DEC">
              <w:rPr>
                <w:noProof/>
                <w:webHidden/>
              </w:rPr>
              <w:fldChar w:fldCharType="begin"/>
            </w:r>
            <w:r w:rsidR="00EE1DEC">
              <w:rPr>
                <w:noProof/>
                <w:webHidden/>
              </w:rPr>
              <w:instrText xml:space="preserve"> PAGEREF _Toc114175527 \h </w:instrText>
            </w:r>
            <w:r w:rsidR="00EE1DEC">
              <w:rPr>
                <w:noProof/>
                <w:webHidden/>
              </w:rPr>
            </w:r>
            <w:r w:rsidR="00EE1DEC">
              <w:rPr>
                <w:noProof/>
                <w:webHidden/>
              </w:rPr>
              <w:fldChar w:fldCharType="separate"/>
            </w:r>
            <w:r w:rsidR="000B3454">
              <w:rPr>
                <w:noProof/>
                <w:webHidden/>
              </w:rPr>
              <w:t>41</w:t>
            </w:r>
            <w:r w:rsidR="00EE1DEC">
              <w:rPr>
                <w:noProof/>
                <w:webHidden/>
              </w:rPr>
              <w:fldChar w:fldCharType="end"/>
            </w:r>
          </w:hyperlink>
        </w:p>
        <w:p w14:paraId="25C873F4" w14:textId="5EB13A69" w:rsidR="00EE1DEC" w:rsidRDefault="008625FE">
          <w:pPr>
            <w:pStyle w:val="TOC2"/>
            <w:tabs>
              <w:tab w:val="right" w:leader="dot" w:pos="9350"/>
            </w:tabs>
            <w:rPr>
              <w:rFonts w:eastAsiaTheme="minorEastAsia" w:cs="Mangal"/>
              <w:noProof/>
            </w:rPr>
          </w:pPr>
          <w:hyperlink w:anchor="_Toc114175528" w:history="1">
            <w:r w:rsidR="00EE1DEC" w:rsidRPr="00DD2D1D">
              <w:rPr>
                <w:rStyle w:val="attributecolor"/>
                <w:bCs/>
                <w:noProof/>
              </w:rPr>
              <w:t>HTML Ordered Lists</w:t>
            </w:r>
            <w:r w:rsidR="00EE1DEC">
              <w:rPr>
                <w:noProof/>
                <w:webHidden/>
              </w:rPr>
              <w:tab/>
            </w:r>
            <w:r w:rsidR="00EE1DEC">
              <w:rPr>
                <w:noProof/>
                <w:webHidden/>
              </w:rPr>
              <w:fldChar w:fldCharType="begin"/>
            </w:r>
            <w:r w:rsidR="00EE1DEC">
              <w:rPr>
                <w:noProof/>
                <w:webHidden/>
              </w:rPr>
              <w:instrText xml:space="preserve"> PAGEREF _Toc114175528 \h </w:instrText>
            </w:r>
            <w:r w:rsidR="00EE1DEC">
              <w:rPr>
                <w:noProof/>
                <w:webHidden/>
              </w:rPr>
            </w:r>
            <w:r w:rsidR="00EE1DEC">
              <w:rPr>
                <w:noProof/>
                <w:webHidden/>
              </w:rPr>
              <w:fldChar w:fldCharType="separate"/>
            </w:r>
            <w:r w:rsidR="000B3454">
              <w:rPr>
                <w:noProof/>
                <w:webHidden/>
              </w:rPr>
              <w:t>42</w:t>
            </w:r>
            <w:r w:rsidR="00EE1DEC">
              <w:rPr>
                <w:noProof/>
                <w:webHidden/>
              </w:rPr>
              <w:fldChar w:fldCharType="end"/>
            </w:r>
          </w:hyperlink>
        </w:p>
        <w:p w14:paraId="161527F7" w14:textId="2CA21E14" w:rsidR="00EE1DEC" w:rsidRDefault="008625FE">
          <w:pPr>
            <w:pStyle w:val="TOC2"/>
            <w:tabs>
              <w:tab w:val="right" w:leader="dot" w:pos="9350"/>
            </w:tabs>
            <w:rPr>
              <w:rFonts w:eastAsiaTheme="minorEastAsia" w:cs="Mangal"/>
              <w:noProof/>
            </w:rPr>
          </w:pPr>
          <w:hyperlink w:anchor="_Toc114175529" w:history="1">
            <w:r w:rsidR="00EE1DEC" w:rsidRPr="00DD2D1D">
              <w:rPr>
                <w:rStyle w:val="attributecolor"/>
                <w:noProof/>
              </w:rPr>
              <w:t>An ordered HTML list</w:t>
            </w:r>
            <w:r w:rsidR="00EE1DEC">
              <w:rPr>
                <w:noProof/>
                <w:webHidden/>
              </w:rPr>
              <w:tab/>
            </w:r>
            <w:r w:rsidR="00EE1DEC">
              <w:rPr>
                <w:noProof/>
                <w:webHidden/>
              </w:rPr>
              <w:fldChar w:fldCharType="begin"/>
            </w:r>
            <w:r w:rsidR="00EE1DEC">
              <w:rPr>
                <w:noProof/>
                <w:webHidden/>
              </w:rPr>
              <w:instrText xml:space="preserve"> PAGEREF _Toc114175529 \h </w:instrText>
            </w:r>
            <w:r w:rsidR="00EE1DEC">
              <w:rPr>
                <w:noProof/>
                <w:webHidden/>
              </w:rPr>
            </w:r>
            <w:r w:rsidR="00EE1DEC">
              <w:rPr>
                <w:noProof/>
                <w:webHidden/>
              </w:rPr>
              <w:fldChar w:fldCharType="separate"/>
            </w:r>
            <w:r w:rsidR="000B3454">
              <w:rPr>
                <w:noProof/>
                <w:webHidden/>
              </w:rPr>
              <w:t>42</w:t>
            </w:r>
            <w:r w:rsidR="00EE1DEC">
              <w:rPr>
                <w:noProof/>
                <w:webHidden/>
              </w:rPr>
              <w:fldChar w:fldCharType="end"/>
            </w:r>
          </w:hyperlink>
        </w:p>
        <w:p w14:paraId="44AAFDC8" w14:textId="6556190D" w:rsidR="00EE1DEC" w:rsidRDefault="008625FE">
          <w:pPr>
            <w:pStyle w:val="TOC2"/>
            <w:tabs>
              <w:tab w:val="right" w:leader="dot" w:pos="9350"/>
            </w:tabs>
            <w:rPr>
              <w:rFonts w:eastAsiaTheme="minorEastAsia" w:cs="Mangal"/>
              <w:noProof/>
            </w:rPr>
          </w:pPr>
          <w:hyperlink w:anchor="_Toc114175530" w:history="1">
            <w:r w:rsidR="00EE1DEC" w:rsidRPr="00DD2D1D">
              <w:rPr>
                <w:rStyle w:val="attributecolor"/>
                <w:bCs/>
                <w:noProof/>
              </w:rPr>
              <w:t>Control List Counting</w:t>
            </w:r>
            <w:r w:rsidR="00EE1DEC">
              <w:rPr>
                <w:noProof/>
                <w:webHidden/>
              </w:rPr>
              <w:tab/>
            </w:r>
            <w:r w:rsidR="00EE1DEC">
              <w:rPr>
                <w:noProof/>
                <w:webHidden/>
              </w:rPr>
              <w:fldChar w:fldCharType="begin"/>
            </w:r>
            <w:r w:rsidR="00EE1DEC">
              <w:rPr>
                <w:noProof/>
                <w:webHidden/>
              </w:rPr>
              <w:instrText xml:space="preserve"> PAGEREF _Toc114175530 \h </w:instrText>
            </w:r>
            <w:r w:rsidR="00EE1DEC">
              <w:rPr>
                <w:noProof/>
                <w:webHidden/>
              </w:rPr>
            </w:r>
            <w:r w:rsidR="00EE1DEC">
              <w:rPr>
                <w:noProof/>
                <w:webHidden/>
              </w:rPr>
              <w:fldChar w:fldCharType="separate"/>
            </w:r>
            <w:r w:rsidR="000B3454">
              <w:rPr>
                <w:noProof/>
                <w:webHidden/>
              </w:rPr>
              <w:t>43</w:t>
            </w:r>
            <w:r w:rsidR="00EE1DEC">
              <w:rPr>
                <w:noProof/>
                <w:webHidden/>
              </w:rPr>
              <w:fldChar w:fldCharType="end"/>
            </w:r>
          </w:hyperlink>
        </w:p>
        <w:p w14:paraId="6ED6AD55" w14:textId="6C238899" w:rsidR="00EE1DEC" w:rsidRDefault="008625FE">
          <w:pPr>
            <w:pStyle w:val="TOC2"/>
            <w:tabs>
              <w:tab w:val="right" w:leader="dot" w:pos="9350"/>
            </w:tabs>
            <w:rPr>
              <w:rFonts w:eastAsiaTheme="minorEastAsia" w:cs="Mangal"/>
              <w:noProof/>
            </w:rPr>
          </w:pPr>
          <w:hyperlink w:anchor="_Toc114175531" w:history="1">
            <w:r w:rsidR="00EE1DEC" w:rsidRPr="00DD2D1D">
              <w:rPr>
                <w:rStyle w:val="attributecolor"/>
                <w:bCs/>
                <w:noProof/>
              </w:rPr>
              <w:t>Nested HTML Lists</w:t>
            </w:r>
            <w:r w:rsidR="00EE1DEC">
              <w:rPr>
                <w:noProof/>
                <w:webHidden/>
              </w:rPr>
              <w:tab/>
            </w:r>
            <w:r w:rsidR="00EE1DEC">
              <w:rPr>
                <w:noProof/>
                <w:webHidden/>
              </w:rPr>
              <w:fldChar w:fldCharType="begin"/>
            </w:r>
            <w:r w:rsidR="00EE1DEC">
              <w:rPr>
                <w:noProof/>
                <w:webHidden/>
              </w:rPr>
              <w:instrText xml:space="preserve"> PAGEREF _Toc114175531 \h </w:instrText>
            </w:r>
            <w:r w:rsidR="00EE1DEC">
              <w:rPr>
                <w:noProof/>
                <w:webHidden/>
              </w:rPr>
            </w:r>
            <w:r w:rsidR="00EE1DEC">
              <w:rPr>
                <w:noProof/>
                <w:webHidden/>
              </w:rPr>
              <w:fldChar w:fldCharType="separate"/>
            </w:r>
            <w:r w:rsidR="000B3454">
              <w:rPr>
                <w:noProof/>
                <w:webHidden/>
              </w:rPr>
              <w:t>44</w:t>
            </w:r>
            <w:r w:rsidR="00EE1DEC">
              <w:rPr>
                <w:noProof/>
                <w:webHidden/>
              </w:rPr>
              <w:fldChar w:fldCharType="end"/>
            </w:r>
          </w:hyperlink>
        </w:p>
        <w:p w14:paraId="3CC48140" w14:textId="68210CDA" w:rsidR="00EE1DEC" w:rsidRDefault="008625FE">
          <w:pPr>
            <w:pStyle w:val="TOC2"/>
            <w:tabs>
              <w:tab w:val="right" w:leader="dot" w:pos="9350"/>
            </w:tabs>
            <w:rPr>
              <w:rFonts w:eastAsiaTheme="minorEastAsia" w:cs="Mangal"/>
              <w:noProof/>
            </w:rPr>
          </w:pPr>
          <w:hyperlink w:anchor="_Toc114175532" w:history="1">
            <w:r w:rsidR="00EE1DEC" w:rsidRPr="00DD2D1D">
              <w:rPr>
                <w:rStyle w:val="attributecolor"/>
                <w:bCs/>
                <w:noProof/>
              </w:rPr>
              <w:t>HTML Unordered Lists</w:t>
            </w:r>
            <w:r w:rsidR="00EE1DEC">
              <w:rPr>
                <w:noProof/>
                <w:webHidden/>
              </w:rPr>
              <w:tab/>
            </w:r>
            <w:r w:rsidR="00EE1DEC">
              <w:rPr>
                <w:noProof/>
                <w:webHidden/>
              </w:rPr>
              <w:fldChar w:fldCharType="begin"/>
            </w:r>
            <w:r w:rsidR="00EE1DEC">
              <w:rPr>
                <w:noProof/>
                <w:webHidden/>
              </w:rPr>
              <w:instrText xml:space="preserve"> PAGEREF _Toc114175532 \h </w:instrText>
            </w:r>
            <w:r w:rsidR="00EE1DEC">
              <w:rPr>
                <w:noProof/>
                <w:webHidden/>
              </w:rPr>
            </w:r>
            <w:r w:rsidR="00EE1DEC">
              <w:rPr>
                <w:noProof/>
                <w:webHidden/>
              </w:rPr>
              <w:fldChar w:fldCharType="separate"/>
            </w:r>
            <w:r w:rsidR="000B3454">
              <w:rPr>
                <w:noProof/>
                <w:webHidden/>
              </w:rPr>
              <w:t>44</w:t>
            </w:r>
            <w:r w:rsidR="00EE1DEC">
              <w:rPr>
                <w:noProof/>
                <w:webHidden/>
              </w:rPr>
              <w:fldChar w:fldCharType="end"/>
            </w:r>
          </w:hyperlink>
        </w:p>
        <w:p w14:paraId="599F5954" w14:textId="58A5421F" w:rsidR="00EE1DEC" w:rsidRDefault="008625FE">
          <w:pPr>
            <w:pStyle w:val="TOC2"/>
            <w:tabs>
              <w:tab w:val="right" w:leader="dot" w:pos="9350"/>
            </w:tabs>
            <w:rPr>
              <w:rFonts w:eastAsiaTheme="minorEastAsia" w:cs="Mangal"/>
              <w:noProof/>
            </w:rPr>
          </w:pPr>
          <w:hyperlink w:anchor="_Toc114175533" w:history="1">
            <w:r w:rsidR="00EE1DEC" w:rsidRPr="00DD2D1D">
              <w:rPr>
                <w:rStyle w:val="attributecolor"/>
                <w:noProof/>
              </w:rPr>
              <w:t>An unordered HTML list</w:t>
            </w:r>
            <w:r w:rsidR="00EE1DEC">
              <w:rPr>
                <w:noProof/>
                <w:webHidden/>
              </w:rPr>
              <w:tab/>
            </w:r>
            <w:r w:rsidR="00EE1DEC">
              <w:rPr>
                <w:noProof/>
                <w:webHidden/>
              </w:rPr>
              <w:fldChar w:fldCharType="begin"/>
            </w:r>
            <w:r w:rsidR="00EE1DEC">
              <w:rPr>
                <w:noProof/>
                <w:webHidden/>
              </w:rPr>
              <w:instrText xml:space="preserve"> PAGEREF _Toc114175533 \h </w:instrText>
            </w:r>
            <w:r w:rsidR="00EE1DEC">
              <w:rPr>
                <w:noProof/>
                <w:webHidden/>
              </w:rPr>
            </w:r>
            <w:r w:rsidR="00EE1DEC">
              <w:rPr>
                <w:noProof/>
                <w:webHidden/>
              </w:rPr>
              <w:fldChar w:fldCharType="separate"/>
            </w:r>
            <w:r w:rsidR="000B3454">
              <w:rPr>
                <w:noProof/>
                <w:webHidden/>
              </w:rPr>
              <w:t>44</w:t>
            </w:r>
            <w:r w:rsidR="00EE1DEC">
              <w:rPr>
                <w:noProof/>
                <w:webHidden/>
              </w:rPr>
              <w:fldChar w:fldCharType="end"/>
            </w:r>
          </w:hyperlink>
        </w:p>
        <w:p w14:paraId="5132C6A1" w14:textId="63A3C1E6" w:rsidR="00EE1DEC" w:rsidRDefault="008625FE">
          <w:pPr>
            <w:pStyle w:val="TOC2"/>
            <w:tabs>
              <w:tab w:val="right" w:leader="dot" w:pos="9350"/>
            </w:tabs>
            <w:rPr>
              <w:rFonts w:eastAsiaTheme="minorEastAsia" w:cs="Mangal"/>
              <w:noProof/>
            </w:rPr>
          </w:pPr>
          <w:hyperlink w:anchor="_Toc114175534" w:history="1">
            <w:r w:rsidR="00EE1DEC" w:rsidRPr="00DD2D1D">
              <w:rPr>
                <w:rStyle w:val="attributecolor"/>
                <w:bCs/>
                <w:noProof/>
              </w:rPr>
              <w:t>HTML Description Lists</w:t>
            </w:r>
            <w:r w:rsidR="00EE1DEC">
              <w:rPr>
                <w:noProof/>
                <w:webHidden/>
              </w:rPr>
              <w:tab/>
            </w:r>
            <w:r w:rsidR="00EE1DEC">
              <w:rPr>
                <w:noProof/>
                <w:webHidden/>
              </w:rPr>
              <w:fldChar w:fldCharType="begin"/>
            </w:r>
            <w:r w:rsidR="00EE1DEC">
              <w:rPr>
                <w:noProof/>
                <w:webHidden/>
              </w:rPr>
              <w:instrText xml:space="preserve"> PAGEREF _Toc114175534 \h </w:instrText>
            </w:r>
            <w:r w:rsidR="00EE1DEC">
              <w:rPr>
                <w:noProof/>
                <w:webHidden/>
              </w:rPr>
            </w:r>
            <w:r w:rsidR="00EE1DEC">
              <w:rPr>
                <w:noProof/>
                <w:webHidden/>
              </w:rPr>
              <w:fldChar w:fldCharType="separate"/>
            </w:r>
            <w:r w:rsidR="000B3454">
              <w:rPr>
                <w:noProof/>
                <w:webHidden/>
              </w:rPr>
              <w:t>46</w:t>
            </w:r>
            <w:r w:rsidR="00EE1DEC">
              <w:rPr>
                <w:noProof/>
                <w:webHidden/>
              </w:rPr>
              <w:fldChar w:fldCharType="end"/>
            </w:r>
          </w:hyperlink>
        </w:p>
        <w:p w14:paraId="23FAE389" w14:textId="2444A921" w:rsidR="00EE1DEC" w:rsidRDefault="008625FE">
          <w:pPr>
            <w:pStyle w:val="TOC1"/>
            <w:tabs>
              <w:tab w:val="right" w:leader="dot" w:pos="9350"/>
            </w:tabs>
            <w:rPr>
              <w:rFonts w:eastAsiaTheme="minorEastAsia" w:cs="Mangal"/>
              <w:noProof/>
            </w:rPr>
          </w:pPr>
          <w:hyperlink w:anchor="_Toc114175535" w:history="1">
            <w:r w:rsidR="00EE1DEC" w:rsidRPr="00DD2D1D">
              <w:rPr>
                <w:rStyle w:val="attributecolor"/>
                <w:b/>
                <w:bCs/>
                <w:noProof/>
              </w:rPr>
              <w:t>HTML Tables</w:t>
            </w:r>
            <w:r w:rsidR="00EE1DEC">
              <w:rPr>
                <w:noProof/>
                <w:webHidden/>
              </w:rPr>
              <w:tab/>
            </w:r>
            <w:r w:rsidR="00EE1DEC">
              <w:rPr>
                <w:noProof/>
                <w:webHidden/>
              </w:rPr>
              <w:fldChar w:fldCharType="begin"/>
            </w:r>
            <w:r w:rsidR="00EE1DEC">
              <w:rPr>
                <w:noProof/>
                <w:webHidden/>
              </w:rPr>
              <w:instrText xml:space="preserve"> PAGEREF _Toc114175535 \h </w:instrText>
            </w:r>
            <w:r w:rsidR="00EE1DEC">
              <w:rPr>
                <w:noProof/>
                <w:webHidden/>
              </w:rPr>
            </w:r>
            <w:r w:rsidR="00EE1DEC">
              <w:rPr>
                <w:noProof/>
                <w:webHidden/>
              </w:rPr>
              <w:fldChar w:fldCharType="separate"/>
            </w:r>
            <w:r w:rsidR="000B3454">
              <w:rPr>
                <w:noProof/>
                <w:webHidden/>
              </w:rPr>
              <w:t>47</w:t>
            </w:r>
            <w:r w:rsidR="00EE1DEC">
              <w:rPr>
                <w:noProof/>
                <w:webHidden/>
              </w:rPr>
              <w:fldChar w:fldCharType="end"/>
            </w:r>
          </w:hyperlink>
        </w:p>
        <w:p w14:paraId="6AF7B876" w14:textId="52E3CFAF" w:rsidR="00EE1DEC" w:rsidRDefault="008625FE">
          <w:pPr>
            <w:pStyle w:val="TOC3"/>
            <w:tabs>
              <w:tab w:val="right" w:leader="dot" w:pos="9350"/>
            </w:tabs>
            <w:rPr>
              <w:rFonts w:eastAsiaTheme="minorEastAsia" w:cs="Mangal"/>
              <w:noProof/>
            </w:rPr>
          </w:pPr>
          <w:hyperlink w:anchor="_Toc114175536" w:history="1">
            <w:r w:rsidR="00EE1DEC" w:rsidRPr="00DD2D1D">
              <w:rPr>
                <w:rStyle w:val="attributecolor"/>
                <w:bCs/>
                <w:noProof/>
              </w:rPr>
              <w:t>Table Cells</w:t>
            </w:r>
            <w:r w:rsidR="00EE1DEC">
              <w:rPr>
                <w:noProof/>
                <w:webHidden/>
              </w:rPr>
              <w:tab/>
            </w:r>
            <w:r w:rsidR="00EE1DEC">
              <w:rPr>
                <w:noProof/>
                <w:webHidden/>
              </w:rPr>
              <w:fldChar w:fldCharType="begin"/>
            </w:r>
            <w:r w:rsidR="00EE1DEC">
              <w:rPr>
                <w:noProof/>
                <w:webHidden/>
              </w:rPr>
              <w:instrText xml:space="preserve"> PAGEREF _Toc114175536 \h </w:instrText>
            </w:r>
            <w:r w:rsidR="00EE1DEC">
              <w:rPr>
                <w:noProof/>
                <w:webHidden/>
              </w:rPr>
            </w:r>
            <w:r w:rsidR="00EE1DEC">
              <w:rPr>
                <w:noProof/>
                <w:webHidden/>
              </w:rPr>
              <w:fldChar w:fldCharType="separate"/>
            </w:r>
            <w:r w:rsidR="000B3454">
              <w:rPr>
                <w:noProof/>
                <w:webHidden/>
              </w:rPr>
              <w:t>47</w:t>
            </w:r>
            <w:r w:rsidR="00EE1DEC">
              <w:rPr>
                <w:noProof/>
                <w:webHidden/>
              </w:rPr>
              <w:fldChar w:fldCharType="end"/>
            </w:r>
          </w:hyperlink>
        </w:p>
        <w:p w14:paraId="3C6C81D3" w14:textId="7B105F55" w:rsidR="00EE1DEC" w:rsidRDefault="008625FE">
          <w:pPr>
            <w:pStyle w:val="TOC3"/>
            <w:tabs>
              <w:tab w:val="right" w:leader="dot" w:pos="9350"/>
            </w:tabs>
            <w:rPr>
              <w:rFonts w:eastAsiaTheme="minorEastAsia" w:cs="Mangal"/>
              <w:noProof/>
            </w:rPr>
          </w:pPr>
          <w:hyperlink w:anchor="_Toc114175537" w:history="1">
            <w:r w:rsidR="00EE1DEC" w:rsidRPr="00DD2D1D">
              <w:rPr>
                <w:rStyle w:val="attributecolor"/>
                <w:bCs/>
                <w:noProof/>
              </w:rPr>
              <w:t>Table Rows</w:t>
            </w:r>
            <w:r w:rsidR="00EE1DEC">
              <w:rPr>
                <w:noProof/>
                <w:webHidden/>
              </w:rPr>
              <w:tab/>
            </w:r>
            <w:r w:rsidR="00EE1DEC">
              <w:rPr>
                <w:noProof/>
                <w:webHidden/>
              </w:rPr>
              <w:fldChar w:fldCharType="begin"/>
            </w:r>
            <w:r w:rsidR="00EE1DEC">
              <w:rPr>
                <w:noProof/>
                <w:webHidden/>
              </w:rPr>
              <w:instrText xml:space="preserve"> PAGEREF _Toc114175537 \h </w:instrText>
            </w:r>
            <w:r w:rsidR="00EE1DEC">
              <w:rPr>
                <w:noProof/>
                <w:webHidden/>
              </w:rPr>
            </w:r>
            <w:r w:rsidR="00EE1DEC">
              <w:rPr>
                <w:noProof/>
                <w:webHidden/>
              </w:rPr>
              <w:fldChar w:fldCharType="separate"/>
            </w:r>
            <w:r w:rsidR="000B3454">
              <w:rPr>
                <w:noProof/>
                <w:webHidden/>
              </w:rPr>
              <w:t>48</w:t>
            </w:r>
            <w:r w:rsidR="00EE1DEC">
              <w:rPr>
                <w:noProof/>
                <w:webHidden/>
              </w:rPr>
              <w:fldChar w:fldCharType="end"/>
            </w:r>
          </w:hyperlink>
        </w:p>
        <w:p w14:paraId="29BD5857" w14:textId="5A4D5034" w:rsidR="00EE1DEC" w:rsidRDefault="008625FE">
          <w:pPr>
            <w:pStyle w:val="TOC3"/>
            <w:tabs>
              <w:tab w:val="right" w:leader="dot" w:pos="9350"/>
            </w:tabs>
            <w:rPr>
              <w:rFonts w:eastAsiaTheme="minorEastAsia" w:cs="Mangal"/>
              <w:noProof/>
            </w:rPr>
          </w:pPr>
          <w:hyperlink w:anchor="_Toc114175538" w:history="1">
            <w:r w:rsidR="00EE1DEC" w:rsidRPr="00DD2D1D">
              <w:rPr>
                <w:rStyle w:val="attributecolor"/>
                <w:bCs/>
                <w:noProof/>
              </w:rPr>
              <w:t>Table Headers</w:t>
            </w:r>
            <w:r w:rsidR="00EE1DEC">
              <w:rPr>
                <w:noProof/>
                <w:webHidden/>
              </w:rPr>
              <w:tab/>
            </w:r>
            <w:r w:rsidR="00EE1DEC">
              <w:rPr>
                <w:noProof/>
                <w:webHidden/>
              </w:rPr>
              <w:fldChar w:fldCharType="begin"/>
            </w:r>
            <w:r w:rsidR="00EE1DEC">
              <w:rPr>
                <w:noProof/>
                <w:webHidden/>
              </w:rPr>
              <w:instrText xml:space="preserve"> PAGEREF _Toc114175538 \h </w:instrText>
            </w:r>
            <w:r w:rsidR="00EE1DEC">
              <w:rPr>
                <w:noProof/>
                <w:webHidden/>
              </w:rPr>
            </w:r>
            <w:r w:rsidR="00EE1DEC">
              <w:rPr>
                <w:noProof/>
                <w:webHidden/>
              </w:rPr>
              <w:fldChar w:fldCharType="separate"/>
            </w:r>
            <w:r w:rsidR="000B3454">
              <w:rPr>
                <w:noProof/>
                <w:webHidden/>
              </w:rPr>
              <w:t>49</w:t>
            </w:r>
            <w:r w:rsidR="00EE1DEC">
              <w:rPr>
                <w:noProof/>
                <w:webHidden/>
              </w:rPr>
              <w:fldChar w:fldCharType="end"/>
            </w:r>
          </w:hyperlink>
        </w:p>
        <w:p w14:paraId="5FF2CF87" w14:textId="315626F9" w:rsidR="00EE1DEC" w:rsidRDefault="008625FE">
          <w:pPr>
            <w:pStyle w:val="TOC2"/>
            <w:tabs>
              <w:tab w:val="right" w:leader="dot" w:pos="9350"/>
            </w:tabs>
            <w:rPr>
              <w:rFonts w:eastAsiaTheme="minorEastAsia" w:cs="Mangal"/>
              <w:noProof/>
            </w:rPr>
          </w:pPr>
          <w:hyperlink w:anchor="_Toc114175539" w:history="1">
            <w:r w:rsidR="00EE1DEC" w:rsidRPr="00DD2D1D">
              <w:rPr>
                <w:rStyle w:val="attributecolor"/>
                <w:bCs/>
                <w:noProof/>
              </w:rPr>
              <w:t>Table Border</w:t>
            </w:r>
            <w:r w:rsidR="00EE1DEC">
              <w:rPr>
                <w:noProof/>
                <w:webHidden/>
              </w:rPr>
              <w:tab/>
            </w:r>
            <w:r w:rsidR="00EE1DEC">
              <w:rPr>
                <w:noProof/>
                <w:webHidden/>
              </w:rPr>
              <w:fldChar w:fldCharType="begin"/>
            </w:r>
            <w:r w:rsidR="00EE1DEC">
              <w:rPr>
                <w:noProof/>
                <w:webHidden/>
              </w:rPr>
              <w:instrText xml:space="preserve"> PAGEREF _Toc114175539 \h </w:instrText>
            </w:r>
            <w:r w:rsidR="00EE1DEC">
              <w:rPr>
                <w:noProof/>
                <w:webHidden/>
              </w:rPr>
            </w:r>
            <w:r w:rsidR="00EE1DEC">
              <w:rPr>
                <w:noProof/>
                <w:webHidden/>
              </w:rPr>
              <w:fldChar w:fldCharType="separate"/>
            </w:r>
            <w:r w:rsidR="000B3454">
              <w:rPr>
                <w:noProof/>
                <w:webHidden/>
              </w:rPr>
              <w:t>50</w:t>
            </w:r>
            <w:r w:rsidR="00EE1DEC">
              <w:rPr>
                <w:noProof/>
                <w:webHidden/>
              </w:rPr>
              <w:fldChar w:fldCharType="end"/>
            </w:r>
          </w:hyperlink>
        </w:p>
        <w:p w14:paraId="01106AA7" w14:textId="1B095DC8" w:rsidR="00EE1DEC" w:rsidRDefault="008625FE">
          <w:pPr>
            <w:pStyle w:val="TOC3"/>
            <w:tabs>
              <w:tab w:val="right" w:leader="dot" w:pos="9350"/>
            </w:tabs>
            <w:rPr>
              <w:rFonts w:eastAsiaTheme="minorEastAsia" w:cs="Mangal"/>
              <w:noProof/>
            </w:rPr>
          </w:pPr>
          <w:hyperlink w:anchor="_Toc114175540" w:history="1">
            <w:r w:rsidR="00EE1DEC" w:rsidRPr="00DD2D1D">
              <w:rPr>
                <w:rStyle w:val="attributecolor"/>
                <w:bCs/>
                <w:noProof/>
              </w:rPr>
              <w:t>How To Add a Border</w:t>
            </w:r>
            <w:r w:rsidR="00EE1DEC">
              <w:rPr>
                <w:noProof/>
                <w:webHidden/>
              </w:rPr>
              <w:tab/>
            </w:r>
            <w:r w:rsidR="00EE1DEC">
              <w:rPr>
                <w:noProof/>
                <w:webHidden/>
              </w:rPr>
              <w:fldChar w:fldCharType="begin"/>
            </w:r>
            <w:r w:rsidR="00EE1DEC">
              <w:rPr>
                <w:noProof/>
                <w:webHidden/>
              </w:rPr>
              <w:instrText xml:space="preserve"> PAGEREF _Toc114175540 \h </w:instrText>
            </w:r>
            <w:r w:rsidR="00EE1DEC">
              <w:rPr>
                <w:noProof/>
                <w:webHidden/>
              </w:rPr>
            </w:r>
            <w:r w:rsidR="00EE1DEC">
              <w:rPr>
                <w:noProof/>
                <w:webHidden/>
              </w:rPr>
              <w:fldChar w:fldCharType="separate"/>
            </w:r>
            <w:r w:rsidR="000B3454">
              <w:rPr>
                <w:noProof/>
                <w:webHidden/>
              </w:rPr>
              <w:t>50</w:t>
            </w:r>
            <w:r w:rsidR="00EE1DEC">
              <w:rPr>
                <w:noProof/>
                <w:webHidden/>
              </w:rPr>
              <w:fldChar w:fldCharType="end"/>
            </w:r>
          </w:hyperlink>
        </w:p>
        <w:p w14:paraId="6DD83EC4" w14:textId="57ACF90C" w:rsidR="00EE1DEC" w:rsidRDefault="008625FE">
          <w:pPr>
            <w:pStyle w:val="TOC3"/>
            <w:tabs>
              <w:tab w:val="right" w:leader="dot" w:pos="9350"/>
            </w:tabs>
            <w:rPr>
              <w:rFonts w:eastAsiaTheme="minorEastAsia" w:cs="Mangal"/>
              <w:noProof/>
            </w:rPr>
          </w:pPr>
          <w:hyperlink w:anchor="_Toc114175541" w:history="1">
            <w:r w:rsidR="00EE1DEC" w:rsidRPr="00DD2D1D">
              <w:rPr>
                <w:rStyle w:val="attributecolor"/>
                <w:bCs/>
                <w:noProof/>
              </w:rPr>
              <w:t>Collapsed Table Borders</w:t>
            </w:r>
            <w:r w:rsidR="00EE1DEC">
              <w:rPr>
                <w:noProof/>
                <w:webHidden/>
              </w:rPr>
              <w:tab/>
            </w:r>
            <w:r w:rsidR="00EE1DEC">
              <w:rPr>
                <w:noProof/>
                <w:webHidden/>
              </w:rPr>
              <w:fldChar w:fldCharType="begin"/>
            </w:r>
            <w:r w:rsidR="00EE1DEC">
              <w:rPr>
                <w:noProof/>
                <w:webHidden/>
              </w:rPr>
              <w:instrText xml:space="preserve"> PAGEREF _Toc114175541 \h </w:instrText>
            </w:r>
            <w:r w:rsidR="00EE1DEC">
              <w:rPr>
                <w:noProof/>
                <w:webHidden/>
              </w:rPr>
            </w:r>
            <w:r w:rsidR="00EE1DEC">
              <w:rPr>
                <w:noProof/>
                <w:webHidden/>
              </w:rPr>
              <w:fldChar w:fldCharType="separate"/>
            </w:r>
            <w:r w:rsidR="000B3454">
              <w:rPr>
                <w:noProof/>
                <w:webHidden/>
              </w:rPr>
              <w:t>51</w:t>
            </w:r>
            <w:r w:rsidR="00EE1DEC">
              <w:rPr>
                <w:noProof/>
                <w:webHidden/>
              </w:rPr>
              <w:fldChar w:fldCharType="end"/>
            </w:r>
          </w:hyperlink>
        </w:p>
        <w:p w14:paraId="1BECC497" w14:textId="6E02A172" w:rsidR="00EE1DEC" w:rsidRDefault="008625FE">
          <w:pPr>
            <w:pStyle w:val="TOC3"/>
            <w:tabs>
              <w:tab w:val="right" w:leader="dot" w:pos="9350"/>
            </w:tabs>
            <w:rPr>
              <w:rFonts w:eastAsiaTheme="minorEastAsia" w:cs="Mangal"/>
              <w:noProof/>
            </w:rPr>
          </w:pPr>
          <w:hyperlink w:anchor="_Toc114175542" w:history="1">
            <w:r w:rsidR="00EE1DEC" w:rsidRPr="00DD2D1D">
              <w:rPr>
                <w:rStyle w:val="attributecolor"/>
                <w:bCs/>
                <w:noProof/>
              </w:rPr>
              <w:t>Style Table Borders</w:t>
            </w:r>
            <w:r w:rsidR="00EE1DEC">
              <w:rPr>
                <w:noProof/>
                <w:webHidden/>
              </w:rPr>
              <w:tab/>
            </w:r>
            <w:r w:rsidR="00EE1DEC">
              <w:rPr>
                <w:noProof/>
                <w:webHidden/>
              </w:rPr>
              <w:fldChar w:fldCharType="begin"/>
            </w:r>
            <w:r w:rsidR="00EE1DEC">
              <w:rPr>
                <w:noProof/>
                <w:webHidden/>
              </w:rPr>
              <w:instrText xml:space="preserve"> PAGEREF _Toc114175542 \h </w:instrText>
            </w:r>
            <w:r w:rsidR="00EE1DEC">
              <w:rPr>
                <w:noProof/>
                <w:webHidden/>
              </w:rPr>
            </w:r>
            <w:r w:rsidR="00EE1DEC">
              <w:rPr>
                <w:noProof/>
                <w:webHidden/>
              </w:rPr>
              <w:fldChar w:fldCharType="separate"/>
            </w:r>
            <w:r w:rsidR="000B3454">
              <w:rPr>
                <w:noProof/>
                <w:webHidden/>
              </w:rPr>
              <w:t>52</w:t>
            </w:r>
            <w:r w:rsidR="00EE1DEC">
              <w:rPr>
                <w:noProof/>
                <w:webHidden/>
              </w:rPr>
              <w:fldChar w:fldCharType="end"/>
            </w:r>
          </w:hyperlink>
        </w:p>
        <w:p w14:paraId="653E9CB6" w14:textId="5B62B1A0" w:rsidR="00EE1DEC" w:rsidRDefault="008625FE">
          <w:pPr>
            <w:pStyle w:val="TOC3"/>
            <w:tabs>
              <w:tab w:val="right" w:leader="dot" w:pos="9350"/>
            </w:tabs>
            <w:rPr>
              <w:rFonts w:eastAsiaTheme="minorEastAsia" w:cs="Mangal"/>
              <w:noProof/>
            </w:rPr>
          </w:pPr>
          <w:hyperlink w:anchor="_Toc114175543" w:history="1">
            <w:r w:rsidR="00EE1DEC" w:rsidRPr="00DD2D1D">
              <w:rPr>
                <w:rStyle w:val="attributecolor"/>
                <w:bCs/>
                <w:noProof/>
              </w:rPr>
              <w:t>Round Table Borders</w:t>
            </w:r>
            <w:r w:rsidR="00EE1DEC">
              <w:rPr>
                <w:noProof/>
                <w:webHidden/>
              </w:rPr>
              <w:tab/>
            </w:r>
            <w:r w:rsidR="00EE1DEC">
              <w:rPr>
                <w:noProof/>
                <w:webHidden/>
              </w:rPr>
              <w:fldChar w:fldCharType="begin"/>
            </w:r>
            <w:r w:rsidR="00EE1DEC">
              <w:rPr>
                <w:noProof/>
                <w:webHidden/>
              </w:rPr>
              <w:instrText xml:space="preserve"> PAGEREF _Toc114175543 \h </w:instrText>
            </w:r>
            <w:r w:rsidR="00EE1DEC">
              <w:rPr>
                <w:noProof/>
                <w:webHidden/>
              </w:rPr>
            </w:r>
            <w:r w:rsidR="00EE1DEC">
              <w:rPr>
                <w:noProof/>
                <w:webHidden/>
              </w:rPr>
              <w:fldChar w:fldCharType="separate"/>
            </w:r>
            <w:r w:rsidR="000B3454">
              <w:rPr>
                <w:noProof/>
                <w:webHidden/>
              </w:rPr>
              <w:t>52</w:t>
            </w:r>
            <w:r w:rsidR="00EE1DEC">
              <w:rPr>
                <w:noProof/>
                <w:webHidden/>
              </w:rPr>
              <w:fldChar w:fldCharType="end"/>
            </w:r>
          </w:hyperlink>
        </w:p>
        <w:p w14:paraId="2E0ED360" w14:textId="1CFCDF29" w:rsidR="00EE1DEC" w:rsidRDefault="008625FE">
          <w:pPr>
            <w:pStyle w:val="TOC3"/>
            <w:tabs>
              <w:tab w:val="right" w:leader="dot" w:pos="9350"/>
            </w:tabs>
            <w:rPr>
              <w:rFonts w:eastAsiaTheme="minorEastAsia" w:cs="Mangal"/>
              <w:noProof/>
            </w:rPr>
          </w:pPr>
          <w:hyperlink w:anchor="_Toc114175544" w:history="1">
            <w:r w:rsidR="00EE1DEC" w:rsidRPr="00DD2D1D">
              <w:rPr>
                <w:rStyle w:val="attributecolor"/>
                <w:bCs/>
                <w:noProof/>
              </w:rPr>
              <w:t>Dotted Table Borders</w:t>
            </w:r>
            <w:r w:rsidR="00EE1DEC">
              <w:rPr>
                <w:noProof/>
                <w:webHidden/>
              </w:rPr>
              <w:tab/>
            </w:r>
            <w:r w:rsidR="00EE1DEC">
              <w:rPr>
                <w:noProof/>
                <w:webHidden/>
              </w:rPr>
              <w:fldChar w:fldCharType="begin"/>
            </w:r>
            <w:r w:rsidR="00EE1DEC">
              <w:rPr>
                <w:noProof/>
                <w:webHidden/>
              </w:rPr>
              <w:instrText xml:space="preserve"> PAGEREF _Toc114175544 \h </w:instrText>
            </w:r>
            <w:r w:rsidR="00EE1DEC">
              <w:rPr>
                <w:noProof/>
                <w:webHidden/>
              </w:rPr>
            </w:r>
            <w:r w:rsidR="00EE1DEC">
              <w:rPr>
                <w:noProof/>
                <w:webHidden/>
              </w:rPr>
              <w:fldChar w:fldCharType="separate"/>
            </w:r>
            <w:r w:rsidR="000B3454">
              <w:rPr>
                <w:noProof/>
                <w:webHidden/>
              </w:rPr>
              <w:t>53</w:t>
            </w:r>
            <w:r w:rsidR="00EE1DEC">
              <w:rPr>
                <w:noProof/>
                <w:webHidden/>
              </w:rPr>
              <w:fldChar w:fldCharType="end"/>
            </w:r>
          </w:hyperlink>
        </w:p>
        <w:p w14:paraId="09CFDAE0" w14:textId="14287B0B" w:rsidR="00EE1DEC" w:rsidRDefault="008625FE">
          <w:pPr>
            <w:pStyle w:val="TOC3"/>
            <w:tabs>
              <w:tab w:val="right" w:leader="dot" w:pos="9350"/>
            </w:tabs>
            <w:rPr>
              <w:rFonts w:eastAsiaTheme="minorEastAsia" w:cs="Mangal"/>
              <w:noProof/>
            </w:rPr>
          </w:pPr>
          <w:hyperlink w:anchor="_Toc114175545" w:history="1">
            <w:r w:rsidR="00EE1DEC" w:rsidRPr="00DD2D1D">
              <w:rPr>
                <w:rStyle w:val="attributecolor"/>
                <w:bCs/>
                <w:noProof/>
              </w:rPr>
              <w:t>Border Color</w:t>
            </w:r>
            <w:r w:rsidR="00EE1DEC">
              <w:rPr>
                <w:noProof/>
                <w:webHidden/>
              </w:rPr>
              <w:tab/>
            </w:r>
            <w:r w:rsidR="00EE1DEC">
              <w:rPr>
                <w:noProof/>
                <w:webHidden/>
              </w:rPr>
              <w:fldChar w:fldCharType="begin"/>
            </w:r>
            <w:r w:rsidR="00EE1DEC">
              <w:rPr>
                <w:noProof/>
                <w:webHidden/>
              </w:rPr>
              <w:instrText xml:space="preserve"> PAGEREF _Toc114175545 \h </w:instrText>
            </w:r>
            <w:r w:rsidR="00EE1DEC">
              <w:rPr>
                <w:noProof/>
                <w:webHidden/>
              </w:rPr>
            </w:r>
            <w:r w:rsidR="00EE1DEC">
              <w:rPr>
                <w:noProof/>
                <w:webHidden/>
              </w:rPr>
              <w:fldChar w:fldCharType="separate"/>
            </w:r>
            <w:r w:rsidR="000B3454">
              <w:rPr>
                <w:noProof/>
                <w:webHidden/>
              </w:rPr>
              <w:t>54</w:t>
            </w:r>
            <w:r w:rsidR="00EE1DEC">
              <w:rPr>
                <w:noProof/>
                <w:webHidden/>
              </w:rPr>
              <w:fldChar w:fldCharType="end"/>
            </w:r>
          </w:hyperlink>
        </w:p>
        <w:p w14:paraId="060C846B" w14:textId="0FC071FD" w:rsidR="00EE1DEC" w:rsidRDefault="008625FE">
          <w:pPr>
            <w:pStyle w:val="TOC2"/>
            <w:tabs>
              <w:tab w:val="right" w:leader="dot" w:pos="9350"/>
            </w:tabs>
            <w:rPr>
              <w:rFonts w:eastAsiaTheme="minorEastAsia" w:cs="Mangal"/>
              <w:noProof/>
            </w:rPr>
          </w:pPr>
          <w:hyperlink w:anchor="_Toc114175546" w:history="1">
            <w:r w:rsidR="00EE1DEC" w:rsidRPr="00DD2D1D">
              <w:rPr>
                <w:rStyle w:val="attributecolor"/>
                <w:bCs/>
                <w:noProof/>
              </w:rPr>
              <w:t>HTML Table Sizes</w:t>
            </w:r>
            <w:r w:rsidR="00EE1DEC">
              <w:rPr>
                <w:noProof/>
                <w:webHidden/>
              </w:rPr>
              <w:tab/>
            </w:r>
            <w:r w:rsidR="00EE1DEC">
              <w:rPr>
                <w:noProof/>
                <w:webHidden/>
              </w:rPr>
              <w:fldChar w:fldCharType="begin"/>
            </w:r>
            <w:r w:rsidR="00EE1DEC">
              <w:rPr>
                <w:noProof/>
                <w:webHidden/>
              </w:rPr>
              <w:instrText xml:space="preserve"> PAGEREF _Toc114175546 \h </w:instrText>
            </w:r>
            <w:r w:rsidR="00EE1DEC">
              <w:rPr>
                <w:noProof/>
                <w:webHidden/>
              </w:rPr>
            </w:r>
            <w:r w:rsidR="00EE1DEC">
              <w:rPr>
                <w:noProof/>
                <w:webHidden/>
              </w:rPr>
              <w:fldChar w:fldCharType="separate"/>
            </w:r>
            <w:r w:rsidR="000B3454">
              <w:rPr>
                <w:noProof/>
                <w:webHidden/>
              </w:rPr>
              <w:t>54</w:t>
            </w:r>
            <w:r w:rsidR="00EE1DEC">
              <w:rPr>
                <w:noProof/>
                <w:webHidden/>
              </w:rPr>
              <w:fldChar w:fldCharType="end"/>
            </w:r>
          </w:hyperlink>
        </w:p>
        <w:p w14:paraId="2940A376" w14:textId="429CCF41" w:rsidR="00EE1DEC" w:rsidRDefault="008625FE">
          <w:pPr>
            <w:pStyle w:val="TOC3"/>
            <w:tabs>
              <w:tab w:val="right" w:leader="dot" w:pos="9350"/>
            </w:tabs>
            <w:rPr>
              <w:rFonts w:eastAsiaTheme="minorEastAsia" w:cs="Mangal"/>
              <w:noProof/>
            </w:rPr>
          </w:pPr>
          <w:hyperlink w:anchor="_Toc114175547" w:history="1">
            <w:r w:rsidR="00EE1DEC" w:rsidRPr="00DD2D1D">
              <w:rPr>
                <w:rStyle w:val="attributecolor"/>
                <w:bCs/>
                <w:noProof/>
              </w:rPr>
              <w:t>HTML Table Width</w:t>
            </w:r>
            <w:r w:rsidR="00EE1DEC">
              <w:rPr>
                <w:noProof/>
                <w:webHidden/>
              </w:rPr>
              <w:tab/>
            </w:r>
            <w:r w:rsidR="00EE1DEC">
              <w:rPr>
                <w:noProof/>
                <w:webHidden/>
              </w:rPr>
              <w:fldChar w:fldCharType="begin"/>
            </w:r>
            <w:r w:rsidR="00EE1DEC">
              <w:rPr>
                <w:noProof/>
                <w:webHidden/>
              </w:rPr>
              <w:instrText xml:space="preserve"> PAGEREF _Toc114175547 \h </w:instrText>
            </w:r>
            <w:r w:rsidR="00EE1DEC">
              <w:rPr>
                <w:noProof/>
                <w:webHidden/>
              </w:rPr>
            </w:r>
            <w:r w:rsidR="00EE1DEC">
              <w:rPr>
                <w:noProof/>
                <w:webHidden/>
              </w:rPr>
              <w:fldChar w:fldCharType="separate"/>
            </w:r>
            <w:r w:rsidR="000B3454">
              <w:rPr>
                <w:noProof/>
                <w:webHidden/>
              </w:rPr>
              <w:t>55</w:t>
            </w:r>
            <w:r w:rsidR="00EE1DEC">
              <w:rPr>
                <w:noProof/>
                <w:webHidden/>
              </w:rPr>
              <w:fldChar w:fldCharType="end"/>
            </w:r>
          </w:hyperlink>
        </w:p>
        <w:p w14:paraId="2FCBAE40" w14:textId="501BD0E6" w:rsidR="00EE1DEC" w:rsidRDefault="008625FE">
          <w:pPr>
            <w:pStyle w:val="TOC3"/>
            <w:tabs>
              <w:tab w:val="right" w:leader="dot" w:pos="9350"/>
            </w:tabs>
            <w:rPr>
              <w:rFonts w:eastAsiaTheme="minorEastAsia" w:cs="Mangal"/>
              <w:noProof/>
            </w:rPr>
          </w:pPr>
          <w:hyperlink w:anchor="_Toc114175548" w:history="1">
            <w:r w:rsidR="00EE1DEC" w:rsidRPr="00DD2D1D">
              <w:rPr>
                <w:rStyle w:val="attributecolor"/>
                <w:bCs/>
                <w:noProof/>
              </w:rPr>
              <w:t>HTML Table Column Width</w:t>
            </w:r>
            <w:r w:rsidR="00EE1DEC">
              <w:rPr>
                <w:noProof/>
                <w:webHidden/>
              </w:rPr>
              <w:tab/>
            </w:r>
            <w:r w:rsidR="00EE1DEC">
              <w:rPr>
                <w:noProof/>
                <w:webHidden/>
              </w:rPr>
              <w:fldChar w:fldCharType="begin"/>
            </w:r>
            <w:r w:rsidR="00EE1DEC">
              <w:rPr>
                <w:noProof/>
                <w:webHidden/>
              </w:rPr>
              <w:instrText xml:space="preserve"> PAGEREF _Toc114175548 \h </w:instrText>
            </w:r>
            <w:r w:rsidR="00EE1DEC">
              <w:rPr>
                <w:noProof/>
                <w:webHidden/>
              </w:rPr>
            </w:r>
            <w:r w:rsidR="00EE1DEC">
              <w:rPr>
                <w:noProof/>
                <w:webHidden/>
              </w:rPr>
              <w:fldChar w:fldCharType="separate"/>
            </w:r>
            <w:r w:rsidR="000B3454">
              <w:rPr>
                <w:noProof/>
                <w:webHidden/>
              </w:rPr>
              <w:t>56</w:t>
            </w:r>
            <w:r w:rsidR="00EE1DEC">
              <w:rPr>
                <w:noProof/>
                <w:webHidden/>
              </w:rPr>
              <w:fldChar w:fldCharType="end"/>
            </w:r>
          </w:hyperlink>
        </w:p>
        <w:p w14:paraId="33E8928F" w14:textId="1F2EB793" w:rsidR="00EE1DEC" w:rsidRDefault="008625FE">
          <w:pPr>
            <w:pStyle w:val="TOC3"/>
            <w:tabs>
              <w:tab w:val="right" w:leader="dot" w:pos="9350"/>
            </w:tabs>
            <w:rPr>
              <w:rFonts w:eastAsiaTheme="minorEastAsia" w:cs="Mangal"/>
              <w:noProof/>
            </w:rPr>
          </w:pPr>
          <w:hyperlink w:anchor="_Toc114175549" w:history="1">
            <w:r w:rsidR="00EE1DEC" w:rsidRPr="00DD2D1D">
              <w:rPr>
                <w:rStyle w:val="attributecolor"/>
                <w:bCs/>
                <w:noProof/>
              </w:rPr>
              <w:t>HTML Table Row Height</w:t>
            </w:r>
            <w:r w:rsidR="00EE1DEC">
              <w:rPr>
                <w:noProof/>
                <w:webHidden/>
              </w:rPr>
              <w:tab/>
            </w:r>
            <w:r w:rsidR="00EE1DEC">
              <w:rPr>
                <w:noProof/>
                <w:webHidden/>
              </w:rPr>
              <w:fldChar w:fldCharType="begin"/>
            </w:r>
            <w:r w:rsidR="00EE1DEC">
              <w:rPr>
                <w:noProof/>
                <w:webHidden/>
              </w:rPr>
              <w:instrText xml:space="preserve"> PAGEREF _Toc114175549 \h </w:instrText>
            </w:r>
            <w:r w:rsidR="00EE1DEC">
              <w:rPr>
                <w:noProof/>
                <w:webHidden/>
              </w:rPr>
            </w:r>
            <w:r w:rsidR="00EE1DEC">
              <w:rPr>
                <w:noProof/>
                <w:webHidden/>
              </w:rPr>
              <w:fldChar w:fldCharType="separate"/>
            </w:r>
            <w:r w:rsidR="000B3454">
              <w:rPr>
                <w:noProof/>
                <w:webHidden/>
              </w:rPr>
              <w:t>57</w:t>
            </w:r>
            <w:r w:rsidR="00EE1DEC">
              <w:rPr>
                <w:noProof/>
                <w:webHidden/>
              </w:rPr>
              <w:fldChar w:fldCharType="end"/>
            </w:r>
          </w:hyperlink>
        </w:p>
        <w:p w14:paraId="7C4B5276" w14:textId="210580D8" w:rsidR="00EE1DEC" w:rsidRDefault="008625FE">
          <w:pPr>
            <w:pStyle w:val="TOC1"/>
            <w:tabs>
              <w:tab w:val="right" w:leader="dot" w:pos="9350"/>
            </w:tabs>
            <w:rPr>
              <w:rFonts w:eastAsiaTheme="minorEastAsia" w:cs="Mangal"/>
              <w:noProof/>
            </w:rPr>
          </w:pPr>
          <w:hyperlink w:anchor="_Toc114175550" w:history="1">
            <w:r w:rsidR="00EE1DEC" w:rsidRPr="00DD2D1D">
              <w:rPr>
                <w:rStyle w:val="attributecolor"/>
                <w:bCs/>
                <w:noProof/>
              </w:rPr>
              <w:t>HTML Table Headers</w:t>
            </w:r>
            <w:r>
              <w:rPr>
                <w:noProof/>
              </w:rPr>
              <w:pict w14:anchorId="509DFBF3">
                <v:rect id="_x0000_i1026" style="width:0;height:0" o:hralign="center" o:hrstd="t" o:hrnoshade="t" o:hr="t" fillcolor="black" stroked="f"/>
              </w:pict>
            </w:r>
            <w:r w:rsidR="00EE1DEC">
              <w:rPr>
                <w:noProof/>
                <w:webHidden/>
              </w:rPr>
              <w:tab/>
            </w:r>
            <w:r w:rsidR="00EE1DEC">
              <w:rPr>
                <w:noProof/>
                <w:webHidden/>
              </w:rPr>
              <w:fldChar w:fldCharType="begin"/>
            </w:r>
            <w:r w:rsidR="00EE1DEC">
              <w:rPr>
                <w:noProof/>
                <w:webHidden/>
              </w:rPr>
              <w:instrText xml:space="preserve"> PAGEREF _Toc114175550 \h </w:instrText>
            </w:r>
            <w:r w:rsidR="00EE1DEC">
              <w:rPr>
                <w:noProof/>
                <w:webHidden/>
              </w:rPr>
            </w:r>
            <w:r w:rsidR="00EE1DEC">
              <w:rPr>
                <w:noProof/>
                <w:webHidden/>
              </w:rPr>
              <w:fldChar w:fldCharType="separate"/>
            </w:r>
            <w:r w:rsidR="000B3454">
              <w:rPr>
                <w:noProof/>
                <w:webHidden/>
              </w:rPr>
              <w:t>58</w:t>
            </w:r>
            <w:r w:rsidR="00EE1DEC">
              <w:rPr>
                <w:noProof/>
                <w:webHidden/>
              </w:rPr>
              <w:fldChar w:fldCharType="end"/>
            </w:r>
          </w:hyperlink>
        </w:p>
        <w:p w14:paraId="70A762E3" w14:textId="28214000" w:rsidR="00EE1DEC" w:rsidRDefault="008625FE">
          <w:pPr>
            <w:pStyle w:val="TOC3"/>
            <w:tabs>
              <w:tab w:val="right" w:leader="dot" w:pos="9350"/>
            </w:tabs>
            <w:rPr>
              <w:rFonts w:eastAsiaTheme="minorEastAsia" w:cs="Mangal"/>
              <w:noProof/>
            </w:rPr>
          </w:pPr>
          <w:hyperlink w:anchor="_Toc114175551" w:history="1">
            <w:r w:rsidR="00EE1DEC" w:rsidRPr="00DD2D1D">
              <w:rPr>
                <w:rStyle w:val="attributecolor"/>
                <w:bCs/>
                <w:noProof/>
              </w:rPr>
              <w:t>HTML Table Headers</w:t>
            </w:r>
            <w:r w:rsidR="00EE1DEC">
              <w:rPr>
                <w:noProof/>
                <w:webHidden/>
              </w:rPr>
              <w:tab/>
            </w:r>
            <w:r w:rsidR="00EE1DEC">
              <w:rPr>
                <w:noProof/>
                <w:webHidden/>
              </w:rPr>
              <w:fldChar w:fldCharType="begin"/>
            </w:r>
            <w:r w:rsidR="00EE1DEC">
              <w:rPr>
                <w:noProof/>
                <w:webHidden/>
              </w:rPr>
              <w:instrText xml:space="preserve"> PAGEREF _Toc114175551 \h </w:instrText>
            </w:r>
            <w:r w:rsidR="00EE1DEC">
              <w:rPr>
                <w:noProof/>
                <w:webHidden/>
              </w:rPr>
            </w:r>
            <w:r w:rsidR="00EE1DEC">
              <w:rPr>
                <w:noProof/>
                <w:webHidden/>
              </w:rPr>
              <w:fldChar w:fldCharType="separate"/>
            </w:r>
            <w:r w:rsidR="000B3454">
              <w:rPr>
                <w:noProof/>
                <w:webHidden/>
              </w:rPr>
              <w:t>59</w:t>
            </w:r>
            <w:r w:rsidR="00EE1DEC">
              <w:rPr>
                <w:noProof/>
                <w:webHidden/>
              </w:rPr>
              <w:fldChar w:fldCharType="end"/>
            </w:r>
          </w:hyperlink>
        </w:p>
        <w:p w14:paraId="60899F91" w14:textId="24832920" w:rsidR="00EE1DEC" w:rsidRDefault="008625FE">
          <w:pPr>
            <w:pStyle w:val="TOC3"/>
            <w:tabs>
              <w:tab w:val="right" w:leader="dot" w:pos="9350"/>
            </w:tabs>
            <w:rPr>
              <w:rFonts w:eastAsiaTheme="minorEastAsia" w:cs="Mangal"/>
              <w:noProof/>
            </w:rPr>
          </w:pPr>
          <w:hyperlink w:anchor="_Toc114175552" w:history="1">
            <w:r w:rsidR="00EE1DEC" w:rsidRPr="00DD2D1D">
              <w:rPr>
                <w:rStyle w:val="attributecolor"/>
                <w:bCs/>
                <w:noProof/>
              </w:rPr>
              <w:t>Vertical Table Headers</w:t>
            </w:r>
            <w:r w:rsidR="00EE1DEC">
              <w:rPr>
                <w:noProof/>
                <w:webHidden/>
              </w:rPr>
              <w:tab/>
            </w:r>
            <w:r w:rsidR="00EE1DEC">
              <w:rPr>
                <w:noProof/>
                <w:webHidden/>
              </w:rPr>
              <w:fldChar w:fldCharType="begin"/>
            </w:r>
            <w:r w:rsidR="00EE1DEC">
              <w:rPr>
                <w:noProof/>
                <w:webHidden/>
              </w:rPr>
              <w:instrText xml:space="preserve"> PAGEREF _Toc114175552 \h </w:instrText>
            </w:r>
            <w:r w:rsidR="00EE1DEC">
              <w:rPr>
                <w:noProof/>
                <w:webHidden/>
              </w:rPr>
            </w:r>
            <w:r w:rsidR="00EE1DEC">
              <w:rPr>
                <w:noProof/>
                <w:webHidden/>
              </w:rPr>
              <w:fldChar w:fldCharType="separate"/>
            </w:r>
            <w:r w:rsidR="000B3454">
              <w:rPr>
                <w:noProof/>
                <w:webHidden/>
              </w:rPr>
              <w:t>60</w:t>
            </w:r>
            <w:r w:rsidR="00EE1DEC">
              <w:rPr>
                <w:noProof/>
                <w:webHidden/>
              </w:rPr>
              <w:fldChar w:fldCharType="end"/>
            </w:r>
          </w:hyperlink>
        </w:p>
        <w:p w14:paraId="1ABB5652" w14:textId="23DEA495" w:rsidR="00EE1DEC" w:rsidRDefault="008625FE">
          <w:pPr>
            <w:pStyle w:val="TOC3"/>
            <w:tabs>
              <w:tab w:val="right" w:leader="dot" w:pos="9350"/>
            </w:tabs>
            <w:rPr>
              <w:rFonts w:eastAsiaTheme="minorEastAsia" w:cs="Mangal"/>
              <w:noProof/>
            </w:rPr>
          </w:pPr>
          <w:hyperlink w:anchor="_Toc114175553" w:history="1">
            <w:r w:rsidR="00EE1DEC" w:rsidRPr="00DD2D1D">
              <w:rPr>
                <w:rStyle w:val="attributecolor"/>
                <w:bCs/>
                <w:noProof/>
              </w:rPr>
              <w:t>Align Table Headers</w:t>
            </w:r>
            <w:r w:rsidR="00EE1DEC">
              <w:rPr>
                <w:noProof/>
                <w:webHidden/>
              </w:rPr>
              <w:tab/>
            </w:r>
            <w:r w:rsidR="00EE1DEC">
              <w:rPr>
                <w:noProof/>
                <w:webHidden/>
              </w:rPr>
              <w:fldChar w:fldCharType="begin"/>
            </w:r>
            <w:r w:rsidR="00EE1DEC">
              <w:rPr>
                <w:noProof/>
                <w:webHidden/>
              </w:rPr>
              <w:instrText xml:space="preserve"> PAGEREF _Toc114175553 \h </w:instrText>
            </w:r>
            <w:r w:rsidR="00EE1DEC">
              <w:rPr>
                <w:noProof/>
                <w:webHidden/>
              </w:rPr>
            </w:r>
            <w:r w:rsidR="00EE1DEC">
              <w:rPr>
                <w:noProof/>
                <w:webHidden/>
              </w:rPr>
              <w:fldChar w:fldCharType="separate"/>
            </w:r>
            <w:r w:rsidR="000B3454">
              <w:rPr>
                <w:noProof/>
                <w:webHidden/>
              </w:rPr>
              <w:t>61</w:t>
            </w:r>
            <w:r w:rsidR="00EE1DEC">
              <w:rPr>
                <w:noProof/>
                <w:webHidden/>
              </w:rPr>
              <w:fldChar w:fldCharType="end"/>
            </w:r>
          </w:hyperlink>
        </w:p>
        <w:p w14:paraId="1FEB36B2" w14:textId="0EA7DC89" w:rsidR="00EE1DEC" w:rsidRDefault="008625FE">
          <w:pPr>
            <w:pStyle w:val="TOC3"/>
            <w:tabs>
              <w:tab w:val="right" w:leader="dot" w:pos="9350"/>
            </w:tabs>
            <w:rPr>
              <w:rFonts w:eastAsiaTheme="minorEastAsia" w:cs="Mangal"/>
              <w:noProof/>
            </w:rPr>
          </w:pPr>
          <w:hyperlink w:anchor="_Toc114175554" w:history="1">
            <w:r w:rsidR="00EE1DEC" w:rsidRPr="00DD2D1D">
              <w:rPr>
                <w:rStyle w:val="attributecolor"/>
                <w:bCs/>
                <w:noProof/>
              </w:rPr>
              <w:t>Header for Multiple Columns</w:t>
            </w:r>
            <w:r w:rsidR="00EE1DEC">
              <w:rPr>
                <w:noProof/>
                <w:webHidden/>
              </w:rPr>
              <w:tab/>
            </w:r>
            <w:r w:rsidR="00EE1DEC">
              <w:rPr>
                <w:noProof/>
                <w:webHidden/>
              </w:rPr>
              <w:fldChar w:fldCharType="begin"/>
            </w:r>
            <w:r w:rsidR="00EE1DEC">
              <w:rPr>
                <w:noProof/>
                <w:webHidden/>
              </w:rPr>
              <w:instrText xml:space="preserve"> PAGEREF _Toc114175554 \h </w:instrText>
            </w:r>
            <w:r w:rsidR="00EE1DEC">
              <w:rPr>
                <w:noProof/>
                <w:webHidden/>
              </w:rPr>
            </w:r>
            <w:r w:rsidR="00EE1DEC">
              <w:rPr>
                <w:noProof/>
                <w:webHidden/>
              </w:rPr>
              <w:fldChar w:fldCharType="separate"/>
            </w:r>
            <w:r w:rsidR="000B3454">
              <w:rPr>
                <w:noProof/>
                <w:webHidden/>
              </w:rPr>
              <w:t>62</w:t>
            </w:r>
            <w:r w:rsidR="00EE1DEC">
              <w:rPr>
                <w:noProof/>
                <w:webHidden/>
              </w:rPr>
              <w:fldChar w:fldCharType="end"/>
            </w:r>
          </w:hyperlink>
        </w:p>
        <w:p w14:paraId="1D9E1944" w14:textId="79BA9B31" w:rsidR="00EE1DEC" w:rsidRDefault="008625FE">
          <w:pPr>
            <w:pStyle w:val="TOC3"/>
            <w:tabs>
              <w:tab w:val="right" w:leader="dot" w:pos="9350"/>
            </w:tabs>
            <w:rPr>
              <w:rFonts w:eastAsiaTheme="minorEastAsia" w:cs="Mangal"/>
              <w:noProof/>
            </w:rPr>
          </w:pPr>
          <w:hyperlink w:anchor="_Toc114175555" w:history="1">
            <w:r w:rsidR="00EE1DEC" w:rsidRPr="00DD2D1D">
              <w:rPr>
                <w:rStyle w:val="attributecolor"/>
                <w:bCs/>
                <w:noProof/>
              </w:rPr>
              <w:t>Table Caption</w:t>
            </w:r>
            <w:r w:rsidR="00EE1DEC">
              <w:rPr>
                <w:noProof/>
                <w:webHidden/>
              </w:rPr>
              <w:tab/>
            </w:r>
            <w:r w:rsidR="00EE1DEC">
              <w:rPr>
                <w:noProof/>
                <w:webHidden/>
              </w:rPr>
              <w:fldChar w:fldCharType="begin"/>
            </w:r>
            <w:r w:rsidR="00EE1DEC">
              <w:rPr>
                <w:noProof/>
                <w:webHidden/>
              </w:rPr>
              <w:instrText xml:space="preserve"> PAGEREF _Toc114175555 \h </w:instrText>
            </w:r>
            <w:r w:rsidR="00EE1DEC">
              <w:rPr>
                <w:noProof/>
                <w:webHidden/>
              </w:rPr>
            </w:r>
            <w:r w:rsidR="00EE1DEC">
              <w:rPr>
                <w:noProof/>
                <w:webHidden/>
              </w:rPr>
              <w:fldChar w:fldCharType="separate"/>
            </w:r>
            <w:r w:rsidR="000B3454">
              <w:rPr>
                <w:noProof/>
                <w:webHidden/>
              </w:rPr>
              <w:t>63</w:t>
            </w:r>
            <w:r w:rsidR="00EE1DEC">
              <w:rPr>
                <w:noProof/>
                <w:webHidden/>
              </w:rPr>
              <w:fldChar w:fldCharType="end"/>
            </w:r>
          </w:hyperlink>
        </w:p>
        <w:p w14:paraId="553C0DEF" w14:textId="71ECB4B2" w:rsidR="00EE1DEC" w:rsidRDefault="008625FE">
          <w:pPr>
            <w:pStyle w:val="TOC3"/>
            <w:tabs>
              <w:tab w:val="right" w:leader="dot" w:pos="9350"/>
            </w:tabs>
            <w:rPr>
              <w:rFonts w:eastAsiaTheme="minorEastAsia" w:cs="Mangal"/>
              <w:noProof/>
            </w:rPr>
          </w:pPr>
          <w:hyperlink w:anchor="_Toc114175556" w:history="1">
            <w:r w:rsidR="00EE1DEC" w:rsidRPr="00DD2D1D">
              <w:rPr>
                <w:rStyle w:val="attributecolor"/>
                <w:bCs/>
                <w:noProof/>
              </w:rPr>
              <w:t>HTML Table Padding &amp; Spacing</w:t>
            </w:r>
            <w:r w:rsidR="00EE1DEC">
              <w:rPr>
                <w:noProof/>
                <w:webHidden/>
              </w:rPr>
              <w:tab/>
            </w:r>
            <w:r w:rsidR="00EE1DEC">
              <w:rPr>
                <w:noProof/>
                <w:webHidden/>
              </w:rPr>
              <w:fldChar w:fldCharType="begin"/>
            </w:r>
            <w:r w:rsidR="00EE1DEC">
              <w:rPr>
                <w:noProof/>
                <w:webHidden/>
              </w:rPr>
              <w:instrText xml:space="preserve"> PAGEREF _Toc114175556 \h </w:instrText>
            </w:r>
            <w:r w:rsidR="00EE1DEC">
              <w:rPr>
                <w:noProof/>
                <w:webHidden/>
              </w:rPr>
            </w:r>
            <w:r w:rsidR="00EE1DEC">
              <w:rPr>
                <w:noProof/>
                <w:webHidden/>
              </w:rPr>
              <w:fldChar w:fldCharType="separate"/>
            </w:r>
            <w:r w:rsidR="000B3454">
              <w:rPr>
                <w:noProof/>
                <w:webHidden/>
              </w:rPr>
              <w:t>64</w:t>
            </w:r>
            <w:r w:rsidR="00EE1DEC">
              <w:rPr>
                <w:noProof/>
                <w:webHidden/>
              </w:rPr>
              <w:fldChar w:fldCharType="end"/>
            </w:r>
          </w:hyperlink>
        </w:p>
        <w:p w14:paraId="7BEF678E" w14:textId="5A981515" w:rsidR="00EE1DEC" w:rsidRDefault="008625FE">
          <w:pPr>
            <w:pStyle w:val="TOC3"/>
            <w:tabs>
              <w:tab w:val="right" w:leader="dot" w:pos="9350"/>
            </w:tabs>
            <w:rPr>
              <w:rFonts w:eastAsiaTheme="minorEastAsia" w:cs="Mangal"/>
              <w:noProof/>
            </w:rPr>
          </w:pPr>
          <w:hyperlink w:anchor="_Toc114175557" w:history="1">
            <w:r w:rsidR="00EE1DEC" w:rsidRPr="00DD2D1D">
              <w:rPr>
                <w:rStyle w:val="attributecolor"/>
                <w:bCs/>
                <w:noProof/>
              </w:rPr>
              <w:t>HTML Table - Cell Padding</w:t>
            </w:r>
            <w:r w:rsidR="00EE1DEC">
              <w:rPr>
                <w:noProof/>
                <w:webHidden/>
              </w:rPr>
              <w:tab/>
            </w:r>
            <w:r w:rsidR="00EE1DEC">
              <w:rPr>
                <w:noProof/>
                <w:webHidden/>
              </w:rPr>
              <w:fldChar w:fldCharType="begin"/>
            </w:r>
            <w:r w:rsidR="00EE1DEC">
              <w:rPr>
                <w:noProof/>
                <w:webHidden/>
              </w:rPr>
              <w:instrText xml:space="preserve"> PAGEREF _Toc114175557 \h </w:instrText>
            </w:r>
            <w:r w:rsidR="00EE1DEC">
              <w:rPr>
                <w:noProof/>
                <w:webHidden/>
              </w:rPr>
            </w:r>
            <w:r w:rsidR="00EE1DEC">
              <w:rPr>
                <w:noProof/>
                <w:webHidden/>
              </w:rPr>
              <w:fldChar w:fldCharType="separate"/>
            </w:r>
            <w:r w:rsidR="000B3454">
              <w:rPr>
                <w:noProof/>
                <w:webHidden/>
              </w:rPr>
              <w:t>64</w:t>
            </w:r>
            <w:r w:rsidR="00EE1DEC">
              <w:rPr>
                <w:noProof/>
                <w:webHidden/>
              </w:rPr>
              <w:fldChar w:fldCharType="end"/>
            </w:r>
          </w:hyperlink>
        </w:p>
        <w:p w14:paraId="2A64BBB5" w14:textId="66836CCE" w:rsidR="00EE1DEC" w:rsidRDefault="008625FE">
          <w:pPr>
            <w:pStyle w:val="TOC3"/>
            <w:tabs>
              <w:tab w:val="right" w:leader="dot" w:pos="9350"/>
            </w:tabs>
            <w:rPr>
              <w:rFonts w:eastAsiaTheme="minorEastAsia" w:cs="Mangal"/>
              <w:noProof/>
            </w:rPr>
          </w:pPr>
          <w:hyperlink w:anchor="_Toc114175558" w:history="1">
            <w:r w:rsidR="00EE1DEC" w:rsidRPr="00DD2D1D">
              <w:rPr>
                <w:rStyle w:val="attributecolor"/>
                <w:bCs/>
                <w:noProof/>
              </w:rPr>
              <w:t>HTML Table - Cell Spacing</w:t>
            </w:r>
            <w:r w:rsidR="00EE1DEC">
              <w:rPr>
                <w:noProof/>
                <w:webHidden/>
              </w:rPr>
              <w:tab/>
            </w:r>
            <w:r w:rsidR="00EE1DEC">
              <w:rPr>
                <w:noProof/>
                <w:webHidden/>
              </w:rPr>
              <w:fldChar w:fldCharType="begin"/>
            </w:r>
            <w:r w:rsidR="00EE1DEC">
              <w:rPr>
                <w:noProof/>
                <w:webHidden/>
              </w:rPr>
              <w:instrText xml:space="preserve"> PAGEREF _Toc114175558 \h </w:instrText>
            </w:r>
            <w:r w:rsidR="00EE1DEC">
              <w:rPr>
                <w:noProof/>
                <w:webHidden/>
              </w:rPr>
            </w:r>
            <w:r w:rsidR="00EE1DEC">
              <w:rPr>
                <w:noProof/>
                <w:webHidden/>
              </w:rPr>
              <w:fldChar w:fldCharType="separate"/>
            </w:r>
            <w:r w:rsidR="000B3454">
              <w:rPr>
                <w:noProof/>
                <w:webHidden/>
              </w:rPr>
              <w:t>66</w:t>
            </w:r>
            <w:r w:rsidR="00EE1DEC">
              <w:rPr>
                <w:noProof/>
                <w:webHidden/>
              </w:rPr>
              <w:fldChar w:fldCharType="end"/>
            </w:r>
          </w:hyperlink>
        </w:p>
        <w:p w14:paraId="7581D1D0" w14:textId="0F69C0D7" w:rsidR="00EE1DEC" w:rsidRDefault="008625FE">
          <w:pPr>
            <w:pStyle w:val="TOC3"/>
            <w:tabs>
              <w:tab w:val="right" w:leader="dot" w:pos="9350"/>
            </w:tabs>
            <w:rPr>
              <w:rFonts w:eastAsiaTheme="minorEastAsia" w:cs="Mangal"/>
              <w:noProof/>
            </w:rPr>
          </w:pPr>
          <w:hyperlink w:anchor="_Toc114175559" w:history="1">
            <w:r w:rsidR="00EE1DEC" w:rsidRPr="00DD2D1D">
              <w:rPr>
                <w:rStyle w:val="attributecolor"/>
                <w:bCs/>
                <w:noProof/>
              </w:rPr>
              <w:t>HTML Table Colspan &amp; Rowspan</w:t>
            </w:r>
            <w:r w:rsidR="00EE1DEC">
              <w:rPr>
                <w:noProof/>
                <w:webHidden/>
              </w:rPr>
              <w:tab/>
            </w:r>
            <w:r w:rsidR="00EE1DEC">
              <w:rPr>
                <w:noProof/>
                <w:webHidden/>
              </w:rPr>
              <w:fldChar w:fldCharType="begin"/>
            </w:r>
            <w:r w:rsidR="00EE1DEC">
              <w:rPr>
                <w:noProof/>
                <w:webHidden/>
              </w:rPr>
              <w:instrText xml:space="preserve"> PAGEREF _Toc114175559 \h </w:instrText>
            </w:r>
            <w:r w:rsidR="00EE1DEC">
              <w:rPr>
                <w:noProof/>
                <w:webHidden/>
              </w:rPr>
            </w:r>
            <w:r w:rsidR="00EE1DEC">
              <w:rPr>
                <w:noProof/>
                <w:webHidden/>
              </w:rPr>
              <w:fldChar w:fldCharType="separate"/>
            </w:r>
            <w:r w:rsidR="000B3454">
              <w:rPr>
                <w:noProof/>
                <w:webHidden/>
              </w:rPr>
              <w:t>67</w:t>
            </w:r>
            <w:r w:rsidR="00EE1DEC">
              <w:rPr>
                <w:noProof/>
                <w:webHidden/>
              </w:rPr>
              <w:fldChar w:fldCharType="end"/>
            </w:r>
          </w:hyperlink>
        </w:p>
        <w:p w14:paraId="105B0835" w14:textId="15853D9E" w:rsidR="00EE1DEC" w:rsidRDefault="008625FE">
          <w:pPr>
            <w:pStyle w:val="TOC3"/>
            <w:tabs>
              <w:tab w:val="right" w:leader="dot" w:pos="9350"/>
            </w:tabs>
            <w:rPr>
              <w:rFonts w:eastAsiaTheme="minorEastAsia" w:cs="Mangal"/>
              <w:noProof/>
            </w:rPr>
          </w:pPr>
          <w:hyperlink w:anchor="_Toc114175560" w:history="1">
            <w:r w:rsidR="00EE1DEC" w:rsidRPr="00DD2D1D">
              <w:rPr>
                <w:rStyle w:val="attributecolor"/>
                <w:bCs/>
                <w:noProof/>
              </w:rPr>
              <w:t>HTML Table - Colspan</w:t>
            </w:r>
            <w:r w:rsidR="00EE1DEC">
              <w:rPr>
                <w:noProof/>
                <w:webHidden/>
              </w:rPr>
              <w:tab/>
            </w:r>
            <w:r w:rsidR="00EE1DEC">
              <w:rPr>
                <w:noProof/>
                <w:webHidden/>
              </w:rPr>
              <w:fldChar w:fldCharType="begin"/>
            </w:r>
            <w:r w:rsidR="00EE1DEC">
              <w:rPr>
                <w:noProof/>
                <w:webHidden/>
              </w:rPr>
              <w:instrText xml:space="preserve"> PAGEREF _Toc114175560 \h </w:instrText>
            </w:r>
            <w:r w:rsidR="00EE1DEC">
              <w:rPr>
                <w:noProof/>
                <w:webHidden/>
              </w:rPr>
            </w:r>
            <w:r w:rsidR="00EE1DEC">
              <w:rPr>
                <w:noProof/>
                <w:webHidden/>
              </w:rPr>
              <w:fldChar w:fldCharType="separate"/>
            </w:r>
            <w:r w:rsidR="000B3454">
              <w:rPr>
                <w:noProof/>
                <w:webHidden/>
              </w:rPr>
              <w:t>68</w:t>
            </w:r>
            <w:r w:rsidR="00EE1DEC">
              <w:rPr>
                <w:noProof/>
                <w:webHidden/>
              </w:rPr>
              <w:fldChar w:fldCharType="end"/>
            </w:r>
          </w:hyperlink>
        </w:p>
        <w:p w14:paraId="0F56A59C" w14:textId="26D1EAF3" w:rsidR="00EE1DEC" w:rsidRDefault="008625FE">
          <w:pPr>
            <w:pStyle w:val="TOC3"/>
            <w:tabs>
              <w:tab w:val="right" w:leader="dot" w:pos="9350"/>
            </w:tabs>
            <w:rPr>
              <w:rFonts w:eastAsiaTheme="minorEastAsia" w:cs="Mangal"/>
              <w:noProof/>
            </w:rPr>
          </w:pPr>
          <w:hyperlink w:anchor="_Toc114175561" w:history="1">
            <w:r w:rsidR="00EE1DEC" w:rsidRPr="00DD2D1D">
              <w:rPr>
                <w:rStyle w:val="attributecolor"/>
                <w:bCs/>
                <w:noProof/>
              </w:rPr>
              <w:t>HTML Table - Rowspan</w:t>
            </w:r>
            <w:r w:rsidR="00EE1DEC">
              <w:rPr>
                <w:noProof/>
                <w:webHidden/>
              </w:rPr>
              <w:tab/>
            </w:r>
            <w:r w:rsidR="00EE1DEC">
              <w:rPr>
                <w:noProof/>
                <w:webHidden/>
              </w:rPr>
              <w:fldChar w:fldCharType="begin"/>
            </w:r>
            <w:r w:rsidR="00EE1DEC">
              <w:rPr>
                <w:noProof/>
                <w:webHidden/>
              </w:rPr>
              <w:instrText xml:space="preserve"> PAGEREF _Toc114175561 \h </w:instrText>
            </w:r>
            <w:r w:rsidR="00EE1DEC">
              <w:rPr>
                <w:noProof/>
                <w:webHidden/>
              </w:rPr>
            </w:r>
            <w:r w:rsidR="00EE1DEC">
              <w:rPr>
                <w:noProof/>
                <w:webHidden/>
              </w:rPr>
              <w:fldChar w:fldCharType="separate"/>
            </w:r>
            <w:r w:rsidR="000B3454">
              <w:rPr>
                <w:noProof/>
                <w:webHidden/>
              </w:rPr>
              <w:t>69</w:t>
            </w:r>
            <w:r w:rsidR="00EE1DEC">
              <w:rPr>
                <w:noProof/>
                <w:webHidden/>
              </w:rPr>
              <w:fldChar w:fldCharType="end"/>
            </w:r>
          </w:hyperlink>
        </w:p>
        <w:p w14:paraId="0A1C08AC" w14:textId="55966A99" w:rsidR="00EE1DEC" w:rsidRDefault="008625FE">
          <w:pPr>
            <w:pStyle w:val="TOC1"/>
            <w:tabs>
              <w:tab w:val="right" w:leader="dot" w:pos="9350"/>
            </w:tabs>
            <w:rPr>
              <w:rFonts w:eastAsiaTheme="minorEastAsia" w:cs="Mangal"/>
              <w:noProof/>
            </w:rPr>
          </w:pPr>
          <w:hyperlink w:anchor="_Toc114175562" w:history="1">
            <w:r w:rsidR="00EE1DEC" w:rsidRPr="00DD2D1D">
              <w:rPr>
                <w:rStyle w:val="attributecolor"/>
                <w:b/>
                <w:bCs/>
                <w:noProof/>
              </w:rPr>
              <w:t>HTML Block and Inline Elements</w:t>
            </w:r>
            <w:r w:rsidR="00EE1DEC">
              <w:rPr>
                <w:noProof/>
                <w:webHidden/>
              </w:rPr>
              <w:tab/>
            </w:r>
            <w:r w:rsidR="00EE1DEC">
              <w:rPr>
                <w:noProof/>
                <w:webHidden/>
              </w:rPr>
              <w:fldChar w:fldCharType="begin"/>
            </w:r>
            <w:r w:rsidR="00EE1DEC">
              <w:rPr>
                <w:noProof/>
                <w:webHidden/>
              </w:rPr>
              <w:instrText xml:space="preserve"> PAGEREF _Toc114175562 \h </w:instrText>
            </w:r>
            <w:r w:rsidR="00EE1DEC">
              <w:rPr>
                <w:noProof/>
                <w:webHidden/>
              </w:rPr>
            </w:r>
            <w:r w:rsidR="00EE1DEC">
              <w:rPr>
                <w:noProof/>
                <w:webHidden/>
              </w:rPr>
              <w:fldChar w:fldCharType="separate"/>
            </w:r>
            <w:r w:rsidR="000B3454">
              <w:rPr>
                <w:noProof/>
                <w:webHidden/>
              </w:rPr>
              <w:t>70</w:t>
            </w:r>
            <w:r w:rsidR="00EE1DEC">
              <w:rPr>
                <w:noProof/>
                <w:webHidden/>
              </w:rPr>
              <w:fldChar w:fldCharType="end"/>
            </w:r>
          </w:hyperlink>
        </w:p>
        <w:p w14:paraId="70856E65" w14:textId="1BE1E755" w:rsidR="00EE1DEC" w:rsidRDefault="008625FE">
          <w:pPr>
            <w:pStyle w:val="TOC2"/>
            <w:tabs>
              <w:tab w:val="right" w:leader="dot" w:pos="9350"/>
            </w:tabs>
            <w:rPr>
              <w:rFonts w:eastAsiaTheme="minorEastAsia" w:cs="Mangal"/>
              <w:noProof/>
            </w:rPr>
          </w:pPr>
          <w:hyperlink w:anchor="_Toc114175563" w:history="1">
            <w:r w:rsidR="00EE1DEC" w:rsidRPr="00DD2D1D">
              <w:rPr>
                <w:rStyle w:val="attributecolor"/>
                <w:bCs/>
                <w:noProof/>
              </w:rPr>
              <w:t>Block-level Elements</w:t>
            </w:r>
            <w:r w:rsidR="00EE1DEC">
              <w:rPr>
                <w:noProof/>
                <w:webHidden/>
              </w:rPr>
              <w:tab/>
            </w:r>
            <w:r w:rsidR="00EE1DEC">
              <w:rPr>
                <w:noProof/>
                <w:webHidden/>
              </w:rPr>
              <w:fldChar w:fldCharType="begin"/>
            </w:r>
            <w:r w:rsidR="00EE1DEC">
              <w:rPr>
                <w:noProof/>
                <w:webHidden/>
              </w:rPr>
              <w:instrText xml:space="preserve"> PAGEREF _Toc114175563 \h </w:instrText>
            </w:r>
            <w:r w:rsidR="00EE1DEC">
              <w:rPr>
                <w:noProof/>
                <w:webHidden/>
              </w:rPr>
            </w:r>
            <w:r w:rsidR="00EE1DEC">
              <w:rPr>
                <w:noProof/>
                <w:webHidden/>
              </w:rPr>
              <w:fldChar w:fldCharType="separate"/>
            </w:r>
            <w:r w:rsidR="000B3454">
              <w:rPr>
                <w:noProof/>
                <w:webHidden/>
              </w:rPr>
              <w:t>71</w:t>
            </w:r>
            <w:r w:rsidR="00EE1DEC">
              <w:rPr>
                <w:noProof/>
                <w:webHidden/>
              </w:rPr>
              <w:fldChar w:fldCharType="end"/>
            </w:r>
          </w:hyperlink>
        </w:p>
        <w:p w14:paraId="49E91692" w14:textId="3FDB987B" w:rsidR="00EE1DEC" w:rsidRDefault="008625FE">
          <w:pPr>
            <w:pStyle w:val="TOC2"/>
            <w:tabs>
              <w:tab w:val="right" w:leader="dot" w:pos="9350"/>
            </w:tabs>
            <w:rPr>
              <w:rFonts w:eastAsiaTheme="minorEastAsia" w:cs="Mangal"/>
              <w:noProof/>
            </w:rPr>
          </w:pPr>
          <w:hyperlink w:anchor="_Toc114175564" w:history="1">
            <w:r w:rsidR="00EE1DEC" w:rsidRPr="00DD2D1D">
              <w:rPr>
                <w:rStyle w:val="attributecolor"/>
                <w:bCs/>
                <w:noProof/>
              </w:rPr>
              <w:t>Inline Elements</w:t>
            </w:r>
            <w:r w:rsidR="00EE1DEC">
              <w:rPr>
                <w:noProof/>
                <w:webHidden/>
              </w:rPr>
              <w:tab/>
            </w:r>
            <w:r w:rsidR="00EE1DEC">
              <w:rPr>
                <w:noProof/>
                <w:webHidden/>
              </w:rPr>
              <w:fldChar w:fldCharType="begin"/>
            </w:r>
            <w:r w:rsidR="00EE1DEC">
              <w:rPr>
                <w:noProof/>
                <w:webHidden/>
              </w:rPr>
              <w:instrText xml:space="preserve"> PAGEREF _Toc114175564 \h </w:instrText>
            </w:r>
            <w:r w:rsidR="00EE1DEC">
              <w:rPr>
                <w:noProof/>
                <w:webHidden/>
              </w:rPr>
            </w:r>
            <w:r w:rsidR="00EE1DEC">
              <w:rPr>
                <w:noProof/>
                <w:webHidden/>
              </w:rPr>
              <w:fldChar w:fldCharType="separate"/>
            </w:r>
            <w:r w:rsidR="000B3454">
              <w:rPr>
                <w:noProof/>
                <w:webHidden/>
              </w:rPr>
              <w:t>72</w:t>
            </w:r>
            <w:r w:rsidR="00EE1DEC">
              <w:rPr>
                <w:noProof/>
                <w:webHidden/>
              </w:rPr>
              <w:fldChar w:fldCharType="end"/>
            </w:r>
          </w:hyperlink>
        </w:p>
        <w:p w14:paraId="0E13BEE0" w14:textId="42C25E05" w:rsidR="00EE1DEC" w:rsidRDefault="008625FE">
          <w:pPr>
            <w:pStyle w:val="TOC2"/>
            <w:tabs>
              <w:tab w:val="right" w:leader="dot" w:pos="9350"/>
            </w:tabs>
            <w:rPr>
              <w:rFonts w:eastAsiaTheme="minorEastAsia" w:cs="Mangal"/>
              <w:noProof/>
            </w:rPr>
          </w:pPr>
          <w:hyperlink w:anchor="_Toc114175565" w:history="1">
            <w:r w:rsidR="00EE1DEC" w:rsidRPr="00DD2D1D">
              <w:rPr>
                <w:rStyle w:val="attributecolor"/>
                <w:noProof/>
              </w:rPr>
              <w:t>The &lt;div&gt; Element</w:t>
            </w:r>
            <w:r w:rsidR="00EE1DEC">
              <w:rPr>
                <w:noProof/>
                <w:webHidden/>
              </w:rPr>
              <w:tab/>
            </w:r>
            <w:r w:rsidR="00EE1DEC">
              <w:rPr>
                <w:noProof/>
                <w:webHidden/>
              </w:rPr>
              <w:fldChar w:fldCharType="begin"/>
            </w:r>
            <w:r w:rsidR="00EE1DEC">
              <w:rPr>
                <w:noProof/>
                <w:webHidden/>
              </w:rPr>
              <w:instrText xml:space="preserve"> PAGEREF _Toc114175565 \h </w:instrText>
            </w:r>
            <w:r w:rsidR="00EE1DEC">
              <w:rPr>
                <w:noProof/>
                <w:webHidden/>
              </w:rPr>
            </w:r>
            <w:r w:rsidR="00EE1DEC">
              <w:rPr>
                <w:noProof/>
                <w:webHidden/>
              </w:rPr>
              <w:fldChar w:fldCharType="separate"/>
            </w:r>
            <w:r w:rsidR="000B3454">
              <w:rPr>
                <w:noProof/>
                <w:webHidden/>
              </w:rPr>
              <w:t>74</w:t>
            </w:r>
            <w:r w:rsidR="00EE1DEC">
              <w:rPr>
                <w:noProof/>
                <w:webHidden/>
              </w:rPr>
              <w:fldChar w:fldCharType="end"/>
            </w:r>
          </w:hyperlink>
        </w:p>
        <w:p w14:paraId="268E5711" w14:textId="7DC6191C" w:rsidR="00EE1DEC" w:rsidRDefault="008625FE">
          <w:pPr>
            <w:pStyle w:val="TOC2"/>
            <w:tabs>
              <w:tab w:val="right" w:leader="dot" w:pos="9350"/>
            </w:tabs>
            <w:rPr>
              <w:rFonts w:eastAsiaTheme="minorEastAsia" w:cs="Mangal"/>
              <w:noProof/>
            </w:rPr>
          </w:pPr>
          <w:hyperlink w:anchor="_Toc114175566" w:history="1">
            <w:r w:rsidR="00EE1DEC" w:rsidRPr="00DD2D1D">
              <w:rPr>
                <w:rStyle w:val="attributecolor"/>
                <w:noProof/>
              </w:rPr>
              <w:t>The &lt;span&gt; Element</w:t>
            </w:r>
            <w:r w:rsidR="00EE1DEC">
              <w:rPr>
                <w:noProof/>
                <w:webHidden/>
              </w:rPr>
              <w:tab/>
            </w:r>
            <w:r w:rsidR="00EE1DEC">
              <w:rPr>
                <w:noProof/>
                <w:webHidden/>
              </w:rPr>
              <w:fldChar w:fldCharType="begin"/>
            </w:r>
            <w:r w:rsidR="00EE1DEC">
              <w:rPr>
                <w:noProof/>
                <w:webHidden/>
              </w:rPr>
              <w:instrText xml:space="preserve"> PAGEREF _Toc114175566 \h </w:instrText>
            </w:r>
            <w:r w:rsidR="00EE1DEC">
              <w:rPr>
                <w:noProof/>
                <w:webHidden/>
              </w:rPr>
            </w:r>
            <w:r w:rsidR="00EE1DEC">
              <w:rPr>
                <w:noProof/>
                <w:webHidden/>
              </w:rPr>
              <w:fldChar w:fldCharType="separate"/>
            </w:r>
            <w:r w:rsidR="000B3454">
              <w:rPr>
                <w:noProof/>
                <w:webHidden/>
              </w:rPr>
              <w:t>75</w:t>
            </w:r>
            <w:r w:rsidR="00EE1DEC">
              <w:rPr>
                <w:noProof/>
                <w:webHidden/>
              </w:rPr>
              <w:fldChar w:fldCharType="end"/>
            </w:r>
          </w:hyperlink>
        </w:p>
        <w:p w14:paraId="3DAEE9CA" w14:textId="2280852F" w:rsidR="00EE1DEC" w:rsidRDefault="008625FE">
          <w:pPr>
            <w:pStyle w:val="TOC1"/>
            <w:tabs>
              <w:tab w:val="right" w:leader="dot" w:pos="9350"/>
            </w:tabs>
            <w:rPr>
              <w:rFonts w:eastAsiaTheme="minorEastAsia" w:cs="Mangal"/>
              <w:noProof/>
            </w:rPr>
          </w:pPr>
          <w:hyperlink w:anchor="_Toc114175567" w:history="1">
            <w:r w:rsidR="00EE1DEC" w:rsidRPr="00DD2D1D">
              <w:rPr>
                <w:rStyle w:val="attributecolor"/>
                <w:b/>
                <w:bCs/>
                <w:noProof/>
              </w:rPr>
              <w:t>HTML Iframes</w:t>
            </w:r>
            <w:r w:rsidR="00EE1DEC">
              <w:rPr>
                <w:noProof/>
                <w:webHidden/>
              </w:rPr>
              <w:tab/>
            </w:r>
            <w:r w:rsidR="00EE1DEC">
              <w:rPr>
                <w:noProof/>
                <w:webHidden/>
              </w:rPr>
              <w:fldChar w:fldCharType="begin"/>
            </w:r>
            <w:r w:rsidR="00EE1DEC">
              <w:rPr>
                <w:noProof/>
                <w:webHidden/>
              </w:rPr>
              <w:instrText xml:space="preserve"> PAGEREF _Toc114175567 \h </w:instrText>
            </w:r>
            <w:r w:rsidR="00EE1DEC">
              <w:rPr>
                <w:noProof/>
                <w:webHidden/>
              </w:rPr>
            </w:r>
            <w:r w:rsidR="00EE1DEC">
              <w:rPr>
                <w:noProof/>
                <w:webHidden/>
              </w:rPr>
              <w:fldChar w:fldCharType="separate"/>
            </w:r>
            <w:r w:rsidR="000B3454">
              <w:rPr>
                <w:noProof/>
                <w:webHidden/>
              </w:rPr>
              <w:t>76</w:t>
            </w:r>
            <w:r w:rsidR="00EE1DEC">
              <w:rPr>
                <w:noProof/>
                <w:webHidden/>
              </w:rPr>
              <w:fldChar w:fldCharType="end"/>
            </w:r>
          </w:hyperlink>
        </w:p>
        <w:p w14:paraId="7A4BB036" w14:textId="15087579" w:rsidR="00EE1DEC" w:rsidRDefault="008625FE">
          <w:pPr>
            <w:pStyle w:val="TOC1"/>
            <w:tabs>
              <w:tab w:val="right" w:leader="dot" w:pos="9350"/>
            </w:tabs>
            <w:rPr>
              <w:rFonts w:eastAsiaTheme="minorEastAsia" w:cs="Mangal"/>
              <w:noProof/>
            </w:rPr>
          </w:pPr>
          <w:hyperlink w:anchor="_Toc114175568" w:history="1">
            <w:r w:rsidR="00EE1DEC" w:rsidRPr="00DD2D1D">
              <w:rPr>
                <w:rStyle w:val="attributecolor"/>
                <w:b/>
                <w:bCs/>
                <w:noProof/>
              </w:rPr>
              <w:t>Add Audio in HTML</w:t>
            </w:r>
            <w:r w:rsidR="00EE1DEC">
              <w:rPr>
                <w:noProof/>
                <w:webHidden/>
              </w:rPr>
              <w:tab/>
            </w:r>
            <w:r w:rsidR="00EE1DEC">
              <w:rPr>
                <w:noProof/>
                <w:webHidden/>
              </w:rPr>
              <w:fldChar w:fldCharType="begin"/>
            </w:r>
            <w:r w:rsidR="00EE1DEC">
              <w:rPr>
                <w:noProof/>
                <w:webHidden/>
              </w:rPr>
              <w:instrText xml:space="preserve"> PAGEREF _Toc114175568 \h </w:instrText>
            </w:r>
            <w:r w:rsidR="00EE1DEC">
              <w:rPr>
                <w:noProof/>
                <w:webHidden/>
              </w:rPr>
            </w:r>
            <w:r w:rsidR="00EE1DEC">
              <w:rPr>
                <w:noProof/>
                <w:webHidden/>
              </w:rPr>
              <w:fldChar w:fldCharType="separate"/>
            </w:r>
            <w:r w:rsidR="000B3454">
              <w:rPr>
                <w:noProof/>
                <w:webHidden/>
              </w:rPr>
              <w:t>78</w:t>
            </w:r>
            <w:r w:rsidR="00EE1DEC">
              <w:rPr>
                <w:noProof/>
                <w:webHidden/>
              </w:rPr>
              <w:fldChar w:fldCharType="end"/>
            </w:r>
          </w:hyperlink>
        </w:p>
        <w:p w14:paraId="44B412E9" w14:textId="17F07B1C" w:rsidR="00EE1DEC" w:rsidRDefault="008625FE">
          <w:pPr>
            <w:pStyle w:val="TOC1"/>
            <w:tabs>
              <w:tab w:val="right" w:leader="dot" w:pos="9350"/>
            </w:tabs>
            <w:rPr>
              <w:rFonts w:eastAsiaTheme="minorEastAsia" w:cs="Mangal"/>
              <w:noProof/>
            </w:rPr>
          </w:pPr>
          <w:hyperlink w:anchor="_Toc114175569" w:history="1">
            <w:r w:rsidR="00EE1DEC" w:rsidRPr="00DD2D1D">
              <w:rPr>
                <w:rStyle w:val="attributecolor"/>
                <w:b/>
                <w:bCs/>
                <w:noProof/>
              </w:rPr>
              <w:t>Add Video in HTML</w:t>
            </w:r>
            <w:r w:rsidR="00EE1DEC">
              <w:rPr>
                <w:noProof/>
                <w:webHidden/>
              </w:rPr>
              <w:tab/>
            </w:r>
            <w:r w:rsidR="00EE1DEC">
              <w:rPr>
                <w:noProof/>
                <w:webHidden/>
              </w:rPr>
              <w:fldChar w:fldCharType="begin"/>
            </w:r>
            <w:r w:rsidR="00EE1DEC">
              <w:rPr>
                <w:noProof/>
                <w:webHidden/>
              </w:rPr>
              <w:instrText xml:space="preserve"> PAGEREF _Toc114175569 \h </w:instrText>
            </w:r>
            <w:r w:rsidR="00EE1DEC">
              <w:rPr>
                <w:noProof/>
                <w:webHidden/>
              </w:rPr>
            </w:r>
            <w:r w:rsidR="00EE1DEC">
              <w:rPr>
                <w:noProof/>
                <w:webHidden/>
              </w:rPr>
              <w:fldChar w:fldCharType="separate"/>
            </w:r>
            <w:r w:rsidR="000B3454">
              <w:rPr>
                <w:noProof/>
                <w:webHidden/>
              </w:rPr>
              <w:t>78</w:t>
            </w:r>
            <w:r w:rsidR="00EE1DEC">
              <w:rPr>
                <w:noProof/>
                <w:webHidden/>
              </w:rPr>
              <w:fldChar w:fldCharType="end"/>
            </w:r>
          </w:hyperlink>
        </w:p>
        <w:p w14:paraId="4B4641E5" w14:textId="0DC1232A" w:rsidR="00EE1DEC" w:rsidRDefault="008625FE">
          <w:pPr>
            <w:pStyle w:val="TOC1"/>
            <w:tabs>
              <w:tab w:val="right" w:leader="dot" w:pos="9350"/>
            </w:tabs>
            <w:rPr>
              <w:rFonts w:eastAsiaTheme="minorEastAsia" w:cs="Mangal"/>
              <w:noProof/>
            </w:rPr>
          </w:pPr>
          <w:hyperlink w:anchor="_Toc114175570" w:history="1">
            <w:r w:rsidR="00EE1DEC" w:rsidRPr="00DD2D1D">
              <w:rPr>
                <w:rStyle w:val="attributecolor"/>
                <w:b/>
                <w:bCs/>
                <w:noProof/>
              </w:rPr>
              <w:t>Add PDF in HTML</w:t>
            </w:r>
            <w:r w:rsidR="00EE1DEC">
              <w:rPr>
                <w:noProof/>
                <w:webHidden/>
              </w:rPr>
              <w:tab/>
            </w:r>
            <w:r w:rsidR="00EE1DEC">
              <w:rPr>
                <w:noProof/>
                <w:webHidden/>
              </w:rPr>
              <w:fldChar w:fldCharType="begin"/>
            </w:r>
            <w:r w:rsidR="00EE1DEC">
              <w:rPr>
                <w:noProof/>
                <w:webHidden/>
              </w:rPr>
              <w:instrText xml:space="preserve"> PAGEREF _Toc114175570 \h </w:instrText>
            </w:r>
            <w:r w:rsidR="00EE1DEC">
              <w:rPr>
                <w:noProof/>
                <w:webHidden/>
              </w:rPr>
            </w:r>
            <w:r w:rsidR="00EE1DEC">
              <w:rPr>
                <w:noProof/>
                <w:webHidden/>
              </w:rPr>
              <w:fldChar w:fldCharType="separate"/>
            </w:r>
            <w:r w:rsidR="000B3454">
              <w:rPr>
                <w:noProof/>
                <w:webHidden/>
              </w:rPr>
              <w:t>79</w:t>
            </w:r>
            <w:r w:rsidR="00EE1DEC">
              <w:rPr>
                <w:noProof/>
                <w:webHidden/>
              </w:rPr>
              <w:fldChar w:fldCharType="end"/>
            </w:r>
          </w:hyperlink>
        </w:p>
        <w:p w14:paraId="615AD272" w14:textId="41EB8E3B" w:rsidR="00EE1DEC" w:rsidRDefault="008625FE">
          <w:pPr>
            <w:pStyle w:val="TOC1"/>
            <w:tabs>
              <w:tab w:val="right" w:leader="dot" w:pos="9350"/>
            </w:tabs>
            <w:rPr>
              <w:rFonts w:eastAsiaTheme="minorEastAsia" w:cs="Mangal"/>
              <w:noProof/>
            </w:rPr>
          </w:pPr>
          <w:hyperlink w:anchor="_Toc114175571" w:history="1">
            <w:r w:rsidR="00EE1DEC" w:rsidRPr="00DD2D1D">
              <w:rPr>
                <w:rStyle w:val="attributecolor"/>
                <w:b/>
                <w:bCs/>
                <w:noProof/>
              </w:rPr>
              <w:t>Embed (add) YOUTUBE video</w:t>
            </w:r>
            <w:r w:rsidR="00EE1DEC">
              <w:rPr>
                <w:noProof/>
                <w:webHidden/>
              </w:rPr>
              <w:tab/>
            </w:r>
            <w:r w:rsidR="00EE1DEC">
              <w:rPr>
                <w:noProof/>
                <w:webHidden/>
              </w:rPr>
              <w:fldChar w:fldCharType="begin"/>
            </w:r>
            <w:r w:rsidR="00EE1DEC">
              <w:rPr>
                <w:noProof/>
                <w:webHidden/>
              </w:rPr>
              <w:instrText xml:space="preserve"> PAGEREF _Toc114175571 \h </w:instrText>
            </w:r>
            <w:r w:rsidR="00EE1DEC">
              <w:rPr>
                <w:noProof/>
                <w:webHidden/>
              </w:rPr>
            </w:r>
            <w:r w:rsidR="00EE1DEC">
              <w:rPr>
                <w:noProof/>
                <w:webHidden/>
              </w:rPr>
              <w:fldChar w:fldCharType="separate"/>
            </w:r>
            <w:r w:rsidR="000B3454">
              <w:rPr>
                <w:noProof/>
                <w:webHidden/>
              </w:rPr>
              <w:t>79</w:t>
            </w:r>
            <w:r w:rsidR="00EE1DEC">
              <w:rPr>
                <w:noProof/>
                <w:webHidden/>
              </w:rPr>
              <w:fldChar w:fldCharType="end"/>
            </w:r>
          </w:hyperlink>
        </w:p>
        <w:p w14:paraId="74483A99" w14:textId="4418B058" w:rsidR="00EE1DEC" w:rsidRDefault="008625FE">
          <w:pPr>
            <w:pStyle w:val="TOC1"/>
            <w:tabs>
              <w:tab w:val="right" w:leader="dot" w:pos="9350"/>
            </w:tabs>
            <w:rPr>
              <w:rFonts w:eastAsiaTheme="minorEastAsia" w:cs="Mangal"/>
              <w:noProof/>
            </w:rPr>
          </w:pPr>
          <w:hyperlink w:anchor="_Toc114175572" w:history="1">
            <w:r w:rsidR="00EE1DEC" w:rsidRPr="00DD2D1D">
              <w:rPr>
                <w:rStyle w:val="attributecolor"/>
                <w:b/>
                <w:bCs/>
                <w:noProof/>
              </w:rPr>
              <w:t>Embed (add) google map</w:t>
            </w:r>
            <w:r w:rsidR="00EE1DEC">
              <w:rPr>
                <w:noProof/>
                <w:webHidden/>
              </w:rPr>
              <w:tab/>
            </w:r>
            <w:r w:rsidR="00EE1DEC">
              <w:rPr>
                <w:noProof/>
                <w:webHidden/>
              </w:rPr>
              <w:fldChar w:fldCharType="begin"/>
            </w:r>
            <w:r w:rsidR="00EE1DEC">
              <w:rPr>
                <w:noProof/>
                <w:webHidden/>
              </w:rPr>
              <w:instrText xml:space="preserve"> PAGEREF _Toc114175572 \h </w:instrText>
            </w:r>
            <w:r w:rsidR="00EE1DEC">
              <w:rPr>
                <w:noProof/>
                <w:webHidden/>
              </w:rPr>
            </w:r>
            <w:r w:rsidR="00EE1DEC">
              <w:rPr>
                <w:noProof/>
                <w:webHidden/>
              </w:rPr>
              <w:fldChar w:fldCharType="separate"/>
            </w:r>
            <w:r w:rsidR="000B3454">
              <w:rPr>
                <w:noProof/>
                <w:webHidden/>
              </w:rPr>
              <w:t>79</w:t>
            </w:r>
            <w:r w:rsidR="00EE1DEC">
              <w:rPr>
                <w:noProof/>
                <w:webHidden/>
              </w:rPr>
              <w:fldChar w:fldCharType="end"/>
            </w:r>
          </w:hyperlink>
        </w:p>
        <w:p w14:paraId="11FD01F6" w14:textId="54F56D17" w:rsidR="00EE1DEC" w:rsidRDefault="008625FE">
          <w:pPr>
            <w:pStyle w:val="TOC1"/>
            <w:tabs>
              <w:tab w:val="right" w:leader="dot" w:pos="9350"/>
            </w:tabs>
            <w:rPr>
              <w:rFonts w:eastAsiaTheme="minorEastAsia" w:cs="Mangal"/>
              <w:noProof/>
            </w:rPr>
          </w:pPr>
          <w:hyperlink w:anchor="_Toc114175573" w:history="1">
            <w:r w:rsidR="00EE1DEC" w:rsidRPr="00DD2D1D">
              <w:rPr>
                <w:rStyle w:val="attributecolor"/>
                <w:b/>
                <w:bCs/>
                <w:noProof/>
              </w:rPr>
              <w:t>HTML Entities</w:t>
            </w:r>
            <w:r w:rsidR="00EE1DEC">
              <w:rPr>
                <w:noProof/>
                <w:webHidden/>
              </w:rPr>
              <w:tab/>
            </w:r>
            <w:r w:rsidR="00EE1DEC">
              <w:rPr>
                <w:noProof/>
                <w:webHidden/>
              </w:rPr>
              <w:fldChar w:fldCharType="begin"/>
            </w:r>
            <w:r w:rsidR="00EE1DEC">
              <w:rPr>
                <w:noProof/>
                <w:webHidden/>
              </w:rPr>
              <w:instrText xml:space="preserve"> PAGEREF _Toc114175573 \h </w:instrText>
            </w:r>
            <w:r w:rsidR="00EE1DEC">
              <w:rPr>
                <w:noProof/>
                <w:webHidden/>
              </w:rPr>
            </w:r>
            <w:r w:rsidR="00EE1DEC">
              <w:rPr>
                <w:noProof/>
                <w:webHidden/>
              </w:rPr>
              <w:fldChar w:fldCharType="separate"/>
            </w:r>
            <w:r w:rsidR="000B3454">
              <w:rPr>
                <w:noProof/>
                <w:webHidden/>
              </w:rPr>
              <w:t>80</w:t>
            </w:r>
            <w:r w:rsidR="00EE1DEC">
              <w:rPr>
                <w:noProof/>
                <w:webHidden/>
              </w:rPr>
              <w:fldChar w:fldCharType="end"/>
            </w:r>
          </w:hyperlink>
        </w:p>
        <w:p w14:paraId="3240EFF1" w14:textId="16E07BE8" w:rsidR="00EE1DEC" w:rsidRDefault="008625FE">
          <w:pPr>
            <w:pStyle w:val="TOC1"/>
            <w:tabs>
              <w:tab w:val="right" w:leader="dot" w:pos="9350"/>
            </w:tabs>
            <w:rPr>
              <w:rFonts w:eastAsiaTheme="minorEastAsia" w:cs="Mangal"/>
              <w:noProof/>
            </w:rPr>
          </w:pPr>
          <w:hyperlink w:anchor="_Toc114175574" w:history="1">
            <w:r w:rsidR="00EE1DEC" w:rsidRPr="00DD2D1D">
              <w:rPr>
                <w:rStyle w:val="attributecolor"/>
                <w:b/>
                <w:bCs/>
                <w:noProof/>
              </w:rPr>
              <w:t>HTML Semantic Elements</w:t>
            </w:r>
            <w:r w:rsidR="00EE1DEC">
              <w:rPr>
                <w:noProof/>
                <w:webHidden/>
              </w:rPr>
              <w:tab/>
            </w:r>
            <w:r w:rsidR="00EE1DEC">
              <w:rPr>
                <w:noProof/>
                <w:webHidden/>
              </w:rPr>
              <w:fldChar w:fldCharType="begin"/>
            </w:r>
            <w:r w:rsidR="00EE1DEC">
              <w:rPr>
                <w:noProof/>
                <w:webHidden/>
              </w:rPr>
              <w:instrText xml:space="preserve"> PAGEREF _Toc114175574 \h </w:instrText>
            </w:r>
            <w:r w:rsidR="00EE1DEC">
              <w:rPr>
                <w:noProof/>
                <w:webHidden/>
              </w:rPr>
            </w:r>
            <w:r w:rsidR="00EE1DEC">
              <w:rPr>
                <w:noProof/>
                <w:webHidden/>
              </w:rPr>
              <w:fldChar w:fldCharType="separate"/>
            </w:r>
            <w:r w:rsidR="000B3454">
              <w:rPr>
                <w:noProof/>
                <w:webHidden/>
              </w:rPr>
              <w:t>82</w:t>
            </w:r>
            <w:r w:rsidR="00EE1DEC">
              <w:rPr>
                <w:noProof/>
                <w:webHidden/>
              </w:rPr>
              <w:fldChar w:fldCharType="end"/>
            </w:r>
          </w:hyperlink>
        </w:p>
        <w:p w14:paraId="0041C586" w14:textId="00496DD0" w:rsidR="00EE1DEC" w:rsidRDefault="008625FE">
          <w:pPr>
            <w:pStyle w:val="TOC2"/>
            <w:tabs>
              <w:tab w:val="right" w:leader="dot" w:pos="9350"/>
            </w:tabs>
            <w:rPr>
              <w:rFonts w:eastAsiaTheme="minorEastAsia" w:cs="Mangal"/>
              <w:noProof/>
            </w:rPr>
          </w:pPr>
          <w:hyperlink w:anchor="_Toc114175575" w:history="1">
            <w:r w:rsidR="00EE1DEC" w:rsidRPr="00DD2D1D">
              <w:rPr>
                <w:rStyle w:val="attributecolor"/>
                <w:noProof/>
              </w:rPr>
              <w:t>HTML &lt;section&gt; Element</w:t>
            </w:r>
            <w:r w:rsidR="00EE1DEC">
              <w:rPr>
                <w:noProof/>
                <w:webHidden/>
              </w:rPr>
              <w:tab/>
            </w:r>
            <w:r w:rsidR="00EE1DEC">
              <w:rPr>
                <w:noProof/>
                <w:webHidden/>
              </w:rPr>
              <w:fldChar w:fldCharType="begin"/>
            </w:r>
            <w:r w:rsidR="00EE1DEC">
              <w:rPr>
                <w:noProof/>
                <w:webHidden/>
              </w:rPr>
              <w:instrText xml:space="preserve"> PAGEREF _Toc114175575 \h </w:instrText>
            </w:r>
            <w:r w:rsidR="00EE1DEC">
              <w:rPr>
                <w:noProof/>
                <w:webHidden/>
              </w:rPr>
            </w:r>
            <w:r w:rsidR="00EE1DEC">
              <w:rPr>
                <w:noProof/>
                <w:webHidden/>
              </w:rPr>
              <w:fldChar w:fldCharType="separate"/>
            </w:r>
            <w:r w:rsidR="000B3454">
              <w:rPr>
                <w:noProof/>
                <w:webHidden/>
              </w:rPr>
              <w:t>84</w:t>
            </w:r>
            <w:r w:rsidR="00EE1DEC">
              <w:rPr>
                <w:noProof/>
                <w:webHidden/>
              </w:rPr>
              <w:fldChar w:fldCharType="end"/>
            </w:r>
          </w:hyperlink>
        </w:p>
        <w:p w14:paraId="76435867" w14:textId="3E15965E" w:rsidR="00EE1DEC" w:rsidRDefault="008625FE">
          <w:pPr>
            <w:pStyle w:val="TOC1"/>
            <w:tabs>
              <w:tab w:val="right" w:leader="dot" w:pos="9350"/>
            </w:tabs>
            <w:rPr>
              <w:rFonts w:eastAsiaTheme="minorEastAsia" w:cs="Mangal"/>
              <w:noProof/>
            </w:rPr>
          </w:pPr>
          <w:hyperlink w:anchor="_Toc114175576" w:history="1">
            <w:r w:rsidR="00EE1DEC" w:rsidRPr="00DD2D1D">
              <w:rPr>
                <w:rStyle w:val="attributecolor"/>
                <w:noProof/>
              </w:rPr>
              <w:t>WWF</w:t>
            </w:r>
            <w:r w:rsidR="00EE1DEC">
              <w:rPr>
                <w:noProof/>
                <w:webHidden/>
              </w:rPr>
              <w:tab/>
            </w:r>
            <w:r w:rsidR="00EE1DEC">
              <w:rPr>
                <w:noProof/>
                <w:webHidden/>
              </w:rPr>
              <w:fldChar w:fldCharType="begin"/>
            </w:r>
            <w:r w:rsidR="00EE1DEC">
              <w:rPr>
                <w:noProof/>
                <w:webHidden/>
              </w:rPr>
              <w:instrText xml:space="preserve"> PAGEREF _Toc114175576 \h </w:instrText>
            </w:r>
            <w:r w:rsidR="00EE1DEC">
              <w:rPr>
                <w:noProof/>
                <w:webHidden/>
              </w:rPr>
            </w:r>
            <w:r w:rsidR="00EE1DEC">
              <w:rPr>
                <w:noProof/>
                <w:webHidden/>
              </w:rPr>
              <w:fldChar w:fldCharType="separate"/>
            </w:r>
            <w:r w:rsidR="000B3454">
              <w:rPr>
                <w:noProof/>
                <w:webHidden/>
              </w:rPr>
              <w:t>84</w:t>
            </w:r>
            <w:r w:rsidR="00EE1DEC">
              <w:rPr>
                <w:noProof/>
                <w:webHidden/>
              </w:rPr>
              <w:fldChar w:fldCharType="end"/>
            </w:r>
          </w:hyperlink>
        </w:p>
        <w:p w14:paraId="10A36680" w14:textId="0D5FA67D" w:rsidR="00EE1DEC" w:rsidRDefault="008625FE">
          <w:pPr>
            <w:pStyle w:val="TOC2"/>
            <w:tabs>
              <w:tab w:val="right" w:leader="dot" w:pos="9350"/>
            </w:tabs>
            <w:rPr>
              <w:rFonts w:eastAsiaTheme="minorEastAsia" w:cs="Mangal"/>
              <w:noProof/>
            </w:rPr>
          </w:pPr>
          <w:hyperlink w:anchor="_Toc114175577" w:history="1">
            <w:r w:rsidR="00EE1DEC" w:rsidRPr="00DD2D1D">
              <w:rPr>
                <w:rStyle w:val="attributecolor"/>
                <w:noProof/>
              </w:rPr>
              <w:t>HTML &lt;article&gt; Element</w:t>
            </w:r>
            <w:r w:rsidR="00EE1DEC">
              <w:rPr>
                <w:noProof/>
                <w:webHidden/>
              </w:rPr>
              <w:tab/>
            </w:r>
            <w:r w:rsidR="00EE1DEC">
              <w:rPr>
                <w:noProof/>
                <w:webHidden/>
              </w:rPr>
              <w:fldChar w:fldCharType="begin"/>
            </w:r>
            <w:r w:rsidR="00EE1DEC">
              <w:rPr>
                <w:noProof/>
                <w:webHidden/>
              </w:rPr>
              <w:instrText xml:space="preserve"> PAGEREF _Toc114175577 \h </w:instrText>
            </w:r>
            <w:r w:rsidR="00EE1DEC">
              <w:rPr>
                <w:noProof/>
                <w:webHidden/>
              </w:rPr>
            </w:r>
            <w:r w:rsidR="00EE1DEC">
              <w:rPr>
                <w:noProof/>
                <w:webHidden/>
              </w:rPr>
              <w:fldChar w:fldCharType="separate"/>
            </w:r>
            <w:r w:rsidR="000B3454">
              <w:rPr>
                <w:noProof/>
                <w:webHidden/>
              </w:rPr>
              <w:t>85</w:t>
            </w:r>
            <w:r w:rsidR="00EE1DEC">
              <w:rPr>
                <w:noProof/>
                <w:webHidden/>
              </w:rPr>
              <w:fldChar w:fldCharType="end"/>
            </w:r>
          </w:hyperlink>
        </w:p>
        <w:p w14:paraId="67A000C2" w14:textId="19302FA5" w:rsidR="00EE1DEC" w:rsidRDefault="008625FE">
          <w:pPr>
            <w:pStyle w:val="TOC2"/>
            <w:tabs>
              <w:tab w:val="right" w:leader="dot" w:pos="9350"/>
            </w:tabs>
            <w:rPr>
              <w:rFonts w:eastAsiaTheme="minorEastAsia" w:cs="Mangal"/>
              <w:noProof/>
            </w:rPr>
          </w:pPr>
          <w:hyperlink w:anchor="_Toc114175578" w:history="1">
            <w:r w:rsidR="00EE1DEC" w:rsidRPr="00DD2D1D">
              <w:rPr>
                <w:rStyle w:val="attributecolor"/>
                <w:noProof/>
              </w:rPr>
              <w:t>Nesting &lt;article&gt; in &lt;section&gt; or Vice Versa?</w:t>
            </w:r>
            <w:r w:rsidR="00EE1DEC">
              <w:rPr>
                <w:noProof/>
                <w:webHidden/>
              </w:rPr>
              <w:tab/>
            </w:r>
            <w:r w:rsidR="00EE1DEC">
              <w:rPr>
                <w:noProof/>
                <w:webHidden/>
              </w:rPr>
              <w:fldChar w:fldCharType="begin"/>
            </w:r>
            <w:r w:rsidR="00EE1DEC">
              <w:rPr>
                <w:noProof/>
                <w:webHidden/>
              </w:rPr>
              <w:instrText xml:space="preserve"> PAGEREF _Toc114175578 \h </w:instrText>
            </w:r>
            <w:r w:rsidR="00EE1DEC">
              <w:rPr>
                <w:noProof/>
                <w:webHidden/>
              </w:rPr>
            </w:r>
            <w:r w:rsidR="00EE1DEC">
              <w:rPr>
                <w:noProof/>
                <w:webHidden/>
              </w:rPr>
              <w:fldChar w:fldCharType="separate"/>
            </w:r>
            <w:r w:rsidR="000B3454">
              <w:rPr>
                <w:noProof/>
                <w:webHidden/>
              </w:rPr>
              <w:t>85</w:t>
            </w:r>
            <w:r w:rsidR="00EE1DEC">
              <w:rPr>
                <w:noProof/>
                <w:webHidden/>
              </w:rPr>
              <w:fldChar w:fldCharType="end"/>
            </w:r>
          </w:hyperlink>
        </w:p>
        <w:p w14:paraId="0049FE87" w14:textId="74061107" w:rsidR="00EE1DEC" w:rsidRDefault="008625FE">
          <w:pPr>
            <w:pStyle w:val="TOC2"/>
            <w:tabs>
              <w:tab w:val="right" w:leader="dot" w:pos="9350"/>
            </w:tabs>
            <w:rPr>
              <w:rFonts w:eastAsiaTheme="minorEastAsia" w:cs="Mangal"/>
              <w:noProof/>
            </w:rPr>
          </w:pPr>
          <w:hyperlink w:anchor="_Toc114175579" w:history="1">
            <w:r w:rsidR="00EE1DEC" w:rsidRPr="00DD2D1D">
              <w:rPr>
                <w:rStyle w:val="attributecolor"/>
                <w:noProof/>
              </w:rPr>
              <w:t>HTML &lt;header&gt; Element</w:t>
            </w:r>
            <w:r w:rsidR="00EE1DEC">
              <w:rPr>
                <w:noProof/>
                <w:webHidden/>
              </w:rPr>
              <w:tab/>
            </w:r>
            <w:r w:rsidR="00EE1DEC">
              <w:rPr>
                <w:noProof/>
                <w:webHidden/>
              </w:rPr>
              <w:fldChar w:fldCharType="begin"/>
            </w:r>
            <w:r w:rsidR="00EE1DEC">
              <w:rPr>
                <w:noProof/>
                <w:webHidden/>
              </w:rPr>
              <w:instrText xml:space="preserve"> PAGEREF _Toc114175579 \h </w:instrText>
            </w:r>
            <w:r w:rsidR="00EE1DEC">
              <w:rPr>
                <w:noProof/>
                <w:webHidden/>
              </w:rPr>
            </w:r>
            <w:r w:rsidR="00EE1DEC">
              <w:rPr>
                <w:noProof/>
                <w:webHidden/>
              </w:rPr>
              <w:fldChar w:fldCharType="separate"/>
            </w:r>
            <w:r w:rsidR="000B3454">
              <w:rPr>
                <w:noProof/>
                <w:webHidden/>
              </w:rPr>
              <w:t>85</w:t>
            </w:r>
            <w:r w:rsidR="00EE1DEC">
              <w:rPr>
                <w:noProof/>
                <w:webHidden/>
              </w:rPr>
              <w:fldChar w:fldCharType="end"/>
            </w:r>
          </w:hyperlink>
        </w:p>
        <w:p w14:paraId="31B631AC" w14:textId="4484E6EE" w:rsidR="00EE1DEC" w:rsidRDefault="008625FE">
          <w:pPr>
            <w:pStyle w:val="TOC2"/>
            <w:tabs>
              <w:tab w:val="right" w:leader="dot" w:pos="9350"/>
            </w:tabs>
            <w:rPr>
              <w:rFonts w:eastAsiaTheme="minorEastAsia" w:cs="Mangal"/>
              <w:noProof/>
            </w:rPr>
          </w:pPr>
          <w:hyperlink w:anchor="_Toc114175580" w:history="1">
            <w:r w:rsidR="00EE1DEC" w:rsidRPr="00DD2D1D">
              <w:rPr>
                <w:rStyle w:val="attributecolor"/>
                <w:noProof/>
              </w:rPr>
              <w:t>HTML &lt;footer&gt; Element</w:t>
            </w:r>
            <w:r w:rsidR="00EE1DEC">
              <w:rPr>
                <w:noProof/>
                <w:webHidden/>
              </w:rPr>
              <w:tab/>
            </w:r>
            <w:r w:rsidR="00EE1DEC">
              <w:rPr>
                <w:noProof/>
                <w:webHidden/>
              </w:rPr>
              <w:fldChar w:fldCharType="begin"/>
            </w:r>
            <w:r w:rsidR="00EE1DEC">
              <w:rPr>
                <w:noProof/>
                <w:webHidden/>
              </w:rPr>
              <w:instrText xml:space="preserve"> PAGEREF _Toc114175580 \h </w:instrText>
            </w:r>
            <w:r w:rsidR="00EE1DEC">
              <w:rPr>
                <w:noProof/>
                <w:webHidden/>
              </w:rPr>
            </w:r>
            <w:r w:rsidR="00EE1DEC">
              <w:rPr>
                <w:noProof/>
                <w:webHidden/>
              </w:rPr>
              <w:fldChar w:fldCharType="separate"/>
            </w:r>
            <w:r w:rsidR="000B3454">
              <w:rPr>
                <w:noProof/>
                <w:webHidden/>
              </w:rPr>
              <w:t>86</w:t>
            </w:r>
            <w:r w:rsidR="00EE1DEC">
              <w:rPr>
                <w:noProof/>
                <w:webHidden/>
              </w:rPr>
              <w:fldChar w:fldCharType="end"/>
            </w:r>
          </w:hyperlink>
        </w:p>
        <w:p w14:paraId="359C68E8" w14:textId="30C224D0" w:rsidR="00EE1DEC" w:rsidRDefault="008625FE">
          <w:pPr>
            <w:pStyle w:val="TOC2"/>
            <w:tabs>
              <w:tab w:val="right" w:leader="dot" w:pos="9350"/>
            </w:tabs>
            <w:rPr>
              <w:rFonts w:eastAsiaTheme="minorEastAsia" w:cs="Mangal"/>
              <w:noProof/>
            </w:rPr>
          </w:pPr>
          <w:hyperlink w:anchor="_Toc114175581" w:history="1">
            <w:r w:rsidR="00EE1DEC" w:rsidRPr="00DD2D1D">
              <w:rPr>
                <w:rStyle w:val="attributecolor"/>
                <w:noProof/>
              </w:rPr>
              <w:t>HTML &lt;nav&gt; Element</w:t>
            </w:r>
            <w:r w:rsidR="00EE1DEC">
              <w:rPr>
                <w:noProof/>
                <w:webHidden/>
              </w:rPr>
              <w:tab/>
            </w:r>
            <w:r w:rsidR="00EE1DEC">
              <w:rPr>
                <w:noProof/>
                <w:webHidden/>
              </w:rPr>
              <w:fldChar w:fldCharType="begin"/>
            </w:r>
            <w:r w:rsidR="00EE1DEC">
              <w:rPr>
                <w:noProof/>
                <w:webHidden/>
              </w:rPr>
              <w:instrText xml:space="preserve"> PAGEREF _Toc114175581 \h </w:instrText>
            </w:r>
            <w:r w:rsidR="00EE1DEC">
              <w:rPr>
                <w:noProof/>
                <w:webHidden/>
              </w:rPr>
            </w:r>
            <w:r w:rsidR="00EE1DEC">
              <w:rPr>
                <w:noProof/>
                <w:webHidden/>
              </w:rPr>
              <w:fldChar w:fldCharType="separate"/>
            </w:r>
            <w:r w:rsidR="000B3454">
              <w:rPr>
                <w:noProof/>
                <w:webHidden/>
              </w:rPr>
              <w:t>86</w:t>
            </w:r>
            <w:r w:rsidR="00EE1DEC">
              <w:rPr>
                <w:noProof/>
                <w:webHidden/>
              </w:rPr>
              <w:fldChar w:fldCharType="end"/>
            </w:r>
          </w:hyperlink>
        </w:p>
        <w:p w14:paraId="4C7150D7" w14:textId="7B253E3C" w:rsidR="00EE1DEC" w:rsidRDefault="008625FE">
          <w:pPr>
            <w:pStyle w:val="TOC2"/>
            <w:tabs>
              <w:tab w:val="right" w:leader="dot" w:pos="9350"/>
            </w:tabs>
            <w:rPr>
              <w:rFonts w:eastAsiaTheme="minorEastAsia" w:cs="Mangal"/>
              <w:noProof/>
            </w:rPr>
          </w:pPr>
          <w:hyperlink w:anchor="_Toc114175582" w:history="1">
            <w:r w:rsidR="00EE1DEC" w:rsidRPr="00DD2D1D">
              <w:rPr>
                <w:rStyle w:val="attributecolor"/>
                <w:noProof/>
              </w:rPr>
              <w:t>HTML &lt;aside&gt; Element</w:t>
            </w:r>
            <w:r w:rsidR="00EE1DEC">
              <w:rPr>
                <w:noProof/>
                <w:webHidden/>
              </w:rPr>
              <w:tab/>
            </w:r>
            <w:r w:rsidR="00EE1DEC">
              <w:rPr>
                <w:noProof/>
                <w:webHidden/>
              </w:rPr>
              <w:fldChar w:fldCharType="begin"/>
            </w:r>
            <w:r w:rsidR="00EE1DEC">
              <w:rPr>
                <w:noProof/>
                <w:webHidden/>
              </w:rPr>
              <w:instrText xml:space="preserve"> PAGEREF _Toc114175582 \h </w:instrText>
            </w:r>
            <w:r w:rsidR="00EE1DEC">
              <w:rPr>
                <w:noProof/>
                <w:webHidden/>
              </w:rPr>
            </w:r>
            <w:r w:rsidR="00EE1DEC">
              <w:rPr>
                <w:noProof/>
                <w:webHidden/>
              </w:rPr>
              <w:fldChar w:fldCharType="separate"/>
            </w:r>
            <w:r w:rsidR="000B3454">
              <w:rPr>
                <w:noProof/>
                <w:webHidden/>
              </w:rPr>
              <w:t>86</w:t>
            </w:r>
            <w:r w:rsidR="00EE1DEC">
              <w:rPr>
                <w:noProof/>
                <w:webHidden/>
              </w:rPr>
              <w:fldChar w:fldCharType="end"/>
            </w:r>
          </w:hyperlink>
        </w:p>
        <w:p w14:paraId="323729AA" w14:textId="255A75FD" w:rsidR="00EE1DEC" w:rsidRDefault="008625FE">
          <w:pPr>
            <w:pStyle w:val="TOC2"/>
            <w:tabs>
              <w:tab w:val="right" w:leader="dot" w:pos="9350"/>
            </w:tabs>
            <w:rPr>
              <w:rFonts w:eastAsiaTheme="minorEastAsia" w:cs="Mangal"/>
              <w:noProof/>
            </w:rPr>
          </w:pPr>
          <w:hyperlink w:anchor="_Toc114175583" w:history="1">
            <w:r w:rsidR="00EE1DEC" w:rsidRPr="00DD2D1D">
              <w:rPr>
                <w:rStyle w:val="attributecolor"/>
                <w:noProof/>
              </w:rPr>
              <w:t>HTML &lt;figure&gt; and &lt;figcaption&gt; Elements</w:t>
            </w:r>
            <w:r w:rsidR="00EE1DEC">
              <w:rPr>
                <w:noProof/>
                <w:webHidden/>
              </w:rPr>
              <w:tab/>
            </w:r>
            <w:r w:rsidR="00EE1DEC">
              <w:rPr>
                <w:noProof/>
                <w:webHidden/>
              </w:rPr>
              <w:fldChar w:fldCharType="begin"/>
            </w:r>
            <w:r w:rsidR="00EE1DEC">
              <w:rPr>
                <w:noProof/>
                <w:webHidden/>
              </w:rPr>
              <w:instrText xml:space="preserve"> PAGEREF _Toc114175583 \h </w:instrText>
            </w:r>
            <w:r w:rsidR="00EE1DEC">
              <w:rPr>
                <w:noProof/>
                <w:webHidden/>
              </w:rPr>
            </w:r>
            <w:r w:rsidR="00EE1DEC">
              <w:rPr>
                <w:noProof/>
                <w:webHidden/>
              </w:rPr>
              <w:fldChar w:fldCharType="separate"/>
            </w:r>
            <w:r w:rsidR="000B3454">
              <w:rPr>
                <w:noProof/>
                <w:webHidden/>
              </w:rPr>
              <w:t>86</w:t>
            </w:r>
            <w:r w:rsidR="00EE1DEC">
              <w:rPr>
                <w:noProof/>
                <w:webHidden/>
              </w:rPr>
              <w:fldChar w:fldCharType="end"/>
            </w:r>
          </w:hyperlink>
        </w:p>
        <w:p w14:paraId="09462545" w14:textId="6BAE7A09" w:rsidR="00EE1DEC" w:rsidRDefault="008625FE">
          <w:pPr>
            <w:pStyle w:val="TOC1"/>
            <w:tabs>
              <w:tab w:val="right" w:leader="dot" w:pos="9350"/>
            </w:tabs>
            <w:rPr>
              <w:rFonts w:eastAsiaTheme="minorEastAsia" w:cs="Mangal"/>
              <w:noProof/>
            </w:rPr>
          </w:pPr>
          <w:hyperlink w:anchor="_Toc114175584" w:history="1">
            <w:r w:rsidR="00EE1DEC" w:rsidRPr="00DD2D1D">
              <w:rPr>
                <w:rStyle w:val="attributecolor"/>
                <w:b/>
                <w:bCs/>
                <w:noProof/>
              </w:rPr>
              <w:t>Image map</w:t>
            </w:r>
            <w:r w:rsidR="00EE1DEC">
              <w:rPr>
                <w:noProof/>
                <w:webHidden/>
              </w:rPr>
              <w:tab/>
            </w:r>
            <w:r w:rsidR="00EE1DEC">
              <w:rPr>
                <w:noProof/>
                <w:webHidden/>
              </w:rPr>
              <w:fldChar w:fldCharType="begin"/>
            </w:r>
            <w:r w:rsidR="00EE1DEC">
              <w:rPr>
                <w:noProof/>
                <w:webHidden/>
              </w:rPr>
              <w:instrText xml:space="preserve"> PAGEREF _Toc114175584 \h </w:instrText>
            </w:r>
            <w:r w:rsidR="00EE1DEC">
              <w:rPr>
                <w:noProof/>
                <w:webHidden/>
              </w:rPr>
            </w:r>
            <w:r w:rsidR="00EE1DEC">
              <w:rPr>
                <w:noProof/>
                <w:webHidden/>
              </w:rPr>
              <w:fldChar w:fldCharType="separate"/>
            </w:r>
            <w:r w:rsidR="000B3454">
              <w:rPr>
                <w:noProof/>
                <w:webHidden/>
              </w:rPr>
              <w:t>87</w:t>
            </w:r>
            <w:r w:rsidR="00EE1DEC">
              <w:rPr>
                <w:noProof/>
                <w:webHidden/>
              </w:rPr>
              <w:fldChar w:fldCharType="end"/>
            </w:r>
          </w:hyperlink>
        </w:p>
        <w:p w14:paraId="6310789E" w14:textId="6D962C6F" w:rsidR="00EE1DEC" w:rsidRDefault="008625FE">
          <w:pPr>
            <w:pStyle w:val="TOC1"/>
            <w:tabs>
              <w:tab w:val="right" w:leader="dot" w:pos="9350"/>
            </w:tabs>
            <w:rPr>
              <w:rFonts w:eastAsiaTheme="minorEastAsia" w:cs="Mangal"/>
              <w:noProof/>
            </w:rPr>
          </w:pPr>
          <w:hyperlink w:anchor="_Toc114175585" w:history="1">
            <w:r w:rsidR="00EE1DEC" w:rsidRPr="00DD2D1D">
              <w:rPr>
                <w:rStyle w:val="attributecolor"/>
                <w:b/>
                <w:bCs/>
                <w:noProof/>
              </w:rPr>
              <w:t>HTML Forms</w:t>
            </w:r>
            <w:r w:rsidR="00EE1DEC">
              <w:rPr>
                <w:noProof/>
                <w:webHidden/>
              </w:rPr>
              <w:tab/>
            </w:r>
            <w:r w:rsidR="00EE1DEC">
              <w:rPr>
                <w:noProof/>
                <w:webHidden/>
              </w:rPr>
              <w:fldChar w:fldCharType="begin"/>
            </w:r>
            <w:r w:rsidR="00EE1DEC">
              <w:rPr>
                <w:noProof/>
                <w:webHidden/>
              </w:rPr>
              <w:instrText xml:space="preserve"> PAGEREF _Toc114175585 \h </w:instrText>
            </w:r>
            <w:r w:rsidR="00EE1DEC">
              <w:rPr>
                <w:noProof/>
                <w:webHidden/>
              </w:rPr>
            </w:r>
            <w:r w:rsidR="00EE1DEC">
              <w:rPr>
                <w:noProof/>
                <w:webHidden/>
              </w:rPr>
              <w:fldChar w:fldCharType="separate"/>
            </w:r>
            <w:r w:rsidR="000B3454">
              <w:rPr>
                <w:noProof/>
                <w:webHidden/>
              </w:rPr>
              <w:t>88</w:t>
            </w:r>
            <w:r w:rsidR="00EE1DEC">
              <w:rPr>
                <w:noProof/>
                <w:webHidden/>
              </w:rPr>
              <w:fldChar w:fldCharType="end"/>
            </w:r>
          </w:hyperlink>
        </w:p>
        <w:p w14:paraId="09F03A37" w14:textId="185E127B" w:rsidR="00EE1DEC" w:rsidRDefault="008625FE">
          <w:pPr>
            <w:pStyle w:val="TOC2"/>
            <w:tabs>
              <w:tab w:val="right" w:leader="dot" w:pos="9350"/>
            </w:tabs>
            <w:rPr>
              <w:rFonts w:eastAsiaTheme="minorEastAsia" w:cs="Mangal"/>
              <w:noProof/>
            </w:rPr>
          </w:pPr>
          <w:hyperlink w:anchor="_Toc114175586" w:history="1">
            <w:r w:rsidR="00EE1DEC" w:rsidRPr="00DD2D1D">
              <w:rPr>
                <w:rStyle w:val="attributecolor"/>
                <w:noProof/>
              </w:rPr>
              <w:t>The &lt;form&gt; Element</w:t>
            </w:r>
            <w:r w:rsidR="00EE1DEC">
              <w:rPr>
                <w:noProof/>
                <w:webHidden/>
              </w:rPr>
              <w:tab/>
            </w:r>
            <w:r w:rsidR="00EE1DEC">
              <w:rPr>
                <w:noProof/>
                <w:webHidden/>
              </w:rPr>
              <w:fldChar w:fldCharType="begin"/>
            </w:r>
            <w:r w:rsidR="00EE1DEC">
              <w:rPr>
                <w:noProof/>
                <w:webHidden/>
              </w:rPr>
              <w:instrText xml:space="preserve"> PAGEREF _Toc114175586 \h </w:instrText>
            </w:r>
            <w:r w:rsidR="00EE1DEC">
              <w:rPr>
                <w:noProof/>
                <w:webHidden/>
              </w:rPr>
            </w:r>
            <w:r w:rsidR="00EE1DEC">
              <w:rPr>
                <w:noProof/>
                <w:webHidden/>
              </w:rPr>
              <w:fldChar w:fldCharType="separate"/>
            </w:r>
            <w:r w:rsidR="000B3454">
              <w:rPr>
                <w:noProof/>
                <w:webHidden/>
              </w:rPr>
              <w:t>89</w:t>
            </w:r>
            <w:r w:rsidR="00EE1DEC">
              <w:rPr>
                <w:noProof/>
                <w:webHidden/>
              </w:rPr>
              <w:fldChar w:fldCharType="end"/>
            </w:r>
          </w:hyperlink>
        </w:p>
        <w:p w14:paraId="5FF60A46" w14:textId="17BF90A1" w:rsidR="00EE1DEC" w:rsidRDefault="008625FE">
          <w:pPr>
            <w:pStyle w:val="TOC2"/>
            <w:tabs>
              <w:tab w:val="right" w:leader="dot" w:pos="9350"/>
            </w:tabs>
            <w:rPr>
              <w:rFonts w:eastAsiaTheme="minorEastAsia" w:cs="Mangal"/>
              <w:noProof/>
            </w:rPr>
          </w:pPr>
          <w:hyperlink w:anchor="_Toc114175587" w:history="1">
            <w:r w:rsidR="00EE1DEC" w:rsidRPr="00DD2D1D">
              <w:rPr>
                <w:rStyle w:val="attributecolor"/>
                <w:noProof/>
              </w:rPr>
              <w:t>The &lt;label&gt; Element</w:t>
            </w:r>
            <w:r w:rsidR="00EE1DEC">
              <w:rPr>
                <w:noProof/>
                <w:webHidden/>
              </w:rPr>
              <w:tab/>
            </w:r>
            <w:r w:rsidR="00EE1DEC">
              <w:rPr>
                <w:noProof/>
                <w:webHidden/>
              </w:rPr>
              <w:fldChar w:fldCharType="begin"/>
            </w:r>
            <w:r w:rsidR="00EE1DEC">
              <w:rPr>
                <w:noProof/>
                <w:webHidden/>
              </w:rPr>
              <w:instrText xml:space="preserve"> PAGEREF _Toc114175587 \h </w:instrText>
            </w:r>
            <w:r w:rsidR="00EE1DEC">
              <w:rPr>
                <w:noProof/>
                <w:webHidden/>
              </w:rPr>
            </w:r>
            <w:r w:rsidR="00EE1DEC">
              <w:rPr>
                <w:noProof/>
                <w:webHidden/>
              </w:rPr>
              <w:fldChar w:fldCharType="separate"/>
            </w:r>
            <w:r w:rsidR="000B3454">
              <w:rPr>
                <w:noProof/>
                <w:webHidden/>
              </w:rPr>
              <w:t>89</w:t>
            </w:r>
            <w:r w:rsidR="00EE1DEC">
              <w:rPr>
                <w:noProof/>
                <w:webHidden/>
              </w:rPr>
              <w:fldChar w:fldCharType="end"/>
            </w:r>
          </w:hyperlink>
        </w:p>
        <w:p w14:paraId="7CF50567" w14:textId="73CA334F" w:rsidR="00EE1DEC" w:rsidRDefault="008625FE">
          <w:pPr>
            <w:pStyle w:val="TOC2"/>
            <w:tabs>
              <w:tab w:val="right" w:leader="dot" w:pos="9350"/>
            </w:tabs>
            <w:rPr>
              <w:rFonts w:eastAsiaTheme="minorEastAsia" w:cs="Mangal"/>
              <w:noProof/>
            </w:rPr>
          </w:pPr>
          <w:hyperlink w:anchor="_Toc114175588" w:history="1">
            <w:r w:rsidR="00EE1DEC" w:rsidRPr="00DD2D1D">
              <w:rPr>
                <w:rStyle w:val="attributecolor"/>
                <w:noProof/>
              </w:rPr>
              <w:t>HTML </w:t>
            </w:r>
            <w:r w:rsidR="00EE1DEC" w:rsidRPr="00DD2D1D">
              <w:rPr>
                <w:rStyle w:val="attributecolor"/>
                <w:bCs/>
                <w:noProof/>
              </w:rPr>
              <w:t>Form Attributes</w:t>
            </w:r>
            <w:r w:rsidR="00EE1DEC">
              <w:rPr>
                <w:noProof/>
                <w:webHidden/>
              </w:rPr>
              <w:tab/>
            </w:r>
            <w:r w:rsidR="00EE1DEC">
              <w:rPr>
                <w:noProof/>
                <w:webHidden/>
              </w:rPr>
              <w:fldChar w:fldCharType="begin"/>
            </w:r>
            <w:r w:rsidR="00EE1DEC">
              <w:rPr>
                <w:noProof/>
                <w:webHidden/>
              </w:rPr>
              <w:instrText xml:space="preserve"> PAGEREF _Toc114175588 \h </w:instrText>
            </w:r>
            <w:r w:rsidR="00EE1DEC">
              <w:rPr>
                <w:noProof/>
                <w:webHidden/>
              </w:rPr>
            </w:r>
            <w:r w:rsidR="00EE1DEC">
              <w:rPr>
                <w:noProof/>
                <w:webHidden/>
              </w:rPr>
              <w:fldChar w:fldCharType="separate"/>
            </w:r>
            <w:r w:rsidR="000B3454">
              <w:rPr>
                <w:noProof/>
                <w:webHidden/>
              </w:rPr>
              <w:t>90</w:t>
            </w:r>
            <w:r w:rsidR="00EE1DEC">
              <w:rPr>
                <w:noProof/>
                <w:webHidden/>
              </w:rPr>
              <w:fldChar w:fldCharType="end"/>
            </w:r>
          </w:hyperlink>
        </w:p>
        <w:p w14:paraId="5EDD48C9" w14:textId="623CAED6" w:rsidR="00EE1DEC" w:rsidRDefault="008625FE">
          <w:pPr>
            <w:pStyle w:val="TOC3"/>
            <w:tabs>
              <w:tab w:val="right" w:leader="dot" w:pos="9350"/>
            </w:tabs>
            <w:rPr>
              <w:rFonts w:eastAsiaTheme="minorEastAsia" w:cs="Mangal"/>
              <w:noProof/>
            </w:rPr>
          </w:pPr>
          <w:hyperlink w:anchor="_Toc114175589" w:history="1">
            <w:r w:rsidR="00EE1DEC" w:rsidRPr="00DD2D1D">
              <w:rPr>
                <w:rStyle w:val="attributecolor"/>
                <w:noProof/>
              </w:rPr>
              <w:t>The Action Attribute</w:t>
            </w:r>
            <w:r w:rsidR="00EE1DEC">
              <w:rPr>
                <w:noProof/>
                <w:webHidden/>
              </w:rPr>
              <w:tab/>
            </w:r>
            <w:r w:rsidR="00EE1DEC">
              <w:rPr>
                <w:noProof/>
                <w:webHidden/>
              </w:rPr>
              <w:fldChar w:fldCharType="begin"/>
            </w:r>
            <w:r w:rsidR="00EE1DEC">
              <w:rPr>
                <w:noProof/>
                <w:webHidden/>
              </w:rPr>
              <w:instrText xml:space="preserve"> PAGEREF _Toc114175589 \h </w:instrText>
            </w:r>
            <w:r w:rsidR="00EE1DEC">
              <w:rPr>
                <w:noProof/>
                <w:webHidden/>
              </w:rPr>
            </w:r>
            <w:r w:rsidR="00EE1DEC">
              <w:rPr>
                <w:noProof/>
                <w:webHidden/>
              </w:rPr>
              <w:fldChar w:fldCharType="separate"/>
            </w:r>
            <w:r w:rsidR="000B3454">
              <w:rPr>
                <w:noProof/>
                <w:webHidden/>
              </w:rPr>
              <w:t>90</w:t>
            </w:r>
            <w:r w:rsidR="00EE1DEC">
              <w:rPr>
                <w:noProof/>
                <w:webHidden/>
              </w:rPr>
              <w:fldChar w:fldCharType="end"/>
            </w:r>
          </w:hyperlink>
        </w:p>
        <w:p w14:paraId="6A3E3756" w14:textId="6579C269" w:rsidR="00EE1DEC" w:rsidRDefault="008625FE">
          <w:pPr>
            <w:pStyle w:val="TOC3"/>
            <w:tabs>
              <w:tab w:val="right" w:leader="dot" w:pos="9350"/>
            </w:tabs>
            <w:rPr>
              <w:rFonts w:eastAsiaTheme="minorEastAsia" w:cs="Mangal"/>
              <w:noProof/>
            </w:rPr>
          </w:pPr>
          <w:hyperlink w:anchor="_Toc114175590" w:history="1">
            <w:r w:rsidR="00EE1DEC" w:rsidRPr="00DD2D1D">
              <w:rPr>
                <w:rStyle w:val="attributecolor"/>
                <w:noProof/>
              </w:rPr>
              <w:t>The Target Attribute</w:t>
            </w:r>
            <w:r w:rsidR="00EE1DEC">
              <w:rPr>
                <w:noProof/>
                <w:webHidden/>
              </w:rPr>
              <w:tab/>
            </w:r>
            <w:r w:rsidR="00EE1DEC">
              <w:rPr>
                <w:noProof/>
                <w:webHidden/>
              </w:rPr>
              <w:fldChar w:fldCharType="begin"/>
            </w:r>
            <w:r w:rsidR="00EE1DEC">
              <w:rPr>
                <w:noProof/>
                <w:webHidden/>
              </w:rPr>
              <w:instrText xml:space="preserve"> PAGEREF _Toc114175590 \h </w:instrText>
            </w:r>
            <w:r w:rsidR="00EE1DEC">
              <w:rPr>
                <w:noProof/>
                <w:webHidden/>
              </w:rPr>
            </w:r>
            <w:r w:rsidR="00EE1DEC">
              <w:rPr>
                <w:noProof/>
                <w:webHidden/>
              </w:rPr>
              <w:fldChar w:fldCharType="separate"/>
            </w:r>
            <w:r w:rsidR="000B3454">
              <w:rPr>
                <w:noProof/>
                <w:webHidden/>
              </w:rPr>
              <w:t>91</w:t>
            </w:r>
            <w:r w:rsidR="00EE1DEC">
              <w:rPr>
                <w:noProof/>
                <w:webHidden/>
              </w:rPr>
              <w:fldChar w:fldCharType="end"/>
            </w:r>
          </w:hyperlink>
        </w:p>
        <w:p w14:paraId="6FDDC2CB" w14:textId="055A3C1F" w:rsidR="00EE1DEC" w:rsidRDefault="008625FE">
          <w:pPr>
            <w:pStyle w:val="TOC3"/>
            <w:tabs>
              <w:tab w:val="right" w:leader="dot" w:pos="9350"/>
            </w:tabs>
            <w:rPr>
              <w:rFonts w:eastAsiaTheme="minorEastAsia" w:cs="Mangal"/>
              <w:noProof/>
            </w:rPr>
          </w:pPr>
          <w:hyperlink w:anchor="_Toc114175591" w:history="1">
            <w:r w:rsidR="00EE1DEC" w:rsidRPr="00DD2D1D">
              <w:rPr>
                <w:rStyle w:val="attributecolor"/>
                <w:noProof/>
              </w:rPr>
              <w:t>The Method Attribute</w:t>
            </w:r>
            <w:r w:rsidR="00EE1DEC">
              <w:rPr>
                <w:noProof/>
                <w:webHidden/>
              </w:rPr>
              <w:tab/>
            </w:r>
            <w:r w:rsidR="00EE1DEC">
              <w:rPr>
                <w:noProof/>
                <w:webHidden/>
              </w:rPr>
              <w:fldChar w:fldCharType="begin"/>
            </w:r>
            <w:r w:rsidR="00EE1DEC">
              <w:rPr>
                <w:noProof/>
                <w:webHidden/>
              </w:rPr>
              <w:instrText xml:space="preserve"> PAGEREF _Toc114175591 \h </w:instrText>
            </w:r>
            <w:r w:rsidR="00EE1DEC">
              <w:rPr>
                <w:noProof/>
                <w:webHidden/>
              </w:rPr>
            </w:r>
            <w:r w:rsidR="00EE1DEC">
              <w:rPr>
                <w:noProof/>
                <w:webHidden/>
              </w:rPr>
              <w:fldChar w:fldCharType="separate"/>
            </w:r>
            <w:r w:rsidR="000B3454">
              <w:rPr>
                <w:noProof/>
                <w:webHidden/>
              </w:rPr>
              <w:t>92</w:t>
            </w:r>
            <w:r w:rsidR="00EE1DEC">
              <w:rPr>
                <w:noProof/>
                <w:webHidden/>
              </w:rPr>
              <w:fldChar w:fldCharType="end"/>
            </w:r>
          </w:hyperlink>
        </w:p>
        <w:p w14:paraId="2986DCCF" w14:textId="1BB940AB" w:rsidR="00EE1DEC" w:rsidRDefault="008625FE">
          <w:pPr>
            <w:pStyle w:val="TOC2"/>
            <w:tabs>
              <w:tab w:val="right" w:leader="dot" w:pos="9350"/>
            </w:tabs>
            <w:rPr>
              <w:rFonts w:eastAsiaTheme="minorEastAsia" w:cs="Mangal"/>
              <w:noProof/>
            </w:rPr>
          </w:pPr>
          <w:hyperlink w:anchor="_Toc114175592" w:history="1">
            <w:r w:rsidR="00EE1DEC" w:rsidRPr="00DD2D1D">
              <w:rPr>
                <w:rStyle w:val="attributecolor"/>
                <w:noProof/>
              </w:rPr>
              <w:t>The HTML &lt;form&gt; Elements</w:t>
            </w:r>
            <w:r w:rsidR="00EE1DEC">
              <w:rPr>
                <w:noProof/>
                <w:webHidden/>
              </w:rPr>
              <w:tab/>
            </w:r>
            <w:r w:rsidR="00EE1DEC">
              <w:rPr>
                <w:noProof/>
                <w:webHidden/>
              </w:rPr>
              <w:fldChar w:fldCharType="begin"/>
            </w:r>
            <w:r w:rsidR="00EE1DEC">
              <w:rPr>
                <w:noProof/>
                <w:webHidden/>
              </w:rPr>
              <w:instrText xml:space="preserve"> PAGEREF _Toc114175592 \h </w:instrText>
            </w:r>
            <w:r w:rsidR="00EE1DEC">
              <w:rPr>
                <w:noProof/>
                <w:webHidden/>
              </w:rPr>
            </w:r>
            <w:r w:rsidR="00EE1DEC">
              <w:rPr>
                <w:noProof/>
                <w:webHidden/>
              </w:rPr>
              <w:fldChar w:fldCharType="separate"/>
            </w:r>
            <w:r w:rsidR="000B3454">
              <w:rPr>
                <w:noProof/>
                <w:webHidden/>
              </w:rPr>
              <w:t>94</w:t>
            </w:r>
            <w:r w:rsidR="00EE1DEC">
              <w:rPr>
                <w:noProof/>
                <w:webHidden/>
              </w:rPr>
              <w:fldChar w:fldCharType="end"/>
            </w:r>
          </w:hyperlink>
        </w:p>
        <w:p w14:paraId="35D1BCCE" w14:textId="72FDD044" w:rsidR="00EE1DEC" w:rsidRDefault="008625FE">
          <w:pPr>
            <w:pStyle w:val="TOC3"/>
            <w:tabs>
              <w:tab w:val="right" w:leader="dot" w:pos="9350"/>
            </w:tabs>
            <w:rPr>
              <w:rFonts w:eastAsiaTheme="minorEastAsia" w:cs="Mangal"/>
              <w:noProof/>
            </w:rPr>
          </w:pPr>
          <w:hyperlink w:anchor="_Toc114175593" w:history="1">
            <w:r w:rsidR="00EE1DEC" w:rsidRPr="00DD2D1D">
              <w:rPr>
                <w:rStyle w:val="attributecolor"/>
                <w:noProof/>
              </w:rPr>
              <w:t>The &lt;input&gt; Element</w:t>
            </w:r>
            <w:r w:rsidR="00EE1DEC">
              <w:rPr>
                <w:noProof/>
                <w:webHidden/>
              </w:rPr>
              <w:tab/>
            </w:r>
            <w:r w:rsidR="00EE1DEC">
              <w:rPr>
                <w:noProof/>
                <w:webHidden/>
              </w:rPr>
              <w:fldChar w:fldCharType="begin"/>
            </w:r>
            <w:r w:rsidR="00EE1DEC">
              <w:rPr>
                <w:noProof/>
                <w:webHidden/>
              </w:rPr>
              <w:instrText xml:space="preserve"> PAGEREF _Toc114175593 \h </w:instrText>
            </w:r>
            <w:r w:rsidR="00EE1DEC">
              <w:rPr>
                <w:noProof/>
                <w:webHidden/>
              </w:rPr>
            </w:r>
            <w:r w:rsidR="00EE1DEC">
              <w:rPr>
                <w:noProof/>
                <w:webHidden/>
              </w:rPr>
              <w:fldChar w:fldCharType="separate"/>
            </w:r>
            <w:r w:rsidR="000B3454">
              <w:rPr>
                <w:noProof/>
                <w:webHidden/>
              </w:rPr>
              <w:t>95</w:t>
            </w:r>
            <w:r w:rsidR="00EE1DEC">
              <w:rPr>
                <w:noProof/>
                <w:webHidden/>
              </w:rPr>
              <w:fldChar w:fldCharType="end"/>
            </w:r>
          </w:hyperlink>
        </w:p>
        <w:p w14:paraId="4A44E8E0" w14:textId="3E01E822" w:rsidR="00EE1DEC" w:rsidRDefault="008625FE">
          <w:pPr>
            <w:pStyle w:val="TOC3"/>
            <w:tabs>
              <w:tab w:val="right" w:leader="dot" w:pos="9350"/>
            </w:tabs>
            <w:rPr>
              <w:rFonts w:eastAsiaTheme="minorEastAsia" w:cs="Mangal"/>
              <w:noProof/>
            </w:rPr>
          </w:pPr>
          <w:hyperlink w:anchor="_Toc114175594" w:history="1">
            <w:r w:rsidR="00EE1DEC" w:rsidRPr="00DD2D1D">
              <w:rPr>
                <w:rStyle w:val="attributecolor"/>
                <w:noProof/>
              </w:rPr>
              <w:t>The &lt;select&gt; Element</w:t>
            </w:r>
            <w:r w:rsidR="00EE1DEC">
              <w:rPr>
                <w:noProof/>
                <w:webHidden/>
              </w:rPr>
              <w:tab/>
            </w:r>
            <w:r w:rsidR="00EE1DEC">
              <w:rPr>
                <w:noProof/>
                <w:webHidden/>
              </w:rPr>
              <w:fldChar w:fldCharType="begin"/>
            </w:r>
            <w:r w:rsidR="00EE1DEC">
              <w:rPr>
                <w:noProof/>
                <w:webHidden/>
              </w:rPr>
              <w:instrText xml:space="preserve"> PAGEREF _Toc114175594 \h </w:instrText>
            </w:r>
            <w:r w:rsidR="00EE1DEC">
              <w:rPr>
                <w:noProof/>
                <w:webHidden/>
              </w:rPr>
            </w:r>
            <w:r w:rsidR="00EE1DEC">
              <w:rPr>
                <w:noProof/>
                <w:webHidden/>
              </w:rPr>
              <w:fldChar w:fldCharType="separate"/>
            </w:r>
            <w:r w:rsidR="000B3454">
              <w:rPr>
                <w:noProof/>
                <w:webHidden/>
              </w:rPr>
              <w:t>96</w:t>
            </w:r>
            <w:r w:rsidR="00EE1DEC">
              <w:rPr>
                <w:noProof/>
                <w:webHidden/>
              </w:rPr>
              <w:fldChar w:fldCharType="end"/>
            </w:r>
          </w:hyperlink>
        </w:p>
        <w:p w14:paraId="50A6C280" w14:textId="4B7FCDA2" w:rsidR="00EE1DEC" w:rsidRDefault="008625FE">
          <w:pPr>
            <w:pStyle w:val="TOC3"/>
            <w:tabs>
              <w:tab w:val="right" w:leader="dot" w:pos="9350"/>
            </w:tabs>
            <w:rPr>
              <w:rFonts w:eastAsiaTheme="minorEastAsia" w:cs="Mangal"/>
              <w:noProof/>
            </w:rPr>
          </w:pPr>
          <w:hyperlink w:anchor="_Toc114175595" w:history="1">
            <w:r w:rsidR="00EE1DEC" w:rsidRPr="00DD2D1D">
              <w:rPr>
                <w:rStyle w:val="attributecolor"/>
                <w:noProof/>
              </w:rPr>
              <w:t>The &lt;textarea&gt; Element</w:t>
            </w:r>
            <w:r w:rsidR="00EE1DEC">
              <w:rPr>
                <w:noProof/>
                <w:webHidden/>
              </w:rPr>
              <w:tab/>
            </w:r>
            <w:r w:rsidR="00EE1DEC">
              <w:rPr>
                <w:noProof/>
                <w:webHidden/>
              </w:rPr>
              <w:fldChar w:fldCharType="begin"/>
            </w:r>
            <w:r w:rsidR="00EE1DEC">
              <w:rPr>
                <w:noProof/>
                <w:webHidden/>
              </w:rPr>
              <w:instrText xml:space="preserve"> PAGEREF _Toc114175595 \h </w:instrText>
            </w:r>
            <w:r w:rsidR="00EE1DEC">
              <w:rPr>
                <w:noProof/>
                <w:webHidden/>
              </w:rPr>
            </w:r>
            <w:r w:rsidR="00EE1DEC">
              <w:rPr>
                <w:noProof/>
                <w:webHidden/>
              </w:rPr>
              <w:fldChar w:fldCharType="separate"/>
            </w:r>
            <w:r w:rsidR="000B3454">
              <w:rPr>
                <w:noProof/>
                <w:webHidden/>
              </w:rPr>
              <w:t>97</w:t>
            </w:r>
            <w:r w:rsidR="00EE1DEC">
              <w:rPr>
                <w:noProof/>
                <w:webHidden/>
              </w:rPr>
              <w:fldChar w:fldCharType="end"/>
            </w:r>
          </w:hyperlink>
        </w:p>
        <w:p w14:paraId="28807C46" w14:textId="11EC2C42" w:rsidR="00EE1DEC" w:rsidRDefault="008625FE">
          <w:pPr>
            <w:pStyle w:val="TOC3"/>
            <w:tabs>
              <w:tab w:val="right" w:leader="dot" w:pos="9350"/>
            </w:tabs>
            <w:rPr>
              <w:rFonts w:eastAsiaTheme="minorEastAsia" w:cs="Mangal"/>
              <w:noProof/>
            </w:rPr>
          </w:pPr>
          <w:hyperlink w:anchor="_Toc114175596" w:history="1">
            <w:r w:rsidR="00EE1DEC" w:rsidRPr="00DD2D1D">
              <w:rPr>
                <w:rStyle w:val="attributecolor"/>
                <w:noProof/>
              </w:rPr>
              <w:t>The &lt;button&gt; Element</w:t>
            </w:r>
            <w:r w:rsidR="00EE1DEC">
              <w:rPr>
                <w:noProof/>
                <w:webHidden/>
              </w:rPr>
              <w:tab/>
            </w:r>
            <w:r w:rsidR="00EE1DEC">
              <w:rPr>
                <w:noProof/>
                <w:webHidden/>
              </w:rPr>
              <w:fldChar w:fldCharType="begin"/>
            </w:r>
            <w:r w:rsidR="00EE1DEC">
              <w:rPr>
                <w:noProof/>
                <w:webHidden/>
              </w:rPr>
              <w:instrText xml:space="preserve"> PAGEREF _Toc114175596 \h </w:instrText>
            </w:r>
            <w:r w:rsidR="00EE1DEC">
              <w:rPr>
                <w:noProof/>
                <w:webHidden/>
              </w:rPr>
            </w:r>
            <w:r w:rsidR="00EE1DEC">
              <w:rPr>
                <w:noProof/>
                <w:webHidden/>
              </w:rPr>
              <w:fldChar w:fldCharType="separate"/>
            </w:r>
            <w:r w:rsidR="000B3454">
              <w:rPr>
                <w:noProof/>
                <w:webHidden/>
              </w:rPr>
              <w:t>98</w:t>
            </w:r>
            <w:r w:rsidR="00EE1DEC">
              <w:rPr>
                <w:noProof/>
                <w:webHidden/>
              </w:rPr>
              <w:fldChar w:fldCharType="end"/>
            </w:r>
          </w:hyperlink>
        </w:p>
        <w:p w14:paraId="642C3FC0" w14:textId="0E90D2DD" w:rsidR="00EE1DEC" w:rsidRDefault="008625FE">
          <w:pPr>
            <w:pStyle w:val="TOC3"/>
            <w:tabs>
              <w:tab w:val="right" w:leader="dot" w:pos="9350"/>
            </w:tabs>
            <w:rPr>
              <w:rFonts w:eastAsiaTheme="minorEastAsia" w:cs="Mangal"/>
              <w:noProof/>
            </w:rPr>
          </w:pPr>
          <w:hyperlink w:anchor="_Toc114175597" w:history="1">
            <w:r w:rsidR="00EE1DEC" w:rsidRPr="00DD2D1D">
              <w:rPr>
                <w:rStyle w:val="attributecolor"/>
                <w:noProof/>
              </w:rPr>
              <w:t>The &lt;fieldset&gt; and &lt;legend&gt; Elements</w:t>
            </w:r>
            <w:r w:rsidR="00EE1DEC">
              <w:rPr>
                <w:noProof/>
                <w:webHidden/>
              </w:rPr>
              <w:tab/>
            </w:r>
            <w:r w:rsidR="00EE1DEC">
              <w:rPr>
                <w:noProof/>
                <w:webHidden/>
              </w:rPr>
              <w:fldChar w:fldCharType="begin"/>
            </w:r>
            <w:r w:rsidR="00EE1DEC">
              <w:rPr>
                <w:noProof/>
                <w:webHidden/>
              </w:rPr>
              <w:instrText xml:space="preserve"> PAGEREF _Toc114175597 \h </w:instrText>
            </w:r>
            <w:r w:rsidR="00EE1DEC">
              <w:rPr>
                <w:noProof/>
                <w:webHidden/>
              </w:rPr>
            </w:r>
            <w:r w:rsidR="00EE1DEC">
              <w:rPr>
                <w:noProof/>
                <w:webHidden/>
              </w:rPr>
              <w:fldChar w:fldCharType="separate"/>
            </w:r>
            <w:r w:rsidR="000B3454">
              <w:rPr>
                <w:noProof/>
                <w:webHidden/>
              </w:rPr>
              <w:t>98</w:t>
            </w:r>
            <w:r w:rsidR="00EE1DEC">
              <w:rPr>
                <w:noProof/>
                <w:webHidden/>
              </w:rPr>
              <w:fldChar w:fldCharType="end"/>
            </w:r>
          </w:hyperlink>
        </w:p>
        <w:p w14:paraId="10969D0B" w14:textId="4F5ED76A" w:rsidR="00EE1DEC" w:rsidRDefault="008625FE">
          <w:pPr>
            <w:pStyle w:val="TOC3"/>
            <w:tabs>
              <w:tab w:val="right" w:leader="dot" w:pos="9350"/>
            </w:tabs>
            <w:rPr>
              <w:rFonts w:eastAsiaTheme="minorEastAsia" w:cs="Mangal"/>
              <w:noProof/>
            </w:rPr>
          </w:pPr>
          <w:hyperlink w:anchor="_Toc114175598" w:history="1">
            <w:r w:rsidR="00EE1DEC" w:rsidRPr="00DD2D1D">
              <w:rPr>
                <w:rStyle w:val="attributecolor"/>
                <w:noProof/>
              </w:rPr>
              <w:t>The &lt;datalist&gt; Element</w:t>
            </w:r>
            <w:r w:rsidR="00EE1DEC">
              <w:rPr>
                <w:noProof/>
                <w:webHidden/>
              </w:rPr>
              <w:tab/>
            </w:r>
            <w:r w:rsidR="00EE1DEC">
              <w:rPr>
                <w:noProof/>
                <w:webHidden/>
              </w:rPr>
              <w:fldChar w:fldCharType="begin"/>
            </w:r>
            <w:r w:rsidR="00EE1DEC">
              <w:rPr>
                <w:noProof/>
                <w:webHidden/>
              </w:rPr>
              <w:instrText xml:space="preserve"> PAGEREF _Toc114175598 \h </w:instrText>
            </w:r>
            <w:r w:rsidR="00EE1DEC">
              <w:rPr>
                <w:noProof/>
                <w:webHidden/>
              </w:rPr>
            </w:r>
            <w:r w:rsidR="00EE1DEC">
              <w:rPr>
                <w:noProof/>
                <w:webHidden/>
              </w:rPr>
              <w:fldChar w:fldCharType="separate"/>
            </w:r>
            <w:r w:rsidR="000B3454">
              <w:rPr>
                <w:noProof/>
                <w:webHidden/>
              </w:rPr>
              <w:t>99</w:t>
            </w:r>
            <w:r w:rsidR="00EE1DEC">
              <w:rPr>
                <w:noProof/>
                <w:webHidden/>
              </w:rPr>
              <w:fldChar w:fldCharType="end"/>
            </w:r>
          </w:hyperlink>
        </w:p>
        <w:p w14:paraId="7D135EDF" w14:textId="77DAE08B" w:rsidR="00EE1DEC" w:rsidRDefault="008625FE">
          <w:pPr>
            <w:pStyle w:val="TOC2"/>
            <w:tabs>
              <w:tab w:val="right" w:leader="dot" w:pos="9350"/>
            </w:tabs>
            <w:rPr>
              <w:rFonts w:eastAsiaTheme="minorEastAsia" w:cs="Mangal"/>
              <w:noProof/>
            </w:rPr>
          </w:pPr>
          <w:hyperlink w:anchor="_Toc114175599" w:history="1">
            <w:r w:rsidR="00EE1DEC" w:rsidRPr="00DD2D1D">
              <w:rPr>
                <w:rStyle w:val="attributecolor"/>
                <w:noProof/>
              </w:rPr>
              <w:t>HTML Input Types</w:t>
            </w:r>
            <w:r w:rsidR="00EE1DEC">
              <w:rPr>
                <w:noProof/>
                <w:webHidden/>
              </w:rPr>
              <w:tab/>
            </w:r>
            <w:r w:rsidR="00EE1DEC">
              <w:rPr>
                <w:noProof/>
                <w:webHidden/>
              </w:rPr>
              <w:fldChar w:fldCharType="begin"/>
            </w:r>
            <w:r w:rsidR="00EE1DEC">
              <w:rPr>
                <w:noProof/>
                <w:webHidden/>
              </w:rPr>
              <w:instrText xml:space="preserve"> PAGEREF _Toc114175599 \h </w:instrText>
            </w:r>
            <w:r w:rsidR="00EE1DEC">
              <w:rPr>
                <w:noProof/>
                <w:webHidden/>
              </w:rPr>
            </w:r>
            <w:r w:rsidR="00EE1DEC">
              <w:rPr>
                <w:noProof/>
                <w:webHidden/>
              </w:rPr>
              <w:fldChar w:fldCharType="separate"/>
            </w:r>
            <w:r w:rsidR="000B3454">
              <w:rPr>
                <w:noProof/>
                <w:webHidden/>
              </w:rPr>
              <w:t>100</w:t>
            </w:r>
            <w:r w:rsidR="00EE1DEC">
              <w:rPr>
                <w:noProof/>
                <w:webHidden/>
              </w:rPr>
              <w:fldChar w:fldCharType="end"/>
            </w:r>
          </w:hyperlink>
        </w:p>
        <w:p w14:paraId="6B2B93D6" w14:textId="4DD5EC31" w:rsidR="00EE1DEC" w:rsidRDefault="008625FE">
          <w:pPr>
            <w:pStyle w:val="TOC3"/>
            <w:tabs>
              <w:tab w:val="right" w:leader="dot" w:pos="9350"/>
            </w:tabs>
            <w:rPr>
              <w:rFonts w:eastAsiaTheme="minorEastAsia" w:cs="Mangal"/>
              <w:noProof/>
            </w:rPr>
          </w:pPr>
          <w:hyperlink w:anchor="_Toc114175600" w:history="1">
            <w:r w:rsidR="00EE1DEC" w:rsidRPr="00DD2D1D">
              <w:rPr>
                <w:rStyle w:val="attributecolor"/>
                <w:noProof/>
              </w:rPr>
              <w:t>Input Type Password</w:t>
            </w:r>
            <w:r w:rsidR="00EE1DEC">
              <w:rPr>
                <w:noProof/>
                <w:webHidden/>
              </w:rPr>
              <w:tab/>
            </w:r>
            <w:r w:rsidR="00EE1DEC">
              <w:rPr>
                <w:noProof/>
                <w:webHidden/>
              </w:rPr>
              <w:fldChar w:fldCharType="begin"/>
            </w:r>
            <w:r w:rsidR="00EE1DEC">
              <w:rPr>
                <w:noProof/>
                <w:webHidden/>
              </w:rPr>
              <w:instrText xml:space="preserve"> PAGEREF _Toc114175600 \h </w:instrText>
            </w:r>
            <w:r w:rsidR="00EE1DEC">
              <w:rPr>
                <w:noProof/>
                <w:webHidden/>
              </w:rPr>
            </w:r>
            <w:r w:rsidR="00EE1DEC">
              <w:rPr>
                <w:noProof/>
                <w:webHidden/>
              </w:rPr>
              <w:fldChar w:fldCharType="separate"/>
            </w:r>
            <w:r w:rsidR="000B3454">
              <w:rPr>
                <w:noProof/>
                <w:webHidden/>
              </w:rPr>
              <w:t>101</w:t>
            </w:r>
            <w:r w:rsidR="00EE1DEC">
              <w:rPr>
                <w:noProof/>
                <w:webHidden/>
              </w:rPr>
              <w:fldChar w:fldCharType="end"/>
            </w:r>
          </w:hyperlink>
        </w:p>
        <w:p w14:paraId="01D35848" w14:textId="104FA5A0" w:rsidR="00EE1DEC" w:rsidRDefault="008625FE">
          <w:pPr>
            <w:pStyle w:val="TOC3"/>
            <w:tabs>
              <w:tab w:val="right" w:leader="dot" w:pos="9350"/>
            </w:tabs>
            <w:rPr>
              <w:rFonts w:eastAsiaTheme="minorEastAsia" w:cs="Mangal"/>
              <w:noProof/>
            </w:rPr>
          </w:pPr>
          <w:hyperlink w:anchor="_Toc114175601" w:history="1">
            <w:r w:rsidR="00EE1DEC" w:rsidRPr="00DD2D1D">
              <w:rPr>
                <w:rStyle w:val="attributecolor"/>
                <w:noProof/>
              </w:rPr>
              <w:t>Input Type Submit</w:t>
            </w:r>
            <w:r w:rsidR="00EE1DEC">
              <w:rPr>
                <w:noProof/>
                <w:webHidden/>
              </w:rPr>
              <w:tab/>
            </w:r>
            <w:r w:rsidR="00EE1DEC">
              <w:rPr>
                <w:noProof/>
                <w:webHidden/>
              </w:rPr>
              <w:fldChar w:fldCharType="begin"/>
            </w:r>
            <w:r w:rsidR="00EE1DEC">
              <w:rPr>
                <w:noProof/>
                <w:webHidden/>
              </w:rPr>
              <w:instrText xml:space="preserve"> PAGEREF _Toc114175601 \h </w:instrText>
            </w:r>
            <w:r w:rsidR="00EE1DEC">
              <w:rPr>
                <w:noProof/>
                <w:webHidden/>
              </w:rPr>
            </w:r>
            <w:r w:rsidR="00EE1DEC">
              <w:rPr>
                <w:noProof/>
                <w:webHidden/>
              </w:rPr>
              <w:fldChar w:fldCharType="separate"/>
            </w:r>
            <w:r w:rsidR="000B3454">
              <w:rPr>
                <w:noProof/>
                <w:webHidden/>
              </w:rPr>
              <w:t>101</w:t>
            </w:r>
            <w:r w:rsidR="00EE1DEC">
              <w:rPr>
                <w:noProof/>
                <w:webHidden/>
              </w:rPr>
              <w:fldChar w:fldCharType="end"/>
            </w:r>
          </w:hyperlink>
        </w:p>
        <w:p w14:paraId="23EE660D" w14:textId="2022243F" w:rsidR="00EE1DEC" w:rsidRDefault="008625FE">
          <w:pPr>
            <w:pStyle w:val="TOC3"/>
            <w:tabs>
              <w:tab w:val="right" w:leader="dot" w:pos="9350"/>
            </w:tabs>
            <w:rPr>
              <w:rFonts w:eastAsiaTheme="minorEastAsia" w:cs="Mangal"/>
              <w:noProof/>
            </w:rPr>
          </w:pPr>
          <w:hyperlink w:anchor="_Toc114175602" w:history="1">
            <w:r w:rsidR="00EE1DEC" w:rsidRPr="00DD2D1D">
              <w:rPr>
                <w:rStyle w:val="attributecolor"/>
                <w:noProof/>
              </w:rPr>
              <w:t>Input Type Reset</w:t>
            </w:r>
            <w:r w:rsidR="00EE1DEC">
              <w:rPr>
                <w:noProof/>
                <w:webHidden/>
              </w:rPr>
              <w:tab/>
            </w:r>
            <w:r w:rsidR="00EE1DEC">
              <w:rPr>
                <w:noProof/>
                <w:webHidden/>
              </w:rPr>
              <w:fldChar w:fldCharType="begin"/>
            </w:r>
            <w:r w:rsidR="00EE1DEC">
              <w:rPr>
                <w:noProof/>
                <w:webHidden/>
              </w:rPr>
              <w:instrText xml:space="preserve"> PAGEREF _Toc114175602 \h </w:instrText>
            </w:r>
            <w:r w:rsidR="00EE1DEC">
              <w:rPr>
                <w:noProof/>
                <w:webHidden/>
              </w:rPr>
            </w:r>
            <w:r w:rsidR="00EE1DEC">
              <w:rPr>
                <w:noProof/>
                <w:webHidden/>
              </w:rPr>
              <w:fldChar w:fldCharType="separate"/>
            </w:r>
            <w:r w:rsidR="000B3454">
              <w:rPr>
                <w:noProof/>
                <w:webHidden/>
              </w:rPr>
              <w:t>102</w:t>
            </w:r>
            <w:r w:rsidR="00EE1DEC">
              <w:rPr>
                <w:noProof/>
                <w:webHidden/>
              </w:rPr>
              <w:fldChar w:fldCharType="end"/>
            </w:r>
          </w:hyperlink>
        </w:p>
        <w:p w14:paraId="0BCDB46E" w14:textId="0BD9802B" w:rsidR="00EE1DEC" w:rsidRDefault="008625FE">
          <w:pPr>
            <w:pStyle w:val="TOC3"/>
            <w:tabs>
              <w:tab w:val="right" w:leader="dot" w:pos="9350"/>
            </w:tabs>
            <w:rPr>
              <w:rFonts w:eastAsiaTheme="minorEastAsia" w:cs="Mangal"/>
              <w:noProof/>
            </w:rPr>
          </w:pPr>
          <w:hyperlink w:anchor="_Toc114175603" w:history="1">
            <w:r w:rsidR="00EE1DEC" w:rsidRPr="00DD2D1D">
              <w:rPr>
                <w:rStyle w:val="attributecolor"/>
                <w:noProof/>
              </w:rPr>
              <w:t>Input Type Radio</w:t>
            </w:r>
            <w:r w:rsidR="00EE1DEC">
              <w:rPr>
                <w:noProof/>
                <w:webHidden/>
              </w:rPr>
              <w:tab/>
            </w:r>
            <w:r w:rsidR="00EE1DEC">
              <w:rPr>
                <w:noProof/>
                <w:webHidden/>
              </w:rPr>
              <w:fldChar w:fldCharType="begin"/>
            </w:r>
            <w:r w:rsidR="00EE1DEC">
              <w:rPr>
                <w:noProof/>
                <w:webHidden/>
              </w:rPr>
              <w:instrText xml:space="preserve"> PAGEREF _Toc114175603 \h </w:instrText>
            </w:r>
            <w:r w:rsidR="00EE1DEC">
              <w:rPr>
                <w:noProof/>
                <w:webHidden/>
              </w:rPr>
            </w:r>
            <w:r w:rsidR="00EE1DEC">
              <w:rPr>
                <w:noProof/>
                <w:webHidden/>
              </w:rPr>
              <w:fldChar w:fldCharType="separate"/>
            </w:r>
            <w:r w:rsidR="000B3454">
              <w:rPr>
                <w:noProof/>
                <w:webHidden/>
              </w:rPr>
              <w:t>102</w:t>
            </w:r>
            <w:r w:rsidR="00EE1DEC">
              <w:rPr>
                <w:noProof/>
                <w:webHidden/>
              </w:rPr>
              <w:fldChar w:fldCharType="end"/>
            </w:r>
          </w:hyperlink>
        </w:p>
        <w:p w14:paraId="6D8F90D0" w14:textId="2C15C73E" w:rsidR="00EE1DEC" w:rsidRDefault="008625FE">
          <w:pPr>
            <w:pStyle w:val="TOC3"/>
            <w:tabs>
              <w:tab w:val="right" w:leader="dot" w:pos="9350"/>
            </w:tabs>
            <w:rPr>
              <w:rFonts w:eastAsiaTheme="minorEastAsia" w:cs="Mangal"/>
              <w:noProof/>
            </w:rPr>
          </w:pPr>
          <w:hyperlink w:anchor="_Toc114175604" w:history="1">
            <w:r w:rsidR="00EE1DEC" w:rsidRPr="00DD2D1D">
              <w:rPr>
                <w:rStyle w:val="attributecolor"/>
                <w:noProof/>
              </w:rPr>
              <w:t>Input Type Checkbox</w:t>
            </w:r>
            <w:r w:rsidR="00EE1DEC">
              <w:rPr>
                <w:noProof/>
                <w:webHidden/>
              </w:rPr>
              <w:tab/>
            </w:r>
            <w:r w:rsidR="00EE1DEC">
              <w:rPr>
                <w:noProof/>
                <w:webHidden/>
              </w:rPr>
              <w:fldChar w:fldCharType="begin"/>
            </w:r>
            <w:r w:rsidR="00EE1DEC">
              <w:rPr>
                <w:noProof/>
                <w:webHidden/>
              </w:rPr>
              <w:instrText xml:space="preserve"> PAGEREF _Toc114175604 \h </w:instrText>
            </w:r>
            <w:r w:rsidR="00EE1DEC">
              <w:rPr>
                <w:noProof/>
                <w:webHidden/>
              </w:rPr>
            </w:r>
            <w:r w:rsidR="00EE1DEC">
              <w:rPr>
                <w:noProof/>
                <w:webHidden/>
              </w:rPr>
              <w:fldChar w:fldCharType="separate"/>
            </w:r>
            <w:r w:rsidR="000B3454">
              <w:rPr>
                <w:noProof/>
                <w:webHidden/>
              </w:rPr>
              <w:t>103</w:t>
            </w:r>
            <w:r w:rsidR="00EE1DEC">
              <w:rPr>
                <w:noProof/>
                <w:webHidden/>
              </w:rPr>
              <w:fldChar w:fldCharType="end"/>
            </w:r>
          </w:hyperlink>
        </w:p>
        <w:p w14:paraId="37B365E3" w14:textId="655136A7" w:rsidR="00EE1DEC" w:rsidRDefault="008625FE">
          <w:pPr>
            <w:pStyle w:val="TOC3"/>
            <w:tabs>
              <w:tab w:val="right" w:leader="dot" w:pos="9350"/>
            </w:tabs>
            <w:rPr>
              <w:rFonts w:eastAsiaTheme="minorEastAsia" w:cs="Mangal"/>
              <w:noProof/>
            </w:rPr>
          </w:pPr>
          <w:hyperlink w:anchor="_Toc114175605" w:history="1">
            <w:r w:rsidR="00EE1DEC" w:rsidRPr="00DD2D1D">
              <w:rPr>
                <w:rStyle w:val="attributecolor"/>
                <w:noProof/>
              </w:rPr>
              <w:t>Input Type Button</w:t>
            </w:r>
            <w:r w:rsidR="00EE1DEC">
              <w:rPr>
                <w:noProof/>
                <w:webHidden/>
              </w:rPr>
              <w:tab/>
            </w:r>
            <w:r w:rsidR="00EE1DEC">
              <w:rPr>
                <w:noProof/>
                <w:webHidden/>
              </w:rPr>
              <w:fldChar w:fldCharType="begin"/>
            </w:r>
            <w:r w:rsidR="00EE1DEC">
              <w:rPr>
                <w:noProof/>
                <w:webHidden/>
              </w:rPr>
              <w:instrText xml:space="preserve"> PAGEREF _Toc114175605 \h </w:instrText>
            </w:r>
            <w:r w:rsidR="00EE1DEC">
              <w:rPr>
                <w:noProof/>
                <w:webHidden/>
              </w:rPr>
            </w:r>
            <w:r w:rsidR="00EE1DEC">
              <w:rPr>
                <w:noProof/>
                <w:webHidden/>
              </w:rPr>
              <w:fldChar w:fldCharType="separate"/>
            </w:r>
            <w:r w:rsidR="000B3454">
              <w:rPr>
                <w:noProof/>
                <w:webHidden/>
              </w:rPr>
              <w:t>103</w:t>
            </w:r>
            <w:r w:rsidR="00EE1DEC">
              <w:rPr>
                <w:noProof/>
                <w:webHidden/>
              </w:rPr>
              <w:fldChar w:fldCharType="end"/>
            </w:r>
          </w:hyperlink>
        </w:p>
        <w:p w14:paraId="785885B6" w14:textId="6772BCF8" w:rsidR="00EE1DEC" w:rsidRDefault="008625FE">
          <w:pPr>
            <w:pStyle w:val="TOC3"/>
            <w:tabs>
              <w:tab w:val="right" w:leader="dot" w:pos="9350"/>
            </w:tabs>
            <w:rPr>
              <w:rFonts w:eastAsiaTheme="minorEastAsia" w:cs="Mangal"/>
              <w:noProof/>
            </w:rPr>
          </w:pPr>
          <w:hyperlink w:anchor="_Toc114175606" w:history="1">
            <w:r w:rsidR="00EE1DEC" w:rsidRPr="00DD2D1D">
              <w:rPr>
                <w:rStyle w:val="attributecolor"/>
                <w:noProof/>
              </w:rPr>
              <w:t>Input Type Color</w:t>
            </w:r>
            <w:r w:rsidR="00EE1DEC">
              <w:rPr>
                <w:noProof/>
                <w:webHidden/>
              </w:rPr>
              <w:tab/>
            </w:r>
            <w:r w:rsidR="00EE1DEC">
              <w:rPr>
                <w:noProof/>
                <w:webHidden/>
              </w:rPr>
              <w:fldChar w:fldCharType="begin"/>
            </w:r>
            <w:r w:rsidR="00EE1DEC">
              <w:rPr>
                <w:noProof/>
                <w:webHidden/>
              </w:rPr>
              <w:instrText xml:space="preserve"> PAGEREF _Toc114175606 \h </w:instrText>
            </w:r>
            <w:r w:rsidR="00EE1DEC">
              <w:rPr>
                <w:noProof/>
                <w:webHidden/>
              </w:rPr>
            </w:r>
            <w:r w:rsidR="00EE1DEC">
              <w:rPr>
                <w:noProof/>
                <w:webHidden/>
              </w:rPr>
              <w:fldChar w:fldCharType="separate"/>
            </w:r>
            <w:r w:rsidR="000B3454">
              <w:rPr>
                <w:noProof/>
                <w:webHidden/>
              </w:rPr>
              <w:t>104</w:t>
            </w:r>
            <w:r w:rsidR="00EE1DEC">
              <w:rPr>
                <w:noProof/>
                <w:webHidden/>
              </w:rPr>
              <w:fldChar w:fldCharType="end"/>
            </w:r>
          </w:hyperlink>
        </w:p>
        <w:p w14:paraId="770E858F" w14:textId="1BCEC891" w:rsidR="00EE1DEC" w:rsidRDefault="008625FE">
          <w:pPr>
            <w:pStyle w:val="TOC3"/>
            <w:tabs>
              <w:tab w:val="right" w:leader="dot" w:pos="9350"/>
            </w:tabs>
            <w:rPr>
              <w:rFonts w:eastAsiaTheme="minorEastAsia" w:cs="Mangal"/>
              <w:noProof/>
            </w:rPr>
          </w:pPr>
          <w:hyperlink w:anchor="_Toc114175607" w:history="1">
            <w:r w:rsidR="00EE1DEC" w:rsidRPr="00DD2D1D">
              <w:rPr>
                <w:rStyle w:val="attributecolor"/>
                <w:noProof/>
              </w:rPr>
              <w:t>Input Type Date</w:t>
            </w:r>
            <w:r w:rsidR="00EE1DEC">
              <w:rPr>
                <w:noProof/>
                <w:webHidden/>
              </w:rPr>
              <w:tab/>
            </w:r>
            <w:r w:rsidR="00EE1DEC">
              <w:rPr>
                <w:noProof/>
                <w:webHidden/>
              </w:rPr>
              <w:fldChar w:fldCharType="begin"/>
            </w:r>
            <w:r w:rsidR="00EE1DEC">
              <w:rPr>
                <w:noProof/>
                <w:webHidden/>
              </w:rPr>
              <w:instrText xml:space="preserve"> PAGEREF _Toc114175607 \h </w:instrText>
            </w:r>
            <w:r w:rsidR="00EE1DEC">
              <w:rPr>
                <w:noProof/>
                <w:webHidden/>
              </w:rPr>
            </w:r>
            <w:r w:rsidR="00EE1DEC">
              <w:rPr>
                <w:noProof/>
                <w:webHidden/>
              </w:rPr>
              <w:fldChar w:fldCharType="separate"/>
            </w:r>
            <w:r w:rsidR="000B3454">
              <w:rPr>
                <w:noProof/>
                <w:webHidden/>
              </w:rPr>
              <w:t>104</w:t>
            </w:r>
            <w:r w:rsidR="00EE1DEC">
              <w:rPr>
                <w:noProof/>
                <w:webHidden/>
              </w:rPr>
              <w:fldChar w:fldCharType="end"/>
            </w:r>
          </w:hyperlink>
        </w:p>
        <w:p w14:paraId="0326B544" w14:textId="4B55D78B" w:rsidR="00EE1DEC" w:rsidRDefault="008625FE">
          <w:pPr>
            <w:pStyle w:val="TOC3"/>
            <w:tabs>
              <w:tab w:val="right" w:leader="dot" w:pos="9350"/>
            </w:tabs>
            <w:rPr>
              <w:rFonts w:eastAsiaTheme="minorEastAsia" w:cs="Mangal"/>
              <w:noProof/>
            </w:rPr>
          </w:pPr>
          <w:hyperlink w:anchor="_Toc114175608" w:history="1">
            <w:r w:rsidR="00EE1DEC" w:rsidRPr="00DD2D1D">
              <w:rPr>
                <w:rStyle w:val="attributecolor"/>
                <w:noProof/>
              </w:rPr>
              <w:t>Input Type Datetime-local</w:t>
            </w:r>
            <w:r w:rsidR="00EE1DEC">
              <w:rPr>
                <w:noProof/>
                <w:webHidden/>
              </w:rPr>
              <w:tab/>
            </w:r>
            <w:r w:rsidR="00EE1DEC">
              <w:rPr>
                <w:noProof/>
                <w:webHidden/>
              </w:rPr>
              <w:fldChar w:fldCharType="begin"/>
            </w:r>
            <w:r w:rsidR="00EE1DEC">
              <w:rPr>
                <w:noProof/>
                <w:webHidden/>
              </w:rPr>
              <w:instrText xml:space="preserve"> PAGEREF _Toc114175608 \h </w:instrText>
            </w:r>
            <w:r w:rsidR="00EE1DEC">
              <w:rPr>
                <w:noProof/>
                <w:webHidden/>
              </w:rPr>
            </w:r>
            <w:r w:rsidR="00EE1DEC">
              <w:rPr>
                <w:noProof/>
                <w:webHidden/>
              </w:rPr>
              <w:fldChar w:fldCharType="separate"/>
            </w:r>
            <w:r w:rsidR="000B3454">
              <w:rPr>
                <w:noProof/>
                <w:webHidden/>
              </w:rPr>
              <w:t>105</w:t>
            </w:r>
            <w:r w:rsidR="00EE1DEC">
              <w:rPr>
                <w:noProof/>
                <w:webHidden/>
              </w:rPr>
              <w:fldChar w:fldCharType="end"/>
            </w:r>
          </w:hyperlink>
        </w:p>
        <w:p w14:paraId="7F049DFB" w14:textId="67E59BE9" w:rsidR="00EE1DEC" w:rsidRDefault="008625FE">
          <w:pPr>
            <w:pStyle w:val="TOC3"/>
            <w:tabs>
              <w:tab w:val="right" w:leader="dot" w:pos="9350"/>
            </w:tabs>
            <w:rPr>
              <w:rFonts w:eastAsiaTheme="minorEastAsia" w:cs="Mangal"/>
              <w:noProof/>
            </w:rPr>
          </w:pPr>
          <w:hyperlink w:anchor="_Toc114175609" w:history="1">
            <w:r w:rsidR="00EE1DEC" w:rsidRPr="00DD2D1D">
              <w:rPr>
                <w:rStyle w:val="attributecolor"/>
                <w:noProof/>
              </w:rPr>
              <w:t>Input Type Email</w:t>
            </w:r>
            <w:r w:rsidR="00EE1DEC">
              <w:rPr>
                <w:noProof/>
                <w:webHidden/>
              </w:rPr>
              <w:tab/>
            </w:r>
            <w:r w:rsidR="00EE1DEC">
              <w:rPr>
                <w:noProof/>
                <w:webHidden/>
              </w:rPr>
              <w:fldChar w:fldCharType="begin"/>
            </w:r>
            <w:r w:rsidR="00EE1DEC">
              <w:rPr>
                <w:noProof/>
                <w:webHidden/>
              </w:rPr>
              <w:instrText xml:space="preserve"> PAGEREF _Toc114175609 \h </w:instrText>
            </w:r>
            <w:r w:rsidR="00EE1DEC">
              <w:rPr>
                <w:noProof/>
                <w:webHidden/>
              </w:rPr>
            </w:r>
            <w:r w:rsidR="00EE1DEC">
              <w:rPr>
                <w:noProof/>
                <w:webHidden/>
              </w:rPr>
              <w:fldChar w:fldCharType="separate"/>
            </w:r>
            <w:r w:rsidR="000B3454">
              <w:rPr>
                <w:noProof/>
                <w:webHidden/>
              </w:rPr>
              <w:t>105</w:t>
            </w:r>
            <w:r w:rsidR="00EE1DEC">
              <w:rPr>
                <w:noProof/>
                <w:webHidden/>
              </w:rPr>
              <w:fldChar w:fldCharType="end"/>
            </w:r>
          </w:hyperlink>
        </w:p>
        <w:p w14:paraId="6F2DB3CC" w14:textId="4EA90952" w:rsidR="00EE1DEC" w:rsidRDefault="008625FE">
          <w:pPr>
            <w:pStyle w:val="TOC3"/>
            <w:tabs>
              <w:tab w:val="right" w:leader="dot" w:pos="9350"/>
            </w:tabs>
            <w:rPr>
              <w:rFonts w:eastAsiaTheme="minorEastAsia" w:cs="Mangal"/>
              <w:noProof/>
            </w:rPr>
          </w:pPr>
          <w:hyperlink w:anchor="_Toc114175610" w:history="1">
            <w:r w:rsidR="00EE1DEC" w:rsidRPr="00DD2D1D">
              <w:rPr>
                <w:rStyle w:val="attributecolor"/>
                <w:noProof/>
              </w:rPr>
              <w:t>Input Type Image</w:t>
            </w:r>
            <w:r w:rsidR="00EE1DEC">
              <w:rPr>
                <w:noProof/>
                <w:webHidden/>
              </w:rPr>
              <w:tab/>
            </w:r>
            <w:r w:rsidR="00EE1DEC">
              <w:rPr>
                <w:noProof/>
                <w:webHidden/>
              </w:rPr>
              <w:fldChar w:fldCharType="begin"/>
            </w:r>
            <w:r w:rsidR="00EE1DEC">
              <w:rPr>
                <w:noProof/>
                <w:webHidden/>
              </w:rPr>
              <w:instrText xml:space="preserve"> PAGEREF _Toc114175610 \h </w:instrText>
            </w:r>
            <w:r w:rsidR="00EE1DEC">
              <w:rPr>
                <w:noProof/>
                <w:webHidden/>
              </w:rPr>
            </w:r>
            <w:r w:rsidR="00EE1DEC">
              <w:rPr>
                <w:noProof/>
                <w:webHidden/>
              </w:rPr>
              <w:fldChar w:fldCharType="separate"/>
            </w:r>
            <w:r w:rsidR="000B3454">
              <w:rPr>
                <w:noProof/>
                <w:webHidden/>
              </w:rPr>
              <w:t>106</w:t>
            </w:r>
            <w:r w:rsidR="00EE1DEC">
              <w:rPr>
                <w:noProof/>
                <w:webHidden/>
              </w:rPr>
              <w:fldChar w:fldCharType="end"/>
            </w:r>
          </w:hyperlink>
        </w:p>
        <w:p w14:paraId="47579591" w14:textId="75C423EA" w:rsidR="00EE1DEC" w:rsidRDefault="008625FE">
          <w:pPr>
            <w:pStyle w:val="TOC3"/>
            <w:tabs>
              <w:tab w:val="right" w:leader="dot" w:pos="9350"/>
            </w:tabs>
            <w:rPr>
              <w:rFonts w:eastAsiaTheme="minorEastAsia" w:cs="Mangal"/>
              <w:noProof/>
            </w:rPr>
          </w:pPr>
          <w:hyperlink w:anchor="_Toc114175611" w:history="1">
            <w:r w:rsidR="00EE1DEC" w:rsidRPr="00DD2D1D">
              <w:rPr>
                <w:rStyle w:val="attributecolor"/>
                <w:noProof/>
              </w:rPr>
              <w:t>Input Type File</w:t>
            </w:r>
            <w:r w:rsidR="00EE1DEC">
              <w:rPr>
                <w:noProof/>
                <w:webHidden/>
              </w:rPr>
              <w:tab/>
            </w:r>
            <w:r w:rsidR="00EE1DEC">
              <w:rPr>
                <w:noProof/>
                <w:webHidden/>
              </w:rPr>
              <w:fldChar w:fldCharType="begin"/>
            </w:r>
            <w:r w:rsidR="00EE1DEC">
              <w:rPr>
                <w:noProof/>
                <w:webHidden/>
              </w:rPr>
              <w:instrText xml:space="preserve"> PAGEREF _Toc114175611 \h </w:instrText>
            </w:r>
            <w:r w:rsidR="00EE1DEC">
              <w:rPr>
                <w:noProof/>
                <w:webHidden/>
              </w:rPr>
            </w:r>
            <w:r w:rsidR="00EE1DEC">
              <w:rPr>
                <w:noProof/>
                <w:webHidden/>
              </w:rPr>
              <w:fldChar w:fldCharType="separate"/>
            </w:r>
            <w:r w:rsidR="000B3454">
              <w:rPr>
                <w:noProof/>
                <w:webHidden/>
              </w:rPr>
              <w:t>106</w:t>
            </w:r>
            <w:r w:rsidR="00EE1DEC">
              <w:rPr>
                <w:noProof/>
                <w:webHidden/>
              </w:rPr>
              <w:fldChar w:fldCharType="end"/>
            </w:r>
          </w:hyperlink>
        </w:p>
        <w:p w14:paraId="0611AA48" w14:textId="7D18F1B1" w:rsidR="00EE1DEC" w:rsidRDefault="008625FE">
          <w:pPr>
            <w:pStyle w:val="TOC3"/>
            <w:tabs>
              <w:tab w:val="right" w:leader="dot" w:pos="9350"/>
            </w:tabs>
            <w:rPr>
              <w:rFonts w:eastAsiaTheme="minorEastAsia" w:cs="Mangal"/>
              <w:noProof/>
            </w:rPr>
          </w:pPr>
          <w:hyperlink w:anchor="_Toc114175612" w:history="1">
            <w:r w:rsidR="00EE1DEC" w:rsidRPr="00DD2D1D">
              <w:rPr>
                <w:rStyle w:val="attributecolor"/>
                <w:noProof/>
              </w:rPr>
              <w:t>Input Type Hidden</w:t>
            </w:r>
            <w:r w:rsidR="00EE1DEC">
              <w:rPr>
                <w:noProof/>
                <w:webHidden/>
              </w:rPr>
              <w:tab/>
            </w:r>
            <w:r w:rsidR="00EE1DEC">
              <w:rPr>
                <w:noProof/>
                <w:webHidden/>
              </w:rPr>
              <w:fldChar w:fldCharType="begin"/>
            </w:r>
            <w:r w:rsidR="00EE1DEC">
              <w:rPr>
                <w:noProof/>
                <w:webHidden/>
              </w:rPr>
              <w:instrText xml:space="preserve"> PAGEREF _Toc114175612 \h </w:instrText>
            </w:r>
            <w:r w:rsidR="00EE1DEC">
              <w:rPr>
                <w:noProof/>
                <w:webHidden/>
              </w:rPr>
            </w:r>
            <w:r w:rsidR="00EE1DEC">
              <w:rPr>
                <w:noProof/>
                <w:webHidden/>
              </w:rPr>
              <w:fldChar w:fldCharType="separate"/>
            </w:r>
            <w:r w:rsidR="000B3454">
              <w:rPr>
                <w:noProof/>
                <w:webHidden/>
              </w:rPr>
              <w:t>107</w:t>
            </w:r>
            <w:r w:rsidR="00EE1DEC">
              <w:rPr>
                <w:noProof/>
                <w:webHidden/>
              </w:rPr>
              <w:fldChar w:fldCharType="end"/>
            </w:r>
          </w:hyperlink>
        </w:p>
        <w:p w14:paraId="6EBE2E05" w14:textId="48077765" w:rsidR="00EE1DEC" w:rsidRDefault="008625FE">
          <w:pPr>
            <w:pStyle w:val="TOC3"/>
            <w:tabs>
              <w:tab w:val="right" w:leader="dot" w:pos="9350"/>
            </w:tabs>
            <w:rPr>
              <w:rFonts w:eastAsiaTheme="minorEastAsia" w:cs="Mangal"/>
              <w:noProof/>
            </w:rPr>
          </w:pPr>
          <w:hyperlink w:anchor="_Toc114175613" w:history="1">
            <w:r w:rsidR="00EE1DEC" w:rsidRPr="00DD2D1D">
              <w:rPr>
                <w:rStyle w:val="attributecolor"/>
                <w:noProof/>
              </w:rPr>
              <w:t>Input Type Month</w:t>
            </w:r>
            <w:r w:rsidR="00EE1DEC">
              <w:rPr>
                <w:noProof/>
                <w:webHidden/>
              </w:rPr>
              <w:tab/>
            </w:r>
            <w:r w:rsidR="00EE1DEC">
              <w:rPr>
                <w:noProof/>
                <w:webHidden/>
              </w:rPr>
              <w:fldChar w:fldCharType="begin"/>
            </w:r>
            <w:r w:rsidR="00EE1DEC">
              <w:rPr>
                <w:noProof/>
                <w:webHidden/>
              </w:rPr>
              <w:instrText xml:space="preserve"> PAGEREF _Toc114175613 \h </w:instrText>
            </w:r>
            <w:r w:rsidR="00EE1DEC">
              <w:rPr>
                <w:noProof/>
                <w:webHidden/>
              </w:rPr>
            </w:r>
            <w:r w:rsidR="00EE1DEC">
              <w:rPr>
                <w:noProof/>
                <w:webHidden/>
              </w:rPr>
              <w:fldChar w:fldCharType="separate"/>
            </w:r>
            <w:r w:rsidR="000B3454">
              <w:rPr>
                <w:noProof/>
                <w:webHidden/>
              </w:rPr>
              <w:t>108</w:t>
            </w:r>
            <w:r w:rsidR="00EE1DEC">
              <w:rPr>
                <w:noProof/>
                <w:webHidden/>
              </w:rPr>
              <w:fldChar w:fldCharType="end"/>
            </w:r>
          </w:hyperlink>
        </w:p>
        <w:p w14:paraId="10F879EB" w14:textId="72EA2AEA" w:rsidR="00EE1DEC" w:rsidRDefault="008625FE">
          <w:pPr>
            <w:pStyle w:val="TOC3"/>
            <w:tabs>
              <w:tab w:val="right" w:leader="dot" w:pos="9350"/>
            </w:tabs>
            <w:rPr>
              <w:rFonts w:eastAsiaTheme="minorEastAsia" w:cs="Mangal"/>
              <w:noProof/>
            </w:rPr>
          </w:pPr>
          <w:hyperlink w:anchor="_Toc114175614" w:history="1">
            <w:r w:rsidR="00EE1DEC" w:rsidRPr="00DD2D1D">
              <w:rPr>
                <w:rStyle w:val="attributecolor"/>
                <w:noProof/>
              </w:rPr>
              <w:t>Input Type Number</w:t>
            </w:r>
            <w:r w:rsidR="00EE1DEC">
              <w:rPr>
                <w:noProof/>
                <w:webHidden/>
              </w:rPr>
              <w:tab/>
            </w:r>
            <w:r w:rsidR="00EE1DEC">
              <w:rPr>
                <w:noProof/>
                <w:webHidden/>
              </w:rPr>
              <w:fldChar w:fldCharType="begin"/>
            </w:r>
            <w:r w:rsidR="00EE1DEC">
              <w:rPr>
                <w:noProof/>
                <w:webHidden/>
              </w:rPr>
              <w:instrText xml:space="preserve"> PAGEREF _Toc114175614 \h </w:instrText>
            </w:r>
            <w:r w:rsidR="00EE1DEC">
              <w:rPr>
                <w:noProof/>
                <w:webHidden/>
              </w:rPr>
            </w:r>
            <w:r w:rsidR="00EE1DEC">
              <w:rPr>
                <w:noProof/>
                <w:webHidden/>
              </w:rPr>
              <w:fldChar w:fldCharType="separate"/>
            </w:r>
            <w:r w:rsidR="000B3454">
              <w:rPr>
                <w:noProof/>
                <w:webHidden/>
              </w:rPr>
              <w:t>108</w:t>
            </w:r>
            <w:r w:rsidR="00EE1DEC">
              <w:rPr>
                <w:noProof/>
                <w:webHidden/>
              </w:rPr>
              <w:fldChar w:fldCharType="end"/>
            </w:r>
          </w:hyperlink>
        </w:p>
        <w:p w14:paraId="2769E8D7" w14:textId="0E9AB431" w:rsidR="00EE1DEC" w:rsidRDefault="008625FE">
          <w:pPr>
            <w:pStyle w:val="TOC3"/>
            <w:tabs>
              <w:tab w:val="right" w:leader="dot" w:pos="9350"/>
            </w:tabs>
            <w:rPr>
              <w:rFonts w:eastAsiaTheme="minorEastAsia" w:cs="Mangal"/>
              <w:noProof/>
            </w:rPr>
          </w:pPr>
          <w:hyperlink w:anchor="_Toc114175615" w:history="1">
            <w:r w:rsidR="00EE1DEC" w:rsidRPr="00DD2D1D">
              <w:rPr>
                <w:rStyle w:val="attributecolor"/>
                <w:noProof/>
              </w:rPr>
              <w:t>Input Type Range</w:t>
            </w:r>
            <w:r w:rsidR="00EE1DEC">
              <w:rPr>
                <w:noProof/>
                <w:webHidden/>
              </w:rPr>
              <w:tab/>
            </w:r>
            <w:r w:rsidR="00EE1DEC">
              <w:rPr>
                <w:noProof/>
                <w:webHidden/>
              </w:rPr>
              <w:fldChar w:fldCharType="begin"/>
            </w:r>
            <w:r w:rsidR="00EE1DEC">
              <w:rPr>
                <w:noProof/>
                <w:webHidden/>
              </w:rPr>
              <w:instrText xml:space="preserve"> PAGEREF _Toc114175615 \h </w:instrText>
            </w:r>
            <w:r w:rsidR="00EE1DEC">
              <w:rPr>
                <w:noProof/>
                <w:webHidden/>
              </w:rPr>
            </w:r>
            <w:r w:rsidR="00EE1DEC">
              <w:rPr>
                <w:noProof/>
                <w:webHidden/>
              </w:rPr>
              <w:fldChar w:fldCharType="separate"/>
            </w:r>
            <w:r w:rsidR="000B3454">
              <w:rPr>
                <w:noProof/>
                <w:webHidden/>
              </w:rPr>
              <w:t>110</w:t>
            </w:r>
            <w:r w:rsidR="00EE1DEC">
              <w:rPr>
                <w:noProof/>
                <w:webHidden/>
              </w:rPr>
              <w:fldChar w:fldCharType="end"/>
            </w:r>
          </w:hyperlink>
        </w:p>
        <w:p w14:paraId="251649FD" w14:textId="680BC98E" w:rsidR="00EE1DEC" w:rsidRDefault="008625FE">
          <w:pPr>
            <w:pStyle w:val="TOC3"/>
            <w:tabs>
              <w:tab w:val="right" w:leader="dot" w:pos="9350"/>
            </w:tabs>
            <w:rPr>
              <w:rFonts w:eastAsiaTheme="minorEastAsia" w:cs="Mangal"/>
              <w:noProof/>
            </w:rPr>
          </w:pPr>
          <w:hyperlink w:anchor="_Toc114175616" w:history="1">
            <w:r w:rsidR="00EE1DEC" w:rsidRPr="00DD2D1D">
              <w:rPr>
                <w:rStyle w:val="attributecolor"/>
                <w:noProof/>
              </w:rPr>
              <w:t>Input Type Search</w:t>
            </w:r>
            <w:r w:rsidR="00EE1DEC">
              <w:rPr>
                <w:noProof/>
                <w:webHidden/>
              </w:rPr>
              <w:tab/>
            </w:r>
            <w:r w:rsidR="00EE1DEC">
              <w:rPr>
                <w:noProof/>
                <w:webHidden/>
              </w:rPr>
              <w:fldChar w:fldCharType="begin"/>
            </w:r>
            <w:r w:rsidR="00EE1DEC">
              <w:rPr>
                <w:noProof/>
                <w:webHidden/>
              </w:rPr>
              <w:instrText xml:space="preserve"> PAGEREF _Toc114175616 \h </w:instrText>
            </w:r>
            <w:r w:rsidR="00EE1DEC">
              <w:rPr>
                <w:noProof/>
                <w:webHidden/>
              </w:rPr>
            </w:r>
            <w:r w:rsidR="00EE1DEC">
              <w:rPr>
                <w:noProof/>
                <w:webHidden/>
              </w:rPr>
              <w:fldChar w:fldCharType="separate"/>
            </w:r>
            <w:r w:rsidR="000B3454">
              <w:rPr>
                <w:noProof/>
                <w:webHidden/>
              </w:rPr>
              <w:t>110</w:t>
            </w:r>
            <w:r w:rsidR="00EE1DEC">
              <w:rPr>
                <w:noProof/>
                <w:webHidden/>
              </w:rPr>
              <w:fldChar w:fldCharType="end"/>
            </w:r>
          </w:hyperlink>
        </w:p>
        <w:p w14:paraId="63212621" w14:textId="64DDC072" w:rsidR="00EE1DEC" w:rsidRDefault="008625FE">
          <w:pPr>
            <w:pStyle w:val="TOC3"/>
            <w:tabs>
              <w:tab w:val="right" w:leader="dot" w:pos="9350"/>
            </w:tabs>
            <w:rPr>
              <w:rFonts w:eastAsiaTheme="minorEastAsia" w:cs="Mangal"/>
              <w:noProof/>
            </w:rPr>
          </w:pPr>
          <w:hyperlink w:anchor="_Toc114175617" w:history="1">
            <w:r w:rsidR="00EE1DEC" w:rsidRPr="00DD2D1D">
              <w:rPr>
                <w:rStyle w:val="attributecolor"/>
                <w:noProof/>
              </w:rPr>
              <w:t>Input Type Tel</w:t>
            </w:r>
            <w:r w:rsidR="00EE1DEC">
              <w:rPr>
                <w:noProof/>
                <w:webHidden/>
              </w:rPr>
              <w:tab/>
            </w:r>
            <w:r w:rsidR="00EE1DEC">
              <w:rPr>
                <w:noProof/>
                <w:webHidden/>
              </w:rPr>
              <w:fldChar w:fldCharType="begin"/>
            </w:r>
            <w:r w:rsidR="00EE1DEC">
              <w:rPr>
                <w:noProof/>
                <w:webHidden/>
              </w:rPr>
              <w:instrText xml:space="preserve"> PAGEREF _Toc114175617 \h </w:instrText>
            </w:r>
            <w:r w:rsidR="00EE1DEC">
              <w:rPr>
                <w:noProof/>
                <w:webHidden/>
              </w:rPr>
            </w:r>
            <w:r w:rsidR="00EE1DEC">
              <w:rPr>
                <w:noProof/>
                <w:webHidden/>
              </w:rPr>
              <w:fldChar w:fldCharType="separate"/>
            </w:r>
            <w:r w:rsidR="000B3454">
              <w:rPr>
                <w:noProof/>
                <w:webHidden/>
              </w:rPr>
              <w:t>111</w:t>
            </w:r>
            <w:r w:rsidR="00EE1DEC">
              <w:rPr>
                <w:noProof/>
                <w:webHidden/>
              </w:rPr>
              <w:fldChar w:fldCharType="end"/>
            </w:r>
          </w:hyperlink>
        </w:p>
        <w:p w14:paraId="09C0BB2D" w14:textId="13489461" w:rsidR="00EE1DEC" w:rsidRDefault="008625FE">
          <w:pPr>
            <w:pStyle w:val="TOC3"/>
            <w:tabs>
              <w:tab w:val="right" w:leader="dot" w:pos="9350"/>
            </w:tabs>
            <w:rPr>
              <w:rFonts w:eastAsiaTheme="minorEastAsia" w:cs="Mangal"/>
              <w:noProof/>
            </w:rPr>
          </w:pPr>
          <w:hyperlink w:anchor="_Toc114175618" w:history="1">
            <w:r w:rsidR="00EE1DEC" w:rsidRPr="00DD2D1D">
              <w:rPr>
                <w:rStyle w:val="attributecolor"/>
                <w:noProof/>
              </w:rPr>
              <w:t>Input Type Time</w:t>
            </w:r>
            <w:r w:rsidR="00EE1DEC">
              <w:rPr>
                <w:noProof/>
                <w:webHidden/>
              </w:rPr>
              <w:tab/>
            </w:r>
            <w:r w:rsidR="00EE1DEC">
              <w:rPr>
                <w:noProof/>
                <w:webHidden/>
              </w:rPr>
              <w:fldChar w:fldCharType="begin"/>
            </w:r>
            <w:r w:rsidR="00EE1DEC">
              <w:rPr>
                <w:noProof/>
                <w:webHidden/>
              </w:rPr>
              <w:instrText xml:space="preserve"> PAGEREF _Toc114175618 \h </w:instrText>
            </w:r>
            <w:r w:rsidR="00EE1DEC">
              <w:rPr>
                <w:noProof/>
                <w:webHidden/>
              </w:rPr>
            </w:r>
            <w:r w:rsidR="00EE1DEC">
              <w:rPr>
                <w:noProof/>
                <w:webHidden/>
              </w:rPr>
              <w:fldChar w:fldCharType="separate"/>
            </w:r>
            <w:r w:rsidR="000B3454">
              <w:rPr>
                <w:noProof/>
                <w:webHidden/>
              </w:rPr>
              <w:t>111</w:t>
            </w:r>
            <w:r w:rsidR="00EE1DEC">
              <w:rPr>
                <w:noProof/>
                <w:webHidden/>
              </w:rPr>
              <w:fldChar w:fldCharType="end"/>
            </w:r>
          </w:hyperlink>
        </w:p>
        <w:p w14:paraId="41D95223" w14:textId="235DA7DB" w:rsidR="00EE1DEC" w:rsidRDefault="008625FE">
          <w:pPr>
            <w:pStyle w:val="TOC3"/>
            <w:tabs>
              <w:tab w:val="right" w:leader="dot" w:pos="9350"/>
            </w:tabs>
            <w:rPr>
              <w:rFonts w:eastAsiaTheme="minorEastAsia" w:cs="Mangal"/>
              <w:noProof/>
            </w:rPr>
          </w:pPr>
          <w:hyperlink w:anchor="_Toc114175619" w:history="1">
            <w:r w:rsidR="00EE1DEC" w:rsidRPr="00DD2D1D">
              <w:rPr>
                <w:rStyle w:val="attributecolor"/>
                <w:noProof/>
              </w:rPr>
              <w:t>Input Type Url</w:t>
            </w:r>
            <w:r w:rsidR="00EE1DEC">
              <w:rPr>
                <w:noProof/>
                <w:webHidden/>
              </w:rPr>
              <w:tab/>
            </w:r>
            <w:r w:rsidR="00EE1DEC">
              <w:rPr>
                <w:noProof/>
                <w:webHidden/>
              </w:rPr>
              <w:fldChar w:fldCharType="begin"/>
            </w:r>
            <w:r w:rsidR="00EE1DEC">
              <w:rPr>
                <w:noProof/>
                <w:webHidden/>
              </w:rPr>
              <w:instrText xml:space="preserve"> PAGEREF _Toc114175619 \h </w:instrText>
            </w:r>
            <w:r w:rsidR="00EE1DEC">
              <w:rPr>
                <w:noProof/>
                <w:webHidden/>
              </w:rPr>
            </w:r>
            <w:r w:rsidR="00EE1DEC">
              <w:rPr>
                <w:noProof/>
                <w:webHidden/>
              </w:rPr>
              <w:fldChar w:fldCharType="separate"/>
            </w:r>
            <w:r w:rsidR="000B3454">
              <w:rPr>
                <w:noProof/>
                <w:webHidden/>
              </w:rPr>
              <w:t>112</w:t>
            </w:r>
            <w:r w:rsidR="00EE1DEC">
              <w:rPr>
                <w:noProof/>
                <w:webHidden/>
              </w:rPr>
              <w:fldChar w:fldCharType="end"/>
            </w:r>
          </w:hyperlink>
        </w:p>
        <w:p w14:paraId="4930E9AC" w14:textId="3E6AB7F8" w:rsidR="00EE1DEC" w:rsidRDefault="008625FE">
          <w:pPr>
            <w:pStyle w:val="TOC3"/>
            <w:tabs>
              <w:tab w:val="right" w:leader="dot" w:pos="9350"/>
            </w:tabs>
            <w:rPr>
              <w:rFonts w:eastAsiaTheme="minorEastAsia" w:cs="Mangal"/>
              <w:noProof/>
            </w:rPr>
          </w:pPr>
          <w:hyperlink w:anchor="_Toc114175620" w:history="1">
            <w:r w:rsidR="00EE1DEC" w:rsidRPr="00DD2D1D">
              <w:rPr>
                <w:rStyle w:val="attributecolor"/>
                <w:noProof/>
              </w:rPr>
              <w:t>Input Type Week</w:t>
            </w:r>
            <w:r w:rsidR="00EE1DEC">
              <w:rPr>
                <w:noProof/>
                <w:webHidden/>
              </w:rPr>
              <w:tab/>
            </w:r>
            <w:r w:rsidR="00EE1DEC">
              <w:rPr>
                <w:noProof/>
                <w:webHidden/>
              </w:rPr>
              <w:fldChar w:fldCharType="begin"/>
            </w:r>
            <w:r w:rsidR="00EE1DEC">
              <w:rPr>
                <w:noProof/>
                <w:webHidden/>
              </w:rPr>
              <w:instrText xml:space="preserve"> PAGEREF _Toc114175620 \h </w:instrText>
            </w:r>
            <w:r w:rsidR="00EE1DEC">
              <w:rPr>
                <w:noProof/>
                <w:webHidden/>
              </w:rPr>
            </w:r>
            <w:r w:rsidR="00EE1DEC">
              <w:rPr>
                <w:noProof/>
                <w:webHidden/>
              </w:rPr>
              <w:fldChar w:fldCharType="separate"/>
            </w:r>
            <w:r w:rsidR="000B3454">
              <w:rPr>
                <w:noProof/>
                <w:webHidden/>
              </w:rPr>
              <w:t>112</w:t>
            </w:r>
            <w:r w:rsidR="00EE1DEC">
              <w:rPr>
                <w:noProof/>
                <w:webHidden/>
              </w:rPr>
              <w:fldChar w:fldCharType="end"/>
            </w:r>
          </w:hyperlink>
        </w:p>
        <w:p w14:paraId="748146F8" w14:textId="39EC6871" w:rsidR="00EE1DEC" w:rsidRDefault="008625FE">
          <w:pPr>
            <w:pStyle w:val="TOC2"/>
            <w:tabs>
              <w:tab w:val="right" w:leader="dot" w:pos="9350"/>
            </w:tabs>
            <w:rPr>
              <w:rFonts w:eastAsiaTheme="minorEastAsia" w:cs="Mangal"/>
              <w:noProof/>
            </w:rPr>
          </w:pPr>
          <w:hyperlink w:anchor="_Toc114175621" w:history="1">
            <w:r w:rsidR="00EE1DEC" w:rsidRPr="00DD2D1D">
              <w:rPr>
                <w:rStyle w:val="attributecolor"/>
                <w:noProof/>
              </w:rPr>
              <w:t>HTML </w:t>
            </w:r>
            <w:r w:rsidR="00EE1DEC" w:rsidRPr="00DD2D1D">
              <w:rPr>
                <w:rStyle w:val="attributecolor"/>
                <w:bCs/>
                <w:noProof/>
              </w:rPr>
              <w:t>Input Attributes</w:t>
            </w:r>
            <w:r w:rsidR="00EE1DEC">
              <w:rPr>
                <w:noProof/>
                <w:webHidden/>
              </w:rPr>
              <w:tab/>
            </w:r>
            <w:r w:rsidR="00EE1DEC">
              <w:rPr>
                <w:noProof/>
                <w:webHidden/>
              </w:rPr>
              <w:fldChar w:fldCharType="begin"/>
            </w:r>
            <w:r w:rsidR="00EE1DEC">
              <w:rPr>
                <w:noProof/>
                <w:webHidden/>
              </w:rPr>
              <w:instrText xml:space="preserve"> PAGEREF _Toc114175621 \h </w:instrText>
            </w:r>
            <w:r w:rsidR="00EE1DEC">
              <w:rPr>
                <w:noProof/>
                <w:webHidden/>
              </w:rPr>
            </w:r>
            <w:r w:rsidR="00EE1DEC">
              <w:rPr>
                <w:noProof/>
                <w:webHidden/>
              </w:rPr>
              <w:fldChar w:fldCharType="separate"/>
            </w:r>
            <w:r w:rsidR="000B3454">
              <w:rPr>
                <w:noProof/>
                <w:webHidden/>
              </w:rPr>
              <w:t>113</w:t>
            </w:r>
            <w:r w:rsidR="00EE1DEC">
              <w:rPr>
                <w:noProof/>
                <w:webHidden/>
              </w:rPr>
              <w:fldChar w:fldCharType="end"/>
            </w:r>
          </w:hyperlink>
        </w:p>
        <w:p w14:paraId="1E8C8FFB" w14:textId="79560C2E" w:rsidR="00EE1DEC" w:rsidRDefault="008625FE">
          <w:pPr>
            <w:pStyle w:val="TOC3"/>
            <w:tabs>
              <w:tab w:val="right" w:leader="dot" w:pos="9350"/>
            </w:tabs>
            <w:rPr>
              <w:rFonts w:eastAsiaTheme="minorEastAsia" w:cs="Mangal"/>
              <w:noProof/>
            </w:rPr>
          </w:pPr>
          <w:hyperlink w:anchor="_Toc114175622" w:history="1">
            <w:r w:rsidR="00EE1DEC" w:rsidRPr="00DD2D1D">
              <w:rPr>
                <w:rStyle w:val="attributecolor"/>
                <w:noProof/>
              </w:rPr>
              <w:t>The value Attribute</w:t>
            </w:r>
            <w:r w:rsidR="00EE1DEC">
              <w:rPr>
                <w:noProof/>
                <w:webHidden/>
              </w:rPr>
              <w:tab/>
            </w:r>
            <w:r w:rsidR="00EE1DEC">
              <w:rPr>
                <w:noProof/>
                <w:webHidden/>
              </w:rPr>
              <w:fldChar w:fldCharType="begin"/>
            </w:r>
            <w:r w:rsidR="00EE1DEC">
              <w:rPr>
                <w:noProof/>
                <w:webHidden/>
              </w:rPr>
              <w:instrText xml:space="preserve"> PAGEREF _Toc114175622 \h </w:instrText>
            </w:r>
            <w:r w:rsidR="00EE1DEC">
              <w:rPr>
                <w:noProof/>
                <w:webHidden/>
              </w:rPr>
            </w:r>
            <w:r w:rsidR="00EE1DEC">
              <w:rPr>
                <w:noProof/>
                <w:webHidden/>
              </w:rPr>
              <w:fldChar w:fldCharType="separate"/>
            </w:r>
            <w:r w:rsidR="000B3454">
              <w:rPr>
                <w:noProof/>
                <w:webHidden/>
              </w:rPr>
              <w:t>113</w:t>
            </w:r>
            <w:r w:rsidR="00EE1DEC">
              <w:rPr>
                <w:noProof/>
                <w:webHidden/>
              </w:rPr>
              <w:fldChar w:fldCharType="end"/>
            </w:r>
          </w:hyperlink>
        </w:p>
        <w:p w14:paraId="117C5BA4" w14:textId="26706E61" w:rsidR="00EE1DEC" w:rsidRDefault="008625FE">
          <w:pPr>
            <w:pStyle w:val="TOC3"/>
            <w:tabs>
              <w:tab w:val="right" w:leader="dot" w:pos="9350"/>
            </w:tabs>
            <w:rPr>
              <w:rFonts w:eastAsiaTheme="minorEastAsia" w:cs="Mangal"/>
              <w:noProof/>
            </w:rPr>
          </w:pPr>
          <w:hyperlink w:anchor="_Toc114175623" w:history="1">
            <w:r w:rsidR="00EE1DEC" w:rsidRPr="00DD2D1D">
              <w:rPr>
                <w:rStyle w:val="attributecolor"/>
                <w:noProof/>
              </w:rPr>
              <w:t>The readonly Attribute</w:t>
            </w:r>
            <w:r w:rsidR="00EE1DEC">
              <w:rPr>
                <w:noProof/>
                <w:webHidden/>
              </w:rPr>
              <w:tab/>
            </w:r>
            <w:r w:rsidR="00EE1DEC">
              <w:rPr>
                <w:noProof/>
                <w:webHidden/>
              </w:rPr>
              <w:fldChar w:fldCharType="begin"/>
            </w:r>
            <w:r w:rsidR="00EE1DEC">
              <w:rPr>
                <w:noProof/>
                <w:webHidden/>
              </w:rPr>
              <w:instrText xml:space="preserve"> PAGEREF _Toc114175623 \h </w:instrText>
            </w:r>
            <w:r w:rsidR="00EE1DEC">
              <w:rPr>
                <w:noProof/>
                <w:webHidden/>
              </w:rPr>
            </w:r>
            <w:r w:rsidR="00EE1DEC">
              <w:rPr>
                <w:noProof/>
                <w:webHidden/>
              </w:rPr>
              <w:fldChar w:fldCharType="separate"/>
            </w:r>
            <w:r w:rsidR="000B3454">
              <w:rPr>
                <w:noProof/>
                <w:webHidden/>
              </w:rPr>
              <w:t>113</w:t>
            </w:r>
            <w:r w:rsidR="00EE1DEC">
              <w:rPr>
                <w:noProof/>
                <w:webHidden/>
              </w:rPr>
              <w:fldChar w:fldCharType="end"/>
            </w:r>
          </w:hyperlink>
        </w:p>
        <w:p w14:paraId="6AD452AE" w14:textId="41295FE0" w:rsidR="00EE1DEC" w:rsidRDefault="008625FE">
          <w:pPr>
            <w:pStyle w:val="TOC3"/>
            <w:tabs>
              <w:tab w:val="right" w:leader="dot" w:pos="9350"/>
            </w:tabs>
            <w:rPr>
              <w:rFonts w:eastAsiaTheme="minorEastAsia" w:cs="Mangal"/>
              <w:noProof/>
            </w:rPr>
          </w:pPr>
          <w:hyperlink w:anchor="_Toc114175624" w:history="1">
            <w:r w:rsidR="00EE1DEC" w:rsidRPr="00DD2D1D">
              <w:rPr>
                <w:rStyle w:val="attributecolor"/>
                <w:noProof/>
              </w:rPr>
              <w:t>The disabled Attribute</w:t>
            </w:r>
            <w:r w:rsidR="00EE1DEC">
              <w:rPr>
                <w:noProof/>
                <w:webHidden/>
              </w:rPr>
              <w:tab/>
            </w:r>
            <w:r w:rsidR="00EE1DEC">
              <w:rPr>
                <w:noProof/>
                <w:webHidden/>
              </w:rPr>
              <w:fldChar w:fldCharType="begin"/>
            </w:r>
            <w:r w:rsidR="00EE1DEC">
              <w:rPr>
                <w:noProof/>
                <w:webHidden/>
              </w:rPr>
              <w:instrText xml:space="preserve"> PAGEREF _Toc114175624 \h </w:instrText>
            </w:r>
            <w:r w:rsidR="00EE1DEC">
              <w:rPr>
                <w:noProof/>
                <w:webHidden/>
              </w:rPr>
            </w:r>
            <w:r w:rsidR="00EE1DEC">
              <w:rPr>
                <w:noProof/>
                <w:webHidden/>
              </w:rPr>
              <w:fldChar w:fldCharType="separate"/>
            </w:r>
            <w:r w:rsidR="000B3454">
              <w:rPr>
                <w:noProof/>
                <w:webHidden/>
              </w:rPr>
              <w:t>114</w:t>
            </w:r>
            <w:r w:rsidR="00EE1DEC">
              <w:rPr>
                <w:noProof/>
                <w:webHidden/>
              </w:rPr>
              <w:fldChar w:fldCharType="end"/>
            </w:r>
          </w:hyperlink>
        </w:p>
        <w:p w14:paraId="6E74CE93" w14:textId="75193E26" w:rsidR="00EE1DEC" w:rsidRDefault="008625FE">
          <w:pPr>
            <w:pStyle w:val="TOC3"/>
            <w:tabs>
              <w:tab w:val="right" w:leader="dot" w:pos="9350"/>
            </w:tabs>
            <w:rPr>
              <w:rFonts w:eastAsiaTheme="minorEastAsia" w:cs="Mangal"/>
              <w:noProof/>
            </w:rPr>
          </w:pPr>
          <w:hyperlink w:anchor="_Toc114175625" w:history="1">
            <w:r w:rsidR="00EE1DEC" w:rsidRPr="00DD2D1D">
              <w:rPr>
                <w:rStyle w:val="attributecolor"/>
                <w:noProof/>
              </w:rPr>
              <w:t>The size Attribute</w:t>
            </w:r>
            <w:r w:rsidR="00EE1DEC">
              <w:rPr>
                <w:noProof/>
                <w:webHidden/>
              </w:rPr>
              <w:tab/>
            </w:r>
            <w:r w:rsidR="00EE1DEC">
              <w:rPr>
                <w:noProof/>
                <w:webHidden/>
              </w:rPr>
              <w:fldChar w:fldCharType="begin"/>
            </w:r>
            <w:r w:rsidR="00EE1DEC">
              <w:rPr>
                <w:noProof/>
                <w:webHidden/>
              </w:rPr>
              <w:instrText xml:space="preserve"> PAGEREF _Toc114175625 \h </w:instrText>
            </w:r>
            <w:r w:rsidR="00EE1DEC">
              <w:rPr>
                <w:noProof/>
                <w:webHidden/>
              </w:rPr>
            </w:r>
            <w:r w:rsidR="00EE1DEC">
              <w:rPr>
                <w:noProof/>
                <w:webHidden/>
              </w:rPr>
              <w:fldChar w:fldCharType="separate"/>
            </w:r>
            <w:r w:rsidR="000B3454">
              <w:rPr>
                <w:noProof/>
                <w:webHidden/>
              </w:rPr>
              <w:t>114</w:t>
            </w:r>
            <w:r w:rsidR="00EE1DEC">
              <w:rPr>
                <w:noProof/>
                <w:webHidden/>
              </w:rPr>
              <w:fldChar w:fldCharType="end"/>
            </w:r>
          </w:hyperlink>
        </w:p>
        <w:p w14:paraId="1225D6DD" w14:textId="0B770683" w:rsidR="00EE1DEC" w:rsidRDefault="008625FE">
          <w:pPr>
            <w:pStyle w:val="TOC3"/>
            <w:tabs>
              <w:tab w:val="right" w:leader="dot" w:pos="9350"/>
            </w:tabs>
            <w:rPr>
              <w:rFonts w:eastAsiaTheme="minorEastAsia" w:cs="Mangal"/>
              <w:noProof/>
            </w:rPr>
          </w:pPr>
          <w:hyperlink w:anchor="_Toc114175626" w:history="1">
            <w:r w:rsidR="00EE1DEC" w:rsidRPr="00DD2D1D">
              <w:rPr>
                <w:rStyle w:val="attributecolor"/>
                <w:noProof/>
              </w:rPr>
              <w:t>The maxlength Attribute</w:t>
            </w:r>
            <w:r w:rsidR="00EE1DEC">
              <w:rPr>
                <w:noProof/>
                <w:webHidden/>
              </w:rPr>
              <w:tab/>
            </w:r>
            <w:r w:rsidR="00EE1DEC">
              <w:rPr>
                <w:noProof/>
                <w:webHidden/>
              </w:rPr>
              <w:fldChar w:fldCharType="begin"/>
            </w:r>
            <w:r w:rsidR="00EE1DEC">
              <w:rPr>
                <w:noProof/>
                <w:webHidden/>
              </w:rPr>
              <w:instrText xml:space="preserve"> PAGEREF _Toc114175626 \h </w:instrText>
            </w:r>
            <w:r w:rsidR="00EE1DEC">
              <w:rPr>
                <w:noProof/>
                <w:webHidden/>
              </w:rPr>
            </w:r>
            <w:r w:rsidR="00EE1DEC">
              <w:rPr>
                <w:noProof/>
                <w:webHidden/>
              </w:rPr>
              <w:fldChar w:fldCharType="separate"/>
            </w:r>
            <w:r w:rsidR="000B3454">
              <w:rPr>
                <w:noProof/>
                <w:webHidden/>
              </w:rPr>
              <w:t>115</w:t>
            </w:r>
            <w:r w:rsidR="00EE1DEC">
              <w:rPr>
                <w:noProof/>
                <w:webHidden/>
              </w:rPr>
              <w:fldChar w:fldCharType="end"/>
            </w:r>
          </w:hyperlink>
        </w:p>
        <w:p w14:paraId="50B0A0B2" w14:textId="1F1F7464" w:rsidR="00EE1DEC" w:rsidRDefault="008625FE">
          <w:pPr>
            <w:pStyle w:val="TOC3"/>
            <w:tabs>
              <w:tab w:val="right" w:leader="dot" w:pos="9350"/>
            </w:tabs>
            <w:rPr>
              <w:rFonts w:eastAsiaTheme="minorEastAsia" w:cs="Mangal"/>
              <w:noProof/>
            </w:rPr>
          </w:pPr>
          <w:hyperlink w:anchor="_Toc114175627" w:history="1">
            <w:r w:rsidR="00EE1DEC" w:rsidRPr="00DD2D1D">
              <w:rPr>
                <w:rStyle w:val="attributecolor"/>
                <w:noProof/>
              </w:rPr>
              <w:t>The min and max Attributes</w:t>
            </w:r>
            <w:r w:rsidR="00EE1DEC">
              <w:rPr>
                <w:noProof/>
                <w:webHidden/>
              </w:rPr>
              <w:tab/>
            </w:r>
            <w:r w:rsidR="00EE1DEC">
              <w:rPr>
                <w:noProof/>
                <w:webHidden/>
              </w:rPr>
              <w:fldChar w:fldCharType="begin"/>
            </w:r>
            <w:r w:rsidR="00EE1DEC">
              <w:rPr>
                <w:noProof/>
                <w:webHidden/>
              </w:rPr>
              <w:instrText xml:space="preserve"> PAGEREF _Toc114175627 \h </w:instrText>
            </w:r>
            <w:r w:rsidR="00EE1DEC">
              <w:rPr>
                <w:noProof/>
                <w:webHidden/>
              </w:rPr>
            </w:r>
            <w:r w:rsidR="00EE1DEC">
              <w:rPr>
                <w:noProof/>
                <w:webHidden/>
              </w:rPr>
              <w:fldChar w:fldCharType="separate"/>
            </w:r>
            <w:r w:rsidR="000B3454">
              <w:rPr>
                <w:noProof/>
                <w:webHidden/>
              </w:rPr>
              <w:t>115</w:t>
            </w:r>
            <w:r w:rsidR="00EE1DEC">
              <w:rPr>
                <w:noProof/>
                <w:webHidden/>
              </w:rPr>
              <w:fldChar w:fldCharType="end"/>
            </w:r>
          </w:hyperlink>
        </w:p>
        <w:p w14:paraId="2311A049" w14:textId="44B295B2" w:rsidR="00EE1DEC" w:rsidRDefault="008625FE">
          <w:pPr>
            <w:pStyle w:val="TOC3"/>
            <w:tabs>
              <w:tab w:val="right" w:leader="dot" w:pos="9350"/>
            </w:tabs>
            <w:rPr>
              <w:rFonts w:eastAsiaTheme="minorEastAsia" w:cs="Mangal"/>
              <w:noProof/>
            </w:rPr>
          </w:pPr>
          <w:hyperlink w:anchor="_Toc114175628" w:history="1">
            <w:r w:rsidR="00EE1DEC" w:rsidRPr="00DD2D1D">
              <w:rPr>
                <w:rStyle w:val="attributecolor"/>
                <w:noProof/>
              </w:rPr>
              <w:t>The multiple Attribute</w:t>
            </w:r>
            <w:r w:rsidR="00EE1DEC">
              <w:rPr>
                <w:noProof/>
                <w:webHidden/>
              </w:rPr>
              <w:tab/>
            </w:r>
            <w:r w:rsidR="00EE1DEC">
              <w:rPr>
                <w:noProof/>
                <w:webHidden/>
              </w:rPr>
              <w:fldChar w:fldCharType="begin"/>
            </w:r>
            <w:r w:rsidR="00EE1DEC">
              <w:rPr>
                <w:noProof/>
                <w:webHidden/>
              </w:rPr>
              <w:instrText xml:space="preserve"> PAGEREF _Toc114175628 \h </w:instrText>
            </w:r>
            <w:r w:rsidR="00EE1DEC">
              <w:rPr>
                <w:noProof/>
                <w:webHidden/>
              </w:rPr>
            </w:r>
            <w:r w:rsidR="00EE1DEC">
              <w:rPr>
                <w:noProof/>
                <w:webHidden/>
              </w:rPr>
              <w:fldChar w:fldCharType="separate"/>
            </w:r>
            <w:r w:rsidR="000B3454">
              <w:rPr>
                <w:noProof/>
                <w:webHidden/>
              </w:rPr>
              <w:t>116</w:t>
            </w:r>
            <w:r w:rsidR="00EE1DEC">
              <w:rPr>
                <w:noProof/>
                <w:webHidden/>
              </w:rPr>
              <w:fldChar w:fldCharType="end"/>
            </w:r>
          </w:hyperlink>
        </w:p>
        <w:p w14:paraId="763EDF44" w14:textId="4C60B176" w:rsidR="00EE1DEC" w:rsidRDefault="008625FE">
          <w:pPr>
            <w:pStyle w:val="TOC3"/>
            <w:tabs>
              <w:tab w:val="right" w:leader="dot" w:pos="9350"/>
            </w:tabs>
            <w:rPr>
              <w:rFonts w:eastAsiaTheme="minorEastAsia" w:cs="Mangal"/>
              <w:noProof/>
            </w:rPr>
          </w:pPr>
          <w:hyperlink w:anchor="_Toc114175629" w:history="1">
            <w:r w:rsidR="00EE1DEC" w:rsidRPr="00DD2D1D">
              <w:rPr>
                <w:rStyle w:val="attributecolor"/>
                <w:noProof/>
              </w:rPr>
              <w:t>The pattern Attribute</w:t>
            </w:r>
            <w:r w:rsidR="00EE1DEC">
              <w:rPr>
                <w:noProof/>
                <w:webHidden/>
              </w:rPr>
              <w:tab/>
            </w:r>
            <w:r w:rsidR="00EE1DEC">
              <w:rPr>
                <w:noProof/>
                <w:webHidden/>
              </w:rPr>
              <w:fldChar w:fldCharType="begin"/>
            </w:r>
            <w:r w:rsidR="00EE1DEC">
              <w:rPr>
                <w:noProof/>
                <w:webHidden/>
              </w:rPr>
              <w:instrText xml:space="preserve"> PAGEREF _Toc114175629 \h </w:instrText>
            </w:r>
            <w:r w:rsidR="00EE1DEC">
              <w:rPr>
                <w:noProof/>
                <w:webHidden/>
              </w:rPr>
            </w:r>
            <w:r w:rsidR="00EE1DEC">
              <w:rPr>
                <w:noProof/>
                <w:webHidden/>
              </w:rPr>
              <w:fldChar w:fldCharType="separate"/>
            </w:r>
            <w:r w:rsidR="000B3454">
              <w:rPr>
                <w:noProof/>
                <w:webHidden/>
              </w:rPr>
              <w:t>116</w:t>
            </w:r>
            <w:r w:rsidR="00EE1DEC">
              <w:rPr>
                <w:noProof/>
                <w:webHidden/>
              </w:rPr>
              <w:fldChar w:fldCharType="end"/>
            </w:r>
          </w:hyperlink>
        </w:p>
        <w:p w14:paraId="6508303B" w14:textId="6906FB67" w:rsidR="00EE1DEC" w:rsidRDefault="008625FE">
          <w:pPr>
            <w:pStyle w:val="TOC3"/>
            <w:tabs>
              <w:tab w:val="right" w:leader="dot" w:pos="9350"/>
            </w:tabs>
            <w:rPr>
              <w:rFonts w:eastAsiaTheme="minorEastAsia" w:cs="Mangal"/>
              <w:noProof/>
            </w:rPr>
          </w:pPr>
          <w:hyperlink w:anchor="_Toc114175630" w:history="1">
            <w:r w:rsidR="00EE1DEC" w:rsidRPr="00DD2D1D">
              <w:rPr>
                <w:rStyle w:val="attributecolor"/>
                <w:noProof/>
              </w:rPr>
              <w:t>The placeholder Attribute</w:t>
            </w:r>
            <w:r w:rsidR="00EE1DEC">
              <w:rPr>
                <w:noProof/>
                <w:webHidden/>
              </w:rPr>
              <w:tab/>
            </w:r>
            <w:r w:rsidR="00EE1DEC">
              <w:rPr>
                <w:noProof/>
                <w:webHidden/>
              </w:rPr>
              <w:fldChar w:fldCharType="begin"/>
            </w:r>
            <w:r w:rsidR="00EE1DEC">
              <w:rPr>
                <w:noProof/>
                <w:webHidden/>
              </w:rPr>
              <w:instrText xml:space="preserve"> PAGEREF _Toc114175630 \h </w:instrText>
            </w:r>
            <w:r w:rsidR="00EE1DEC">
              <w:rPr>
                <w:noProof/>
                <w:webHidden/>
              </w:rPr>
            </w:r>
            <w:r w:rsidR="00EE1DEC">
              <w:rPr>
                <w:noProof/>
                <w:webHidden/>
              </w:rPr>
              <w:fldChar w:fldCharType="separate"/>
            </w:r>
            <w:r w:rsidR="000B3454">
              <w:rPr>
                <w:noProof/>
                <w:webHidden/>
              </w:rPr>
              <w:t>117</w:t>
            </w:r>
            <w:r w:rsidR="00EE1DEC">
              <w:rPr>
                <w:noProof/>
                <w:webHidden/>
              </w:rPr>
              <w:fldChar w:fldCharType="end"/>
            </w:r>
          </w:hyperlink>
        </w:p>
        <w:p w14:paraId="062F4372" w14:textId="0EF9943B" w:rsidR="00EE1DEC" w:rsidRDefault="008625FE">
          <w:pPr>
            <w:pStyle w:val="TOC3"/>
            <w:tabs>
              <w:tab w:val="right" w:leader="dot" w:pos="9350"/>
            </w:tabs>
            <w:rPr>
              <w:rFonts w:eastAsiaTheme="minorEastAsia" w:cs="Mangal"/>
              <w:noProof/>
            </w:rPr>
          </w:pPr>
          <w:hyperlink w:anchor="_Toc114175631" w:history="1">
            <w:r w:rsidR="00EE1DEC" w:rsidRPr="00DD2D1D">
              <w:rPr>
                <w:rStyle w:val="attributecolor"/>
                <w:noProof/>
              </w:rPr>
              <w:t>The required Attribute</w:t>
            </w:r>
            <w:r w:rsidR="00EE1DEC">
              <w:rPr>
                <w:noProof/>
                <w:webHidden/>
              </w:rPr>
              <w:tab/>
            </w:r>
            <w:r w:rsidR="00EE1DEC">
              <w:rPr>
                <w:noProof/>
                <w:webHidden/>
              </w:rPr>
              <w:fldChar w:fldCharType="begin"/>
            </w:r>
            <w:r w:rsidR="00EE1DEC">
              <w:rPr>
                <w:noProof/>
                <w:webHidden/>
              </w:rPr>
              <w:instrText xml:space="preserve"> PAGEREF _Toc114175631 \h </w:instrText>
            </w:r>
            <w:r w:rsidR="00EE1DEC">
              <w:rPr>
                <w:noProof/>
                <w:webHidden/>
              </w:rPr>
            </w:r>
            <w:r w:rsidR="00EE1DEC">
              <w:rPr>
                <w:noProof/>
                <w:webHidden/>
              </w:rPr>
              <w:fldChar w:fldCharType="separate"/>
            </w:r>
            <w:r w:rsidR="000B3454">
              <w:rPr>
                <w:noProof/>
                <w:webHidden/>
              </w:rPr>
              <w:t>117</w:t>
            </w:r>
            <w:r w:rsidR="00EE1DEC">
              <w:rPr>
                <w:noProof/>
                <w:webHidden/>
              </w:rPr>
              <w:fldChar w:fldCharType="end"/>
            </w:r>
          </w:hyperlink>
        </w:p>
        <w:p w14:paraId="5E3B1121" w14:textId="16673EEC" w:rsidR="00EE1DEC" w:rsidRDefault="008625FE">
          <w:pPr>
            <w:pStyle w:val="TOC3"/>
            <w:tabs>
              <w:tab w:val="right" w:leader="dot" w:pos="9350"/>
            </w:tabs>
            <w:rPr>
              <w:rFonts w:eastAsiaTheme="minorEastAsia" w:cs="Mangal"/>
              <w:noProof/>
            </w:rPr>
          </w:pPr>
          <w:hyperlink w:anchor="_Toc114175632" w:history="1">
            <w:r w:rsidR="00EE1DEC" w:rsidRPr="00DD2D1D">
              <w:rPr>
                <w:rStyle w:val="attributecolor"/>
                <w:noProof/>
              </w:rPr>
              <w:t>The step Attribute</w:t>
            </w:r>
            <w:r w:rsidR="00EE1DEC">
              <w:rPr>
                <w:noProof/>
                <w:webHidden/>
              </w:rPr>
              <w:tab/>
            </w:r>
            <w:r w:rsidR="00EE1DEC">
              <w:rPr>
                <w:noProof/>
                <w:webHidden/>
              </w:rPr>
              <w:fldChar w:fldCharType="begin"/>
            </w:r>
            <w:r w:rsidR="00EE1DEC">
              <w:rPr>
                <w:noProof/>
                <w:webHidden/>
              </w:rPr>
              <w:instrText xml:space="preserve"> PAGEREF _Toc114175632 \h </w:instrText>
            </w:r>
            <w:r w:rsidR="00EE1DEC">
              <w:rPr>
                <w:noProof/>
                <w:webHidden/>
              </w:rPr>
            </w:r>
            <w:r w:rsidR="00EE1DEC">
              <w:rPr>
                <w:noProof/>
                <w:webHidden/>
              </w:rPr>
              <w:fldChar w:fldCharType="separate"/>
            </w:r>
            <w:r w:rsidR="000B3454">
              <w:rPr>
                <w:noProof/>
                <w:webHidden/>
              </w:rPr>
              <w:t>118</w:t>
            </w:r>
            <w:r w:rsidR="00EE1DEC">
              <w:rPr>
                <w:noProof/>
                <w:webHidden/>
              </w:rPr>
              <w:fldChar w:fldCharType="end"/>
            </w:r>
          </w:hyperlink>
        </w:p>
        <w:p w14:paraId="1B0CF8FB" w14:textId="2F2ECC91" w:rsidR="00EE1DEC" w:rsidRDefault="008625FE">
          <w:pPr>
            <w:pStyle w:val="TOC3"/>
            <w:tabs>
              <w:tab w:val="right" w:leader="dot" w:pos="9350"/>
            </w:tabs>
            <w:rPr>
              <w:rFonts w:eastAsiaTheme="minorEastAsia" w:cs="Mangal"/>
              <w:noProof/>
            </w:rPr>
          </w:pPr>
          <w:hyperlink w:anchor="_Toc114175633" w:history="1">
            <w:r w:rsidR="00EE1DEC" w:rsidRPr="00DD2D1D">
              <w:rPr>
                <w:rStyle w:val="attributecolor"/>
                <w:noProof/>
              </w:rPr>
              <w:t>The autofocus Attribute</w:t>
            </w:r>
            <w:r w:rsidR="00EE1DEC">
              <w:rPr>
                <w:noProof/>
                <w:webHidden/>
              </w:rPr>
              <w:tab/>
            </w:r>
            <w:r w:rsidR="00EE1DEC">
              <w:rPr>
                <w:noProof/>
                <w:webHidden/>
              </w:rPr>
              <w:fldChar w:fldCharType="begin"/>
            </w:r>
            <w:r w:rsidR="00EE1DEC">
              <w:rPr>
                <w:noProof/>
                <w:webHidden/>
              </w:rPr>
              <w:instrText xml:space="preserve"> PAGEREF _Toc114175633 \h </w:instrText>
            </w:r>
            <w:r w:rsidR="00EE1DEC">
              <w:rPr>
                <w:noProof/>
                <w:webHidden/>
              </w:rPr>
            </w:r>
            <w:r w:rsidR="00EE1DEC">
              <w:rPr>
                <w:noProof/>
                <w:webHidden/>
              </w:rPr>
              <w:fldChar w:fldCharType="separate"/>
            </w:r>
            <w:r w:rsidR="000B3454">
              <w:rPr>
                <w:noProof/>
                <w:webHidden/>
              </w:rPr>
              <w:t>118</w:t>
            </w:r>
            <w:r w:rsidR="00EE1DEC">
              <w:rPr>
                <w:noProof/>
                <w:webHidden/>
              </w:rPr>
              <w:fldChar w:fldCharType="end"/>
            </w:r>
          </w:hyperlink>
        </w:p>
        <w:p w14:paraId="5BB86E6D" w14:textId="643952AD" w:rsidR="00EE1DEC" w:rsidRDefault="008625FE">
          <w:pPr>
            <w:pStyle w:val="TOC3"/>
            <w:tabs>
              <w:tab w:val="right" w:leader="dot" w:pos="9350"/>
            </w:tabs>
            <w:rPr>
              <w:rFonts w:eastAsiaTheme="minorEastAsia" w:cs="Mangal"/>
              <w:noProof/>
            </w:rPr>
          </w:pPr>
          <w:hyperlink w:anchor="_Toc114175634" w:history="1">
            <w:r w:rsidR="00EE1DEC" w:rsidRPr="00DD2D1D">
              <w:rPr>
                <w:rStyle w:val="attributecolor"/>
                <w:noProof/>
              </w:rPr>
              <w:t>The list Attribute</w:t>
            </w:r>
            <w:r w:rsidR="00EE1DEC">
              <w:rPr>
                <w:noProof/>
                <w:webHidden/>
              </w:rPr>
              <w:tab/>
            </w:r>
            <w:r w:rsidR="00EE1DEC">
              <w:rPr>
                <w:noProof/>
                <w:webHidden/>
              </w:rPr>
              <w:fldChar w:fldCharType="begin"/>
            </w:r>
            <w:r w:rsidR="00EE1DEC">
              <w:rPr>
                <w:noProof/>
                <w:webHidden/>
              </w:rPr>
              <w:instrText xml:space="preserve"> PAGEREF _Toc114175634 \h </w:instrText>
            </w:r>
            <w:r w:rsidR="00EE1DEC">
              <w:rPr>
                <w:noProof/>
                <w:webHidden/>
              </w:rPr>
            </w:r>
            <w:r w:rsidR="00EE1DEC">
              <w:rPr>
                <w:noProof/>
                <w:webHidden/>
              </w:rPr>
              <w:fldChar w:fldCharType="separate"/>
            </w:r>
            <w:r w:rsidR="000B3454">
              <w:rPr>
                <w:noProof/>
                <w:webHidden/>
              </w:rPr>
              <w:t>119</w:t>
            </w:r>
            <w:r w:rsidR="00EE1DEC">
              <w:rPr>
                <w:noProof/>
                <w:webHidden/>
              </w:rPr>
              <w:fldChar w:fldCharType="end"/>
            </w:r>
          </w:hyperlink>
        </w:p>
        <w:p w14:paraId="4D71431C" w14:textId="6D17DFFB" w:rsidR="00EE1DEC" w:rsidRDefault="008625FE">
          <w:pPr>
            <w:pStyle w:val="TOC3"/>
            <w:tabs>
              <w:tab w:val="right" w:leader="dot" w:pos="9350"/>
            </w:tabs>
            <w:rPr>
              <w:rFonts w:eastAsiaTheme="minorEastAsia" w:cs="Mangal"/>
              <w:noProof/>
            </w:rPr>
          </w:pPr>
          <w:hyperlink w:anchor="_Toc114175635" w:history="1">
            <w:r w:rsidR="00EE1DEC" w:rsidRPr="00DD2D1D">
              <w:rPr>
                <w:rStyle w:val="attributecolor"/>
                <w:noProof/>
              </w:rPr>
              <w:t>The autocomplete Attribute</w:t>
            </w:r>
            <w:r w:rsidR="00EE1DEC">
              <w:rPr>
                <w:noProof/>
                <w:webHidden/>
              </w:rPr>
              <w:tab/>
            </w:r>
            <w:r w:rsidR="00EE1DEC">
              <w:rPr>
                <w:noProof/>
                <w:webHidden/>
              </w:rPr>
              <w:fldChar w:fldCharType="begin"/>
            </w:r>
            <w:r w:rsidR="00EE1DEC">
              <w:rPr>
                <w:noProof/>
                <w:webHidden/>
              </w:rPr>
              <w:instrText xml:space="preserve"> PAGEREF _Toc114175635 \h </w:instrText>
            </w:r>
            <w:r w:rsidR="00EE1DEC">
              <w:rPr>
                <w:noProof/>
                <w:webHidden/>
              </w:rPr>
            </w:r>
            <w:r w:rsidR="00EE1DEC">
              <w:rPr>
                <w:noProof/>
                <w:webHidden/>
              </w:rPr>
              <w:fldChar w:fldCharType="separate"/>
            </w:r>
            <w:r w:rsidR="000B3454">
              <w:rPr>
                <w:noProof/>
                <w:webHidden/>
              </w:rPr>
              <w:t>119</w:t>
            </w:r>
            <w:r w:rsidR="00EE1DEC">
              <w:rPr>
                <w:noProof/>
                <w:webHidden/>
              </w:rPr>
              <w:fldChar w:fldCharType="end"/>
            </w:r>
          </w:hyperlink>
        </w:p>
        <w:p w14:paraId="0D285826" w14:textId="288403D5" w:rsidR="00EE1DEC" w:rsidRDefault="008625FE">
          <w:pPr>
            <w:pStyle w:val="TOC1"/>
            <w:tabs>
              <w:tab w:val="right" w:leader="dot" w:pos="9350"/>
            </w:tabs>
            <w:rPr>
              <w:rFonts w:eastAsiaTheme="minorEastAsia" w:cs="Mangal"/>
              <w:noProof/>
            </w:rPr>
          </w:pPr>
          <w:hyperlink w:anchor="_Toc114175636" w:history="1">
            <w:r w:rsidR="00EE1DEC" w:rsidRPr="00DD2D1D">
              <w:rPr>
                <w:rStyle w:val="attributecolor"/>
                <w:b/>
                <w:bCs/>
                <w:noProof/>
              </w:rPr>
              <w:t>HTML Favicon</w:t>
            </w:r>
            <w:r w:rsidR="00EE1DEC">
              <w:rPr>
                <w:noProof/>
                <w:webHidden/>
              </w:rPr>
              <w:tab/>
            </w:r>
            <w:r w:rsidR="00EE1DEC">
              <w:rPr>
                <w:noProof/>
                <w:webHidden/>
              </w:rPr>
              <w:fldChar w:fldCharType="begin"/>
            </w:r>
            <w:r w:rsidR="00EE1DEC">
              <w:rPr>
                <w:noProof/>
                <w:webHidden/>
              </w:rPr>
              <w:instrText xml:space="preserve"> PAGEREF _Toc114175636 \h </w:instrText>
            </w:r>
            <w:r w:rsidR="00EE1DEC">
              <w:rPr>
                <w:noProof/>
                <w:webHidden/>
              </w:rPr>
            </w:r>
            <w:r w:rsidR="00EE1DEC">
              <w:rPr>
                <w:noProof/>
                <w:webHidden/>
              </w:rPr>
              <w:fldChar w:fldCharType="separate"/>
            </w:r>
            <w:r w:rsidR="000B3454">
              <w:rPr>
                <w:noProof/>
                <w:webHidden/>
              </w:rPr>
              <w:t>120</w:t>
            </w:r>
            <w:r w:rsidR="00EE1DEC">
              <w:rPr>
                <w:noProof/>
                <w:webHidden/>
              </w:rPr>
              <w:fldChar w:fldCharType="end"/>
            </w:r>
          </w:hyperlink>
        </w:p>
        <w:p w14:paraId="5FCA6E83" w14:textId="22268582" w:rsidR="00EE1DEC" w:rsidRDefault="008625FE">
          <w:pPr>
            <w:pStyle w:val="TOC1"/>
            <w:tabs>
              <w:tab w:val="right" w:leader="dot" w:pos="9350"/>
            </w:tabs>
            <w:rPr>
              <w:rFonts w:eastAsiaTheme="minorEastAsia" w:cs="Mangal"/>
              <w:noProof/>
            </w:rPr>
          </w:pPr>
          <w:hyperlink w:anchor="_Toc114175637" w:history="1">
            <w:r w:rsidR="00EE1DEC" w:rsidRPr="00DD2D1D">
              <w:rPr>
                <w:rStyle w:val="attributecolor"/>
                <w:b/>
                <w:bCs/>
                <w:noProof/>
              </w:rPr>
              <w:t>How to add or link style tag  with html .</w:t>
            </w:r>
            <w:r w:rsidR="00EE1DEC">
              <w:rPr>
                <w:noProof/>
                <w:webHidden/>
              </w:rPr>
              <w:tab/>
            </w:r>
            <w:r w:rsidR="00EE1DEC">
              <w:rPr>
                <w:noProof/>
                <w:webHidden/>
              </w:rPr>
              <w:fldChar w:fldCharType="begin"/>
            </w:r>
            <w:r w:rsidR="00EE1DEC">
              <w:rPr>
                <w:noProof/>
                <w:webHidden/>
              </w:rPr>
              <w:instrText xml:space="preserve"> PAGEREF _Toc114175637 \h </w:instrText>
            </w:r>
            <w:r w:rsidR="00EE1DEC">
              <w:rPr>
                <w:noProof/>
                <w:webHidden/>
              </w:rPr>
            </w:r>
            <w:r w:rsidR="00EE1DEC">
              <w:rPr>
                <w:noProof/>
                <w:webHidden/>
              </w:rPr>
              <w:fldChar w:fldCharType="separate"/>
            </w:r>
            <w:r w:rsidR="000B3454">
              <w:rPr>
                <w:noProof/>
                <w:webHidden/>
              </w:rPr>
              <w:t>121</w:t>
            </w:r>
            <w:r w:rsidR="00EE1DEC">
              <w:rPr>
                <w:noProof/>
                <w:webHidden/>
              </w:rPr>
              <w:fldChar w:fldCharType="end"/>
            </w:r>
          </w:hyperlink>
        </w:p>
        <w:p w14:paraId="73FE8715" w14:textId="3D3AB317" w:rsidR="00EE1DEC" w:rsidRDefault="008625FE">
          <w:pPr>
            <w:pStyle w:val="TOC1"/>
            <w:tabs>
              <w:tab w:val="right" w:leader="dot" w:pos="9350"/>
            </w:tabs>
            <w:rPr>
              <w:rFonts w:eastAsiaTheme="minorEastAsia" w:cs="Mangal"/>
              <w:noProof/>
            </w:rPr>
          </w:pPr>
          <w:hyperlink w:anchor="_Toc114175638" w:history="1">
            <w:r w:rsidR="00EE1DEC" w:rsidRPr="00DD2D1D">
              <w:rPr>
                <w:rStyle w:val="attributecolor"/>
                <w:b/>
                <w:bCs/>
                <w:noProof/>
              </w:rPr>
              <w:t>How to add JS IN html</w:t>
            </w:r>
            <w:r w:rsidR="00EE1DEC">
              <w:rPr>
                <w:noProof/>
                <w:webHidden/>
              </w:rPr>
              <w:tab/>
            </w:r>
            <w:r w:rsidR="00EE1DEC">
              <w:rPr>
                <w:noProof/>
                <w:webHidden/>
              </w:rPr>
              <w:fldChar w:fldCharType="begin"/>
            </w:r>
            <w:r w:rsidR="00EE1DEC">
              <w:rPr>
                <w:noProof/>
                <w:webHidden/>
              </w:rPr>
              <w:instrText xml:space="preserve"> PAGEREF _Toc114175638 \h </w:instrText>
            </w:r>
            <w:r w:rsidR="00EE1DEC">
              <w:rPr>
                <w:noProof/>
                <w:webHidden/>
              </w:rPr>
            </w:r>
            <w:r w:rsidR="00EE1DEC">
              <w:rPr>
                <w:noProof/>
                <w:webHidden/>
              </w:rPr>
              <w:fldChar w:fldCharType="separate"/>
            </w:r>
            <w:r w:rsidR="000B3454">
              <w:rPr>
                <w:noProof/>
                <w:webHidden/>
              </w:rPr>
              <w:t>122</w:t>
            </w:r>
            <w:r w:rsidR="00EE1DEC">
              <w:rPr>
                <w:noProof/>
                <w:webHidden/>
              </w:rPr>
              <w:fldChar w:fldCharType="end"/>
            </w:r>
          </w:hyperlink>
        </w:p>
        <w:p w14:paraId="06911543" w14:textId="518B3694" w:rsidR="00EE1DEC" w:rsidRDefault="008625FE">
          <w:pPr>
            <w:pStyle w:val="TOC1"/>
            <w:tabs>
              <w:tab w:val="right" w:leader="dot" w:pos="9350"/>
            </w:tabs>
            <w:rPr>
              <w:rFonts w:eastAsiaTheme="minorEastAsia" w:cs="Mangal"/>
              <w:noProof/>
            </w:rPr>
          </w:pPr>
          <w:hyperlink w:anchor="_Toc114175639" w:history="1">
            <w:r w:rsidR="00EE1DEC" w:rsidRPr="00DD2D1D">
              <w:rPr>
                <w:rStyle w:val="attributecolor"/>
                <w:b/>
                <w:bCs/>
                <w:noProof/>
              </w:rPr>
              <w:t>(OG TAG OPEN GRAPH TAG FACEBOOK) AND (TWITTER CARD TAG)</w:t>
            </w:r>
            <w:r w:rsidR="00EE1DEC">
              <w:rPr>
                <w:noProof/>
                <w:webHidden/>
              </w:rPr>
              <w:tab/>
            </w:r>
            <w:r w:rsidR="00EE1DEC">
              <w:rPr>
                <w:noProof/>
                <w:webHidden/>
              </w:rPr>
              <w:fldChar w:fldCharType="begin"/>
            </w:r>
            <w:r w:rsidR="00EE1DEC">
              <w:rPr>
                <w:noProof/>
                <w:webHidden/>
              </w:rPr>
              <w:instrText xml:space="preserve"> PAGEREF _Toc114175639 \h </w:instrText>
            </w:r>
            <w:r w:rsidR="00EE1DEC">
              <w:rPr>
                <w:noProof/>
                <w:webHidden/>
              </w:rPr>
            </w:r>
            <w:r w:rsidR="00EE1DEC">
              <w:rPr>
                <w:noProof/>
                <w:webHidden/>
              </w:rPr>
              <w:fldChar w:fldCharType="separate"/>
            </w:r>
            <w:r w:rsidR="000B3454">
              <w:rPr>
                <w:noProof/>
                <w:webHidden/>
              </w:rPr>
              <w:t>123</w:t>
            </w:r>
            <w:r w:rsidR="00EE1DEC">
              <w:rPr>
                <w:noProof/>
                <w:webHidden/>
              </w:rPr>
              <w:fldChar w:fldCharType="end"/>
            </w:r>
          </w:hyperlink>
        </w:p>
        <w:p w14:paraId="06E95CB9" w14:textId="3FC58BFC" w:rsidR="00EE1DEC" w:rsidRDefault="008625FE">
          <w:pPr>
            <w:pStyle w:val="TOC1"/>
            <w:tabs>
              <w:tab w:val="right" w:leader="dot" w:pos="9350"/>
            </w:tabs>
            <w:rPr>
              <w:rFonts w:eastAsiaTheme="minorEastAsia" w:cs="Mangal"/>
              <w:noProof/>
            </w:rPr>
          </w:pPr>
          <w:hyperlink w:anchor="_Toc114175640" w:history="1">
            <w:r w:rsidR="00EE1DEC" w:rsidRPr="00DD2D1D">
              <w:rPr>
                <w:rStyle w:val="attributecolor"/>
                <w:b/>
                <w:bCs/>
                <w:noProof/>
              </w:rPr>
              <w:t>RIGHT TO LEFT A WEB PAGE (AREBIC LANGUAGE)</w:t>
            </w:r>
            <w:r w:rsidR="00EE1DEC">
              <w:rPr>
                <w:noProof/>
                <w:webHidden/>
              </w:rPr>
              <w:tab/>
            </w:r>
            <w:r w:rsidR="00EE1DEC">
              <w:rPr>
                <w:noProof/>
                <w:webHidden/>
              </w:rPr>
              <w:fldChar w:fldCharType="begin"/>
            </w:r>
            <w:r w:rsidR="00EE1DEC">
              <w:rPr>
                <w:noProof/>
                <w:webHidden/>
              </w:rPr>
              <w:instrText xml:space="preserve"> PAGEREF _Toc114175640 \h </w:instrText>
            </w:r>
            <w:r w:rsidR="00EE1DEC">
              <w:rPr>
                <w:noProof/>
                <w:webHidden/>
              </w:rPr>
            </w:r>
            <w:r w:rsidR="00EE1DEC">
              <w:rPr>
                <w:noProof/>
                <w:webHidden/>
              </w:rPr>
              <w:fldChar w:fldCharType="separate"/>
            </w:r>
            <w:r w:rsidR="000B3454">
              <w:rPr>
                <w:noProof/>
                <w:webHidden/>
              </w:rPr>
              <w:t>123</w:t>
            </w:r>
            <w:r w:rsidR="00EE1DEC">
              <w:rPr>
                <w:noProof/>
                <w:webHidden/>
              </w:rPr>
              <w:fldChar w:fldCharType="end"/>
            </w:r>
          </w:hyperlink>
        </w:p>
        <w:p w14:paraId="4196CD38" w14:textId="1B5B381C" w:rsidR="00EE1DEC" w:rsidRDefault="008625FE">
          <w:pPr>
            <w:pStyle w:val="TOC1"/>
            <w:tabs>
              <w:tab w:val="right" w:leader="dot" w:pos="9350"/>
            </w:tabs>
            <w:rPr>
              <w:rFonts w:eastAsiaTheme="minorEastAsia" w:cs="Mangal"/>
              <w:noProof/>
            </w:rPr>
          </w:pPr>
          <w:hyperlink w:anchor="_Toc114175641" w:history="1">
            <w:r w:rsidR="00EE1DEC" w:rsidRPr="00DD2D1D">
              <w:rPr>
                <w:rStyle w:val="attributecolor"/>
                <w:b/>
                <w:bCs/>
                <w:noProof/>
              </w:rPr>
              <w:t>W3C AND W3C  MARKUP VALIADATION</w:t>
            </w:r>
            <w:r w:rsidR="00EE1DEC">
              <w:rPr>
                <w:noProof/>
                <w:webHidden/>
              </w:rPr>
              <w:tab/>
            </w:r>
            <w:r w:rsidR="00EE1DEC">
              <w:rPr>
                <w:noProof/>
                <w:webHidden/>
              </w:rPr>
              <w:fldChar w:fldCharType="begin"/>
            </w:r>
            <w:r w:rsidR="00EE1DEC">
              <w:rPr>
                <w:noProof/>
                <w:webHidden/>
              </w:rPr>
              <w:instrText xml:space="preserve"> PAGEREF _Toc114175641 \h </w:instrText>
            </w:r>
            <w:r w:rsidR="00EE1DEC">
              <w:rPr>
                <w:noProof/>
                <w:webHidden/>
              </w:rPr>
            </w:r>
            <w:r w:rsidR="00EE1DEC">
              <w:rPr>
                <w:noProof/>
                <w:webHidden/>
              </w:rPr>
              <w:fldChar w:fldCharType="separate"/>
            </w:r>
            <w:r w:rsidR="000B3454">
              <w:rPr>
                <w:noProof/>
                <w:webHidden/>
              </w:rPr>
              <w:t>124</w:t>
            </w:r>
            <w:r w:rsidR="00EE1DEC">
              <w:rPr>
                <w:noProof/>
                <w:webHidden/>
              </w:rPr>
              <w:fldChar w:fldCharType="end"/>
            </w:r>
          </w:hyperlink>
        </w:p>
        <w:p w14:paraId="514BB708" w14:textId="0EDBC85B" w:rsidR="00EE1DEC" w:rsidRDefault="008625FE">
          <w:pPr>
            <w:pStyle w:val="TOC1"/>
            <w:tabs>
              <w:tab w:val="right" w:leader="dot" w:pos="9350"/>
            </w:tabs>
            <w:rPr>
              <w:rFonts w:eastAsiaTheme="minorEastAsia" w:cs="Mangal"/>
              <w:noProof/>
            </w:rPr>
          </w:pPr>
          <w:hyperlink w:anchor="_Toc114175642" w:history="1">
            <w:r w:rsidR="00EE1DEC" w:rsidRPr="00DD2D1D">
              <w:rPr>
                <w:rStyle w:val="attributecolor"/>
                <w:b/>
                <w:bCs/>
                <w:noProof/>
              </w:rPr>
              <w:t>HTML Encoding (Character Sets)</w:t>
            </w:r>
            <w:r w:rsidR="00EE1DEC">
              <w:rPr>
                <w:noProof/>
                <w:webHidden/>
              </w:rPr>
              <w:tab/>
            </w:r>
            <w:r w:rsidR="00EE1DEC">
              <w:rPr>
                <w:noProof/>
                <w:webHidden/>
              </w:rPr>
              <w:fldChar w:fldCharType="begin"/>
            </w:r>
            <w:r w:rsidR="00EE1DEC">
              <w:rPr>
                <w:noProof/>
                <w:webHidden/>
              </w:rPr>
              <w:instrText xml:space="preserve"> PAGEREF _Toc114175642 \h </w:instrText>
            </w:r>
            <w:r w:rsidR="00EE1DEC">
              <w:rPr>
                <w:noProof/>
                <w:webHidden/>
              </w:rPr>
            </w:r>
            <w:r w:rsidR="00EE1DEC">
              <w:rPr>
                <w:noProof/>
                <w:webHidden/>
              </w:rPr>
              <w:fldChar w:fldCharType="separate"/>
            </w:r>
            <w:r w:rsidR="000B3454">
              <w:rPr>
                <w:noProof/>
                <w:webHidden/>
              </w:rPr>
              <w:t>127</w:t>
            </w:r>
            <w:r w:rsidR="00EE1DEC">
              <w:rPr>
                <w:noProof/>
                <w:webHidden/>
              </w:rPr>
              <w:fldChar w:fldCharType="end"/>
            </w:r>
          </w:hyperlink>
        </w:p>
        <w:p w14:paraId="60B99801" w14:textId="04AB3D0B" w:rsidR="00EE1DEC" w:rsidRDefault="008625FE">
          <w:pPr>
            <w:pStyle w:val="TOC1"/>
            <w:tabs>
              <w:tab w:val="right" w:leader="dot" w:pos="9350"/>
            </w:tabs>
            <w:rPr>
              <w:rFonts w:eastAsiaTheme="minorEastAsia" w:cs="Mangal"/>
              <w:noProof/>
            </w:rPr>
          </w:pPr>
          <w:hyperlink w:anchor="_Toc114175643" w:history="1">
            <w:r w:rsidR="00EE1DEC" w:rsidRPr="00DD2D1D">
              <w:rPr>
                <w:rStyle w:val="attributecolor"/>
                <w:b/>
                <w:bCs/>
                <w:noProof/>
              </w:rPr>
              <w:t>HTML Uniform Resource Locators (URL)</w:t>
            </w:r>
            <w:r w:rsidR="00EE1DEC">
              <w:rPr>
                <w:noProof/>
                <w:webHidden/>
              </w:rPr>
              <w:tab/>
            </w:r>
            <w:r w:rsidR="00EE1DEC">
              <w:rPr>
                <w:noProof/>
                <w:webHidden/>
              </w:rPr>
              <w:fldChar w:fldCharType="begin"/>
            </w:r>
            <w:r w:rsidR="00EE1DEC">
              <w:rPr>
                <w:noProof/>
                <w:webHidden/>
              </w:rPr>
              <w:instrText xml:space="preserve"> PAGEREF _Toc114175643 \h </w:instrText>
            </w:r>
            <w:r w:rsidR="00EE1DEC">
              <w:rPr>
                <w:noProof/>
                <w:webHidden/>
              </w:rPr>
            </w:r>
            <w:r w:rsidR="00EE1DEC">
              <w:rPr>
                <w:noProof/>
                <w:webHidden/>
              </w:rPr>
              <w:fldChar w:fldCharType="separate"/>
            </w:r>
            <w:r w:rsidR="000B3454">
              <w:rPr>
                <w:noProof/>
                <w:webHidden/>
              </w:rPr>
              <w:t>127</w:t>
            </w:r>
            <w:r w:rsidR="00EE1DEC">
              <w:rPr>
                <w:noProof/>
                <w:webHidden/>
              </w:rPr>
              <w:fldChar w:fldCharType="end"/>
            </w:r>
          </w:hyperlink>
        </w:p>
        <w:p w14:paraId="4B093FFF" w14:textId="2C689237" w:rsidR="00EE1DEC" w:rsidRDefault="008625FE">
          <w:pPr>
            <w:pStyle w:val="TOC2"/>
            <w:tabs>
              <w:tab w:val="right" w:leader="dot" w:pos="9350"/>
            </w:tabs>
            <w:rPr>
              <w:rFonts w:eastAsiaTheme="minorEastAsia" w:cs="Mangal"/>
              <w:noProof/>
            </w:rPr>
          </w:pPr>
          <w:hyperlink w:anchor="_Toc114175644" w:history="1">
            <w:r w:rsidR="00EE1DEC" w:rsidRPr="00DD2D1D">
              <w:rPr>
                <w:rStyle w:val="attributecolor"/>
                <w:noProof/>
              </w:rPr>
              <w:t>URL - Uniform Resource Locator</w:t>
            </w:r>
            <w:r w:rsidR="00EE1DEC">
              <w:rPr>
                <w:noProof/>
                <w:webHidden/>
              </w:rPr>
              <w:tab/>
            </w:r>
            <w:r w:rsidR="00EE1DEC">
              <w:rPr>
                <w:noProof/>
                <w:webHidden/>
              </w:rPr>
              <w:fldChar w:fldCharType="begin"/>
            </w:r>
            <w:r w:rsidR="00EE1DEC">
              <w:rPr>
                <w:noProof/>
                <w:webHidden/>
              </w:rPr>
              <w:instrText xml:space="preserve"> PAGEREF _Toc114175644 \h </w:instrText>
            </w:r>
            <w:r w:rsidR="00EE1DEC">
              <w:rPr>
                <w:noProof/>
                <w:webHidden/>
              </w:rPr>
            </w:r>
            <w:r w:rsidR="00EE1DEC">
              <w:rPr>
                <w:noProof/>
                <w:webHidden/>
              </w:rPr>
              <w:fldChar w:fldCharType="separate"/>
            </w:r>
            <w:r w:rsidR="000B3454">
              <w:rPr>
                <w:noProof/>
                <w:webHidden/>
              </w:rPr>
              <w:t>127</w:t>
            </w:r>
            <w:r w:rsidR="00EE1DEC">
              <w:rPr>
                <w:noProof/>
                <w:webHidden/>
              </w:rPr>
              <w:fldChar w:fldCharType="end"/>
            </w:r>
          </w:hyperlink>
        </w:p>
        <w:p w14:paraId="3CE8E71D" w14:textId="0EA0BAF4" w:rsidR="00EE1DEC" w:rsidRDefault="008625FE">
          <w:pPr>
            <w:pStyle w:val="TOC2"/>
            <w:tabs>
              <w:tab w:val="right" w:leader="dot" w:pos="9350"/>
            </w:tabs>
            <w:rPr>
              <w:rFonts w:eastAsiaTheme="minorEastAsia" w:cs="Mangal"/>
              <w:noProof/>
            </w:rPr>
          </w:pPr>
          <w:hyperlink w:anchor="_Toc114175645" w:history="1">
            <w:r w:rsidR="00EE1DEC" w:rsidRPr="00DD2D1D">
              <w:rPr>
                <w:rStyle w:val="attributecolor"/>
                <w:rFonts w:ascii="Segoe UI" w:hAnsi="Segoe UI" w:cs="Segoe UI"/>
                <w:bCs/>
                <w:noProof/>
              </w:rPr>
              <w:t>URL Encoding</w:t>
            </w:r>
            <w:r w:rsidR="00EE1DEC">
              <w:rPr>
                <w:noProof/>
                <w:webHidden/>
              </w:rPr>
              <w:tab/>
            </w:r>
            <w:r w:rsidR="00EE1DEC">
              <w:rPr>
                <w:noProof/>
                <w:webHidden/>
              </w:rPr>
              <w:fldChar w:fldCharType="begin"/>
            </w:r>
            <w:r w:rsidR="00EE1DEC">
              <w:rPr>
                <w:noProof/>
                <w:webHidden/>
              </w:rPr>
              <w:instrText xml:space="preserve"> PAGEREF _Toc114175645 \h </w:instrText>
            </w:r>
            <w:r w:rsidR="00EE1DEC">
              <w:rPr>
                <w:noProof/>
                <w:webHidden/>
              </w:rPr>
            </w:r>
            <w:r w:rsidR="00EE1DEC">
              <w:rPr>
                <w:noProof/>
                <w:webHidden/>
              </w:rPr>
              <w:fldChar w:fldCharType="separate"/>
            </w:r>
            <w:r w:rsidR="000B3454">
              <w:rPr>
                <w:noProof/>
                <w:webHidden/>
              </w:rPr>
              <w:t>129</w:t>
            </w:r>
            <w:r w:rsidR="00EE1DEC">
              <w:rPr>
                <w:noProof/>
                <w:webHidden/>
              </w:rPr>
              <w:fldChar w:fldCharType="end"/>
            </w:r>
          </w:hyperlink>
        </w:p>
        <w:p w14:paraId="5C86F6FC" w14:textId="05D14502" w:rsidR="00EE1DEC" w:rsidRDefault="00EE1DEC">
          <w:r>
            <w:rPr>
              <w:b/>
              <w:bCs/>
              <w:noProof/>
            </w:rPr>
            <w:lastRenderedPageBreak/>
            <w:fldChar w:fldCharType="end"/>
          </w:r>
        </w:p>
      </w:sdtContent>
    </w:sdt>
    <w:p w14:paraId="7F1FB592" w14:textId="00D11069" w:rsidR="00AC0F0A" w:rsidRPr="009776BD" w:rsidRDefault="002A40D1" w:rsidP="00AF2FF2">
      <w:pPr>
        <w:pStyle w:val="Heading1"/>
        <w:jc w:val="center"/>
        <w:rPr>
          <w:b/>
          <w:bCs/>
        </w:rPr>
      </w:pPr>
      <w:bookmarkStart w:id="0" w:name="_Toc114175454"/>
      <w:r w:rsidRPr="009776BD">
        <w:rPr>
          <w:b/>
          <w:bCs/>
        </w:rPr>
        <w:t xml:space="preserve">What is </w:t>
      </w:r>
      <w:r w:rsidR="008219B7" w:rsidRPr="009776BD">
        <w:rPr>
          <w:b/>
          <w:bCs/>
        </w:rPr>
        <w:t>HTML</w:t>
      </w:r>
      <w:r w:rsidRPr="009776BD">
        <w:rPr>
          <w:b/>
          <w:bCs/>
        </w:rPr>
        <w:t xml:space="preserve"> ?</w:t>
      </w:r>
      <w:bookmarkEnd w:id="0"/>
    </w:p>
    <w:p w14:paraId="4A87A2E1" w14:textId="508072B2" w:rsidR="008219B7" w:rsidRPr="002A40D1" w:rsidRDefault="008219B7" w:rsidP="008219B7">
      <w:pPr>
        <w:jc w:val="center"/>
        <w:rPr>
          <w:rFonts w:cstheme="minorHAnsi"/>
        </w:rPr>
      </w:pPr>
    </w:p>
    <w:p w14:paraId="76BCF8C8" w14:textId="77777777" w:rsidR="00A271C8" w:rsidRPr="00A271C8" w:rsidRDefault="00A271C8" w:rsidP="002A40D1">
      <w:pPr>
        <w:numPr>
          <w:ilvl w:val="0"/>
          <w:numId w:val="1"/>
        </w:numPr>
        <w:shd w:val="clear" w:color="auto" w:fill="FFFFFF"/>
        <w:spacing w:before="100" w:beforeAutospacing="1" w:after="100" w:afterAutospacing="1" w:line="360" w:lineRule="auto"/>
        <w:rPr>
          <w:rFonts w:eastAsia="Times New Roman" w:cstheme="minorHAnsi"/>
          <w:color w:val="000000"/>
          <w:sz w:val="24"/>
          <w:szCs w:val="24"/>
        </w:rPr>
      </w:pPr>
      <w:r w:rsidRPr="00A271C8">
        <w:rPr>
          <w:rFonts w:eastAsia="Times New Roman" w:cstheme="minorHAnsi"/>
          <w:color w:val="000000"/>
          <w:sz w:val="24"/>
          <w:szCs w:val="24"/>
        </w:rPr>
        <w:t>HTML stands for Hyper Text Markup Language</w:t>
      </w:r>
    </w:p>
    <w:p w14:paraId="4AA0FAFB" w14:textId="77777777" w:rsidR="00A271C8" w:rsidRPr="00A271C8" w:rsidRDefault="00A271C8" w:rsidP="002A40D1">
      <w:pPr>
        <w:numPr>
          <w:ilvl w:val="0"/>
          <w:numId w:val="1"/>
        </w:numPr>
        <w:shd w:val="clear" w:color="auto" w:fill="FFFFFF"/>
        <w:spacing w:before="100" w:beforeAutospacing="1" w:after="100" w:afterAutospacing="1" w:line="360" w:lineRule="auto"/>
        <w:rPr>
          <w:rFonts w:eastAsia="Times New Roman" w:cstheme="minorHAnsi"/>
          <w:color w:val="000000"/>
          <w:sz w:val="24"/>
          <w:szCs w:val="24"/>
        </w:rPr>
      </w:pPr>
      <w:r w:rsidRPr="00A271C8">
        <w:rPr>
          <w:rFonts w:eastAsia="Times New Roman" w:cstheme="minorHAnsi"/>
          <w:color w:val="000000"/>
          <w:sz w:val="24"/>
          <w:szCs w:val="24"/>
        </w:rPr>
        <w:t>HTML is the standard markup language for creating Web pages</w:t>
      </w:r>
    </w:p>
    <w:p w14:paraId="1CC93F6F" w14:textId="77777777" w:rsidR="00A271C8" w:rsidRPr="00A271C8" w:rsidRDefault="00A271C8" w:rsidP="002A40D1">
      <w:pPr>
        <w:numPr>
          <w:ilvl w:val="0"/>
          <w:numId w:val="1"/>
        </w:numPr>
        <w:shd w:val="clear" w:color="auto" w:fill="FFFFFF"/>
        <w:spacing w:before="100" w:beforeAutospacing="1" w:after="100" w:afterAutospacing="1" w:line="360" w:lineRule="auto"/>
        <w:rPr>
          <w:rFonts w:eastAsia="Times New Roman" w:cstheme="minorHAnsi"/>
          <w:color w:val="000000"/>
          <w:sz w:val="24"/>
          <w:szCs w:val="24"/>
        </w:rPr>
      </w:pPr>
      <w:r w:rsidRPr="00A271C8">
        <w:rPr>
          <w:rFonts w:eastAsia="Times New Roman" w:cstheme="minorHAnsi"/>
          <w:color w:val="000000"/>
          <w:sz w:val="24"/>
          <w:szCs w:val="24"/>
        </w:rPr>
        <w:t>HTML describes the structure of a Web page</w:t>
      </w:r>
    </w:p>
    <w:p w14:paraId="6F934D67" w14:textId="77777777" w:rsidR="00A271C8" w:rsidRPr="00A271C8" w:rsidRDefault="00A271C8" w:rsidP="002A40D1">
      <w:pPr>
        <w:numPr>
          <w:ilvl w:val="0"/>
          <w:numId w:val="1"/>
        </w:numPr>
        <w:shd w:val="clear" w:color="auto" w:fill="FFFFFF"/>
        <w:spacing w:before="100" w:beforeAutospacing="1" w:after="100" w:afterAutospacing="1" w:line="360" w:lineRule="auto"/>
        <w:rPr>
          <w:rFonts w:eastAsia="Times New Roman" w:cstheme="minorHAnsi"/>
          <w:color w:val="000000"/>
          <w:sz w:val="24"/>
          <w:szCs w:val="24"/>
        </w:rPr>
      </w:pPr>
      <w:r w:rsidRPr="00A271C8">
        <w:rPr>
          <w:rFonts w:eastAsia="Times New Roman" w:cstheme="minorHAnsi"/>
          <w:color w:val="000000"/>
          <w:sz w:val="24"/>
          <w:szCs w:val="24"/>
        </w:rPr>
        <w:t>HTML consists of a series of elements</w:t>
      </w:r>
    </w:p>
    <w:p w14:paraId="010D5E96" w14:textId="57B1A815" w:rsidR="00A271C8" w:rsidRPr="002A40D1" w:rsidRDefault="00A271C8" w:rsidP="002A40D1">
      <w:pPr>
        <w:numPr>
          <w:ilvl w:val="0"/>
          <w:numId w:val="1"/>
        </w:numPr>
        <w:shd w:val="clear" w:color="auto" w:fill="FFFFFF"/>
        <w:spacing w:before="100" w:beforeAutospacing="1" w:after="100" w:afterAutospacing="1" w:line="360" w:lineRule="auto"/>
        <w:rPr>
          <w:rFonts w:eastAsia="Times New Roman" w:cstheme="minorHAnsi"/>
          <w:color w:val="000000"/>
          <w:sz w:val="24"/>
          <w:szCs w:val="24"/>
        </w:rPr>
      </w:pPr>
      <w:r w:rsidRPr="00A271C8">
        <w:rPr>
          <w:rFonts w:eastAsia="Times New Roman" w:cstheme="minorHAnsi"/>
          <w:color w:val="000000"/>
          <w:sz w:val="24"/>
          <w:szCs w:val="24"/>
        </w:rPr>
        <w:t>HTML elements tell the browser how to display the content</w:t>
      </w:r>
    </w:p>
    <w:p w14:paraId="261D94C7" w14:textId="163176C5" w:rsidR="004130E6" w:rsidRPr="009776BD" w:rsidRDefault="004130E6" w:rsidP="00AF2FF2">
      <w:pPr>
        <w:pStyle w:val="Heading1"/>
        <w:jc w:val="center"/>
        <w:rPr>
          <w:rFonts w:asciiTheme="minorHAnsi" w:hAnsiTheme="minorHAnsi" w:cstheme="minorHAnsi"/>
          <w:b/>
          <w:bCs/>
        </w:rPr>
      </w:pPr>
      <w:bookmarkStart w:id="1" w:name="_Toc114175455"/>
      <w:r w:rsidRPr="009776BD">
        <w:rPr>
          <w:rFonts w:asciiTheme="minorHAnsi" w:hAnsiTheme="minorHAnsi" w:cstheme="minorHAnsi"/>
          <w:b/>
          <w:bCs/>
        </w:rPr>
        <w:t>HTML Element?</w:t>
      </w:r>
      <w:bookmarkEnd w:id="1"/>
    </w:p>
    <w:p w14:paraId="57E14FFD" w14:textId="77777777" w:rsidR="004130E6" w:rsidRPr="002A40D1" w:rsidRDefault="004130E6" w:rsidP="0073087F">
      <w:pPr>
        <w:numPr>
          <w:ilvl w:val="0"/>
          <w:numId w:val="1"/>
        </w:numPr>
        <w:shd w:val="clear" w:color="auto" w:fill="FFFFFF"/>
        <w:spacing w:after="0" w:line="360" w:lineRule="auto"/>
        <w:rPr>
          <w:rFonts w:eastAsia="Times New Roman" w:cstheme="minorHAnsi"/>
          <w:color w:val="000000"/>
          <w:sz w:val="24"/>
          <w:szCs w:val="24"/>
        </w:rPr>
      </w:pPr>
      <w:r w:rsidRPr="002A40D1">
        <w:rPr>
          <w:rFonts w:eastAsia="Times New Roman" w:cstheme="minorHAnsi"/>
          <w:color w:val="000000"/>
          <w:sz w:val="24"/>
          <w:szCs w:val="24"/>
        </w:rPr>
        <w:t>An HTML element is defined by a start tag, some content, and an end tag:</w:t>
      </w:r>
    </w:p>
    <w:p w14:paraId="79C67180" w14:textId="77777777" w:rsidR="004130E6" w:rsidRPr="002A40D1" w:rsidRDefault="004130E6" w:rsidP="0073087F">
      <w:pPr>
        <w:numPr>
          <w:ilvl w:val="0"/>
          <w:numId w:val="1"/>
        </w:numPr>
        <w:shd w:val="clear" w:color="auto" w:fill="FFFFFF"/>
        <w:spacing w:after="0" w:line="360" w:lineRule="auto"/>
        <w:rPr>
          <w:rFonts w:eastAsia="Times New Roman" w:cstheme="minorHAnsi"/>
          <w:color w:val="000000"/>
          <w:sz w:val="24"/>
          <w:szCs w:val="24"/>
        </w:rPr>
      </w:pPr>
      <w:r w:rsidRPr="002A40D1">
        <w:rPr>
          <w:rFonts w:eastAsia="Times New Roman" w:cstheme="minorHAnsi"/>
          <w:color w:val="0000CD"/>
          <w:sz w:val="24"/>
          <w:szCs w:val="24"/>
        </w:rPr>
        <w:t>&lt;</w:t>
      </w:r>
      <w:proofErr w:type="spellStart"/>
      <w:r w:rsidRPr="002A40D1">
        <w:rPr>
          <w:rFonts w:eastAsia="Times New Roman" w:cstheme="minorHAnsi"/>
          <w:color w:val="A52A2A"/>
          <w:sz w:val="24"/>
          <w:szCs w:val="24"/>
        </w:rPr>
        <w:t>tagname</w:t>
      </w:r>
      <w:proofErr w:type="spellEnd"/>
      <w:r w:rsidRPr="002A40D1">
        <w:rPr>
          <w:rFonts w:eastAsia="Times New Roman" w:cstheme="minorHAnsi"/>
          <w:color w:val="0000CD"/>
          <w:sz w:val="24"/>
          <w:szCs w:val="24"/>
        </w:rPr>
        <w:t>&gt;</w:t>
      </w:r>
      <w:r w:rsidRPr="002A40D1">
        <w:rPr>
          <w:rFonts w:eastAsia="Times New Roman" w:cstheme="minorHAnsi"/>
          <w:color w:val="000000"/>
          <w:sz w:val="24"/>
          <w:szCs w:val="24"/>
        </w:rPr>
        <w:t> Content goes here... </w:t>
      </w:r>
      <w:r w:rsidRPr="002A40D1">
        <w:rPr>
          <w:rFonts w:eastAsia="Times New Roman" w:cstheme="minorHAnsi"/>
          <w:color w:val="0000CD"/>
          <w:sz w:val="24"/>
          <w:szCs w:val="24"/>
        </w:rPr>
        <w:t>&lt;</w:t>
      </w:r>
      <w:r w:rsidRPr="002A40D1">
        <w:rPr>
          <w:rFonts w:eastAsia="Times New Roman" w:cstheme="minorHAnsi"/>
          <w:color w:val="A52A2A"/>
          <w:sz w:val="24"/>
          <w:szCs w:val="24"/>
        </w:rPr>
        <w:t>/</w:t>
      </w:r>
      <w:proofErr w:type="spellStart"/>
      <w:r w:rsidRPr="002A40D1">
        <w:rPr>
          <w:rFonts w:eastAsia="Times New Roman" w:cstheme="minorHAnsi"/>
          <w:color w:val="A52A2A"/>
          <w:sz w:val="24"/>
          <w:szCs w:val="24"/>
        </w:rPr>
        <w:t>tagname</w:t>
      </w:r>
      <w:proofErr w:type="spellEnd"/>
      <w:r w:rsidRPr="002A40D1">
        <w:rPr>
          <w:rFonts w:eastAsia="Times New Roman" w:cstheme="minorHAnsi"/>
          <w:color w:val="0000CD"/>
          <w:sz w:val="24"/>
          <w:szCs w:val="24"/>
        </w:rPr>
        <w:t>&gt;</w:t>
      </w:r>
    </w:p>
    <w:p w14:paraId="4CFD3E79" w14:textId="77777777" w:rsidR="004130E6" w:rsidRPr="002A40D1" w:rsidRDefault="004130E6" w:rsidP="0073087F">
      <w:pPr>
        <w:numPr>
          <w:ilvl w:val="0"/>
          <w:numId w:val="1"/>
        </w:numPr>
        <w:shd w:val="clear" w:color="auto" w:fill="FFFFFF"/>
        <w:spacing w:after="0" w:line="360" w:lineRule="auto"/>
        <w:rPr>
          <w:rFonts w:eastAsia="Times New Roman" w:cstheme="minorHAnsi"/>
          <w:color w:val="000000"/>
          <w:sz w:val="24"/>
          <w:szCs w:val="24"/>
        </w:rPr>
      </w:pPr>
      <w:r w:rsidRPr="002A40D1">
        <w:rPr>
          <w:rFonts w:eastAsia="Times New Roman" w:cstheme="minorHAnsi"/>
          <w:color w:val="000000"/>
          <w:sz w:val="24"/>
          <w:szCs w:val="24"/>
        </w:rPr>
        <w:t>The HTML </w:t>
      </w:r>
      <w:r w:rsidRPr="002A40D1">
        <w:rPr>
          <w:rFonts w:eastAsia="Times New Roman" w:cstheme="minorHAnsi"/>
          <w:b/>
          <w:bCs/>
          <w:color w:val="000000"/>
          <w:sz w:val="24"/>
          <w:szCs w:val="24"/>
        </w:rPr>
        <w:t>element</w:t>
      </w:r>
      <w:r w:rsidRPr="002A40D1">
        <w:rPr>
          <w:rFonts w:eastAsia="Times New Roman" w:cstheme="minorHAnsi"/>
          <w:color w:val="000000"/>
          <w:sz w:val="24"/>
          <w:szCs w:val="24"/>
        </w:rPr>
        <w:t> is everything from the start tag to the end tag:</w:t>
      </w:r>
    </w:p>
    <w:p w14:paraId="2A529547" w14:textId="77777777" w:rsidR="004130E6" w:rsidRPr="002A40D1" w:rsidRDefault="004130E6" w:rsidP="0073087F">
      <w:pPr>
        <w:numPr>
          <w:ilvl w:val="0"/>
          <w:numId w:val="1"/>
        </w:numPr>
        <w:shd w:val="clear" w:color="auto" w:fill="FFFFFF"/>
        <w:spacing w:after="0" w:line="360" w:lineRule="auto"/>
        <w:rPr>
          <w:rFonts w:eastAsia="Times New Roman" w:cstheme="minorHAnsi"/>
          <w:color w:val="000000"/>
          <w:sz w:val="24"/>
          <w:szCs w:val="24"/>
        </w:rPr>
      </w:pPr>
      <w:r w:rsidRPr="002A40D1">
        <w:rPr>
          <w:rFonts w:eastAsia="Times New Roman" w:cstheme="minorHAnsi"/>
          <w:color w:val="0000CD"/>
          <w:sz w:val="24"/>
          <w:szCs w:val="24"/>
        </w:rPr>
        <w:t>&lt;</w:t>
      </w:r>
      <w:r w:rsidRPr="002A40D1">
        <w:rPr>
          <w:rFonts w:eastAsia="Times New Roman" w:cstheme="minorHAnsi"/>
          <w:color w:val="A52A2A"/>
          <w:sz w:val="24"/>
          <w:szCs w:val="24"/>
        </w:rPr>
        <w:t>h1</w:t>
      </w:r>
      <w:r w:rsidRPr="002A40D1">
        <w:rPr>
          <w:rFonts w:eastAsia="Times New Roman" w:cstheme="minorHAnsi"/>
          <w:color w:val="0000CD"/>
          <w:sz w:val="24"/>
          <w:szCs w:val="24"/>
        </w:rPr>
        <w:t>&gt;</w:t>
      </w:r>
      <w:r w:rsidRPr="002A40D1">
        <w:rPr>
          <w:rFonts w:eastAsia="Times New Roman" w:cstheme="minorHAnsi"/>
          <w:color w:val="000000"/>
          <w:sz w:val="24"/>
          <w:szCs w:val="24"/>
        </w:rPr>
        <w:t>My First Heading</w:t>
      </w:r>
      <w:r w:rsidRPr="002A40D1">
        <w:rPr>
          <w:rFonts w:eastAsia="Times New Roman" w:cstheme="minorHAnsi"/>
          <w:color w:val="0000CD"/>
          <w:sz w:val="24"/>
          <w:szCs w:val="24"/>
        </w:rPr>
        <w:t>&lt;</w:t>
      </w:r>
      <w:r w:rsidRPr="002A40D1">
        <w:rPr>
          <w:rFonts w:eastAsia="Times New Roman" w:cstheme="minorHAnsi"/>
          <w:color w:val="A52A2A"/>
          <w:sz w:val="24"/>
          <w:szCs w:val="24"/>
        </w:rPr>
        <w:t>/h1</w:t>
      </w:r>
      <w:r w:rsidRPr="002A40D1">
        <w:rPr>
          <w:rFonts w:eastAsia="Times New Roman" w:cstheme="minorHAnsi"/>
          <w:color w:val="0000CD"/>
          <w:sz w:val="24"/>
          <w:szCs w:val="24"/>
        </w:rPr>
        <w:t>&gt;</w:t>
      </w:r>
    </w:p>
    <w:p w14:paraId="3D359F28" w14:textId="57126981" w:rsidR="004130E6" w:rsidRPr="002A40D1" w:rsidRDefault="004130E6" w:rsidP="0073087F">
      <w:pPr>
        <w:numPr>
          <w:ilvl w:val="0"/>
          <w:numId w:val="1"/>
        </w:numPr>
        <w:shd w:val="clear" w:color="auto" w:fill="FFFFFF"/>
        <w:spacing w:after="0" w:line="360" w:lineRule="auto"/>
        <w:rPr>
          <w:rFonts w:eastAsia="Times New Roman" w:cstheme="minorHAnsi"/>
          <w:color w:val="000000"/>
          <w:sz w:val="24"/>
          <w:szCs w:val="24"/>
        </w:rPr>
      </w:pPr>
      <w:r w:rsidRPr="002A40D1">
        <w:rPr>
          <w:rFonts w:eastAsia="Times New Roman" w:cstheme="minorHAnsi"/>
          <w:color w:val="0000CD"/>
          <w:sz w:val="24"/>
          <w:szCs w:val="24"/>
        </w:rPr>
        <w:t>&lt;</w:t>
      </w:r>
      <w:r w:rsidRPr="002A40D1">
        <w:rPr>
          <w:rFonts w:eastAsia="Times New Roman" w:cstheme="minorHAnsi"/>
          <w:color w:val="A52A2A"/>
          <w:sz w:val="24"/>
          <w:szCs w:val="24"/>
        </w:rPr>
        <w:t>p</w:t>
      </w:r>
      <w:r w:rsidRPr="002A40D1">
        <w:rPr>
          <w:rFonts w:eastAsia="Times New Roman" w:cstheme="minorHAnsi"/>
          <w:color w:val="0000CD"/>
          <w:sz w:val="24"/>
          <w:szCs w:val="24"/>
        </w:rPr>
        <w:t>&gt;</w:t>
      </w:r>
      <w:r w:rsidRPr="002A40D1">
        <w:rPr>
          <w:rFonts w:eastAsia="Times New Roman" w:cstheme="minorHAnsi"/>
          <w:color w:val="000000"/>
          <w:sz w:val="24"/>
          <w:szCs w:val="24"/>
        </w:rPr>
        <w:t>My first paragraph.</w:t>
      </w:r>
      <w:r w:rsidRPr="002A40D1">
        <w:rPr>
          <w:rFonts w:eastAsia="Times New Roman" w:cstheme="minorHAnsi"/>
          <w:color w:val="0000CD"/>
          <w:sz w:val="24"/>
          <w:szCs w:val="24"/>
        </w:rPr>
        <w:t>&lt;</w:t>
      </w:r>
      <w:r w:rsidRPr="002A40D1">
        <w:rPr>
          <w:rFonts w:eastAsia="Times New Roman" w:cstheme="minorHAnsi"/>
          <w:color w:val="A52A2A"/>
          <w:sz w:val="24"/>
          <w:szCs w:val="24"/>
        </w:rPr>
        <w:t>/p</w:t>
      </w:r>
      <w:r w:rsidRPr="002A40D1">
        <w:rPr>
          <w:rFonts w:eastAsia="Times New Roman" w:cstheme="minorHAnsi"/>
          <w:color w:val="0000CD"/>
          <w:sz w:val="24"/>
          <w:szCs w:val="24"/>
        </w:rPr>
        <w:t>&gt;</w:t>
      </w:r>
    </w:p>
    <w:tbl>
      <w:tblPr>
        <w:tblpPr w:leftFromText="180" w:rightFromText="180" w:vertAnchor="text" w:horzAnchor="margin" w:tblpXSpec="center" w:tblpY="308"/>
        <w:tblW w:w="1059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70"/>
        <w:gridCol w:w="5029"/>
        <w:gridCol w:w="2499"/>
      </w:tblGrid>
      <w:tr w:rsidR="002A40D1" w:rsidRPr="002A40D1" w14:paraId="186C4997" w14:textId="77777777" w:rsidTr="002A40D1">
        <w:trPr>
          <w:trHeight w:val="25"/>
        </w:trPr>
        <w:tc>
          <w:tcPr>
            <w:tcW w:w="0" w:type="auto"/>
            <w:shd w:val="clear" w:color="auto" w:fill="FFFFFF"/>
            <w:tcMar>
              <w:top w:w="120" w:type="dxa"/>
              <w:left w:w="240" w:type="dxa"/>
              <w:bottom w:w="120" w:type="dxa"/>
              <w:right w:w="120" w:type="dxa"/>
            </w:tcMar>
            <w:hideMark/>
          </w:tcPr>
          <w:p w14:paraId="68FD69F1" w14:textId="77777777" w:rsidR="002A40D1" w:rsidRPr="002A40D1" w:rsidRDefault="002A40D1" w:rsidP="002A40D1">
            <w:pPr>
              <w:spacing w:before="300" w:after="300" w:line="240" w:lineRule="auto"/>
              <w:rPr>
                <w:rFonts w:ascii="Verdana" w:eastAsia="Times New Roman" w:hAnsi="Verdana" w:cs="Times New Roman"/>
                <w:b/>
                <w:bCs/>
                <w:color w:val="000000"/>
                <w:sz w:val="23"/>
                <w:szCs w:val="23"/>
              </w:rPr>
            </w:pPr>
            <w:r w:rsidRPr="002A40D1">
              <w:rPr>
                <w:rFonts w:ascii="Verdana" w:eastAsia="Times New Roman" w:hAnsi="Verdana" w:cs="Times New Roman"/>
                <w:b/>
                <w:bCs/>
                <w:color w:val="000000"/>
                <w:sz w:val="23"/>
                <w:szCs w:val="23"/>
              </w:rPr>
              <w:t>Start tag</w:t>
            </w:r>
          </w:p>
        </w:tc>
        <w:tc>
          <w:tcPr>
            <w:tcW w:w="0" w:type="auto"/>
            <w:shd w:val="clear" w:color="auto" w:fill="FFFFFF"/>
            <w:tcMar>
              <w:top w:w="120" w:type="dxa"/>
              <w:left w:w="120" w:type="dxa"/>
              <w:bottom w:w="120" w:type="dxa"/>
              <w:right w:w="120" w:type="dxa"/>
            </w:tcMar>
            <w:hideMark/>
          </w:tcPr>
          <w:p w14:paraId="5CD62E12" w14:textId="77777777" w:rsidR="002A40D1" w:rsidRPr="002A40D1" w:rsidRDefault="002A40D1" w:rsidP="002A40D1">
            <w:pPr>
              <w:spacing w:before="300" w:after="300" w:line="240" w:lineRule="auto"/>
              <w:rPr>
                <w:rFonts w:ascii="Verdana" w:eastAsia="Times New Roman" w:hAnsi="Verdana" w:cs="Times New Roman"/>
                <w:b/>
                <w:bCs/>
                <w:color w:val="000000"/>
                <w:sz w:val="23"/>
                <w:szCs w:val="23"/>
              </w:rPr>
            </w:pPr>
            <w:r w:rsidRPr="002A40D1">
              <w:rPr>
                <w:rFonts w:ascii="Verdana" w:eastAsia="Times New Roman" w:hAnsi="Verdana" w:cs="Times New Roman"/>
                <w:b/>
                <w:bCs/>
                <w:color w:val="000000"/>
                <w:sz w:val="23"/>
                <w:szCs w:val="23"/>
              </w:rPr>
              <w:t>Element content</w:t>
            </w:r>
          </w:p>
        </w:tc>
        <w:tc>
          <w:tcPr>
            <w:tcW w:w="0" w:type="auto"/>
            <w:shd w:val="clear" w:color="auto" w:fill="FFFFFF"/>
            <w:tcMar>
              <w:top w:w="120" w:type="dxa"/>
              <w:left w:w="120" w:type="dxa"/>
              <w:bottom w:w="120" w:type="dxa"/>
              <w:right w:w="120" w:type="dxa"/>
            </w:tcMar>
            <w:hideMark/>
          </w:tcPr>
          <w:p w14:paraId="1FB25B7B" w14:textId="77777777" w:rsidR="002A40D1" w:rsidRPr="002A40D1" w:rsidRDefault="002A40D1" w:rsidP="002A40D1">
            <w:pPr>
              <w:spacing w:before="300" w:after="300" w:line="240" w:lineRule="auto"/>
              <w:rPr>
                <w:rFonts w:ascii="Verdana" w:eastAsia="Times New Roman" w:hAnsi="Verdana" w:cs="Times New Roman"/>
                <w:b/>
                <w:bCs/>
                <w:color w:val="000000"/>
                <w:sz w:val="23"/>
                <w:szCs w:val="23"/>
              </w:rPr>
            </w:pPr>
            <w:r w:rsidRPr="002A40D1">
              <w:rPr>
                <w:rFonts w:ascii="Verdana" w:eastAsia="Times New Roman" w:hAnsi="Verdana" w:cs="Times New Roman"/>
                <w:b/>
                <w:bCs/>
                <w:color w:val="000000"/>
                <w:sz w:val="23"/>
                <w:szCs w:val="23"/>
              </w:rPr>
              <w:t>End tag</w:t>
            </w:r>
          </w:p>
        </w:tc>
      </w:tr>
      <w:tr w:rsidR="002A40D1" w:rsidRPr="002A40D1" w14:paraId="1AE23277" w14:textId="77777777" w:rsidTr="002A40D1">
        <w:trPr>
          <w:trHeight w:val="25"/>
        </w:trPr>
        <w:tc>
          <w:tcPr>
            <w:tcW w:w="0" w:type="auto"/>
            <w:shd w:val="clear" w:color="auto" w:fill="E7E9EB"/>
            <w:tcMar>
              <w:top w:w="120" w:type="dxa"/>
              <w:left w:w="240" w:type="dxa"/>
              <w:bottom w:w="120" w:type="dxa"/>
              <w:right w:w="120" w:type="dxa"/>
            </w:tcMar>
            <w:hideMark/>
          </w:tcPr>
          <w:p w14:paraId="0D4FD969" w14:textId="77777777" w:rsidR="002A40D1" w:rsidRPr="002A40D1" w:rsidRDefault="002A40D1" w:rsidP="002A40D1">
            <w:pPr>
              <w:spacing w:before="300" w:after="300" w:line="240" w:lineRule="auto"/>
              <w:rPr>
                <w:rFonts w:ascii="Verdana" w:eastAsia="Times New Roman" w:hAnsi="Verdana" w:cs="Times New Roman"/>
                <w:color w:val="000000"/>
                <w:sz w:val="23"/>
                <w:szCs w:val="23"/>
              </w:rPr>
            </w:pPr>
            <w:r w:rsidRPr="002A40D1">
              <w:rPr>
                <w:rFonts w:ascii="Verdana" w:eastAsia="Times New Roman" w:hAnsi="Verdana" w:cs="Times New Roman"/>
                <w:color w:val="000000"/>
                <w:sz w:val="23"/>
                <w:szCs w:val="23"/>
              </w:rPr>
              <w:t>&lt;h1&gt;</w:t>
            </w:r>
          </w:p>
        </w:tc>
        <w:tc>
          <w:tcPr>
            <w:tcW w:w="0" w:type="auto"/>
            <w:shd w:val="clear" w:color="auto" w:fill="E7E9EB"/>
            <w:tcMar>
              <w:top w:w="120" w:type="dxa"/>
              <w:left w:w="120" w:type="dxa"/>
              <w:bottom w:w="120" w:type="dxa"/>
              <w:right w:w="120" w:type="dxa"/>
            </w:tcMar>
            <w:hideMark/>
          </w:tcPr>
          <w:p w14:paraId="4B54436C" w14:textId="77777777" w:rsidR="002A40D1" w:rsidRPr="002A40D1" w:rsidRDefault="002A40D1" w:rsidP="002A40D1">
            <w:pPr>
              <w:spacing w:before="300" w:after="300" w:line="240" w:lineRule="auto"/>
              <w:rPr>
                <w:rFonts w:ascii="Verdana" w:eastAsia="Times New Roman" w:hAnsi="Verdana" w:cs="Times New Roman"/>
                <w:color w:val="000000"/>
                <w:sz w:val="23"/>
                <w:szCs w:val="23"/>
              </w:rPr>
            </w:pPr>
            <w:r w:rsidRPr="002A40D1">
              <w:rPr>
                <w:rFonts w:ascii="Verdana" w:eastAsia="Times New Roman" w:hAnsi="Verdana" w:cs="Times New Roman"/>
                <w:color w:val="000000"/>
                <w:sz w:val="23"/>
                <w:szCs w:val="23"/>
              </w:rPr>
              <w:t>My First Heading</w:t>
            </w:r>
          </w:p>
        </w:tc>
        <w:tc>
          <w:tcPr>
            <w:tcW w:w="0" w:type="auto"/>
            <w:shd w:val="clear" w:color="auto" w:fill="E7E9EB"/>
            <w:tcMar>
              <w:top w:w="120" w:type="dxa"/>
              <w:left w:w="120" w:type="dxa"/>
              <w:bottom w:w="120" w:type="dxa"/>
              <w:right w:w="120" w:type="dxa"/>
            </w:tcMar>
            <w:hideMark/>
          </w:tcPr>
          <w:p w14:paraId="7AAB5B80" w14:textId="77777777" w:rsidR="002A40D1" w:rsidRPr="002A40D1" w:rsidRDefault="002A40D1" w:rsidP="002A40D1">
            <w:pPr>
              <w:spacing w:before="300" w:after="300" w:line="240" w:lineRule="auto"/>
              <w:rPr>
                <w:rFonts w:ascii="Verdana" w:eastAsia="Times New Roman" w:hAnsi="Verdana" w:cs="Times New Roman"/>
                <w:color w:val="000000"/>
                <w:sz w:val="23"/>
                <w:szCs w:val="23"/>
              </w:rPr>
            </w:pPr>
            <w:r w:rsidRPr="002A40D1">
              <w:rPr>
                <w:rFonts w:ascii="Verdana" w:eastAsia="Times New Roman" w:hAnsi="Verdana" w:cs="Times New Roman"/>
                <w:color w:val="000000"/>
                <w:sz w:val="23"/>
                <w:szCs w:val="23"/>
              </w:rPr>
              <w:t>&lt;/h1&gt;</w:t>
            </w:r>
          </w:p>
        </w:tc>
      </w:tr>
      <w:tr w:rsidR="002A40D1" w:rsidRPr="002A40D1" w14:paraId="2B6A3982" w14:textId="77777777" w:rsidTr="002A40D1">
        <w:trPr>
          <w:trHeight w:val="26"/>
        </w:trPr>
        <w:tc>
          <w:tcPr>
            <w:tcW w:w="0" w:type="auto"/>
            <w:shd w:val="clear" w:color="auto" w:fill="FFFFFF"/>
            <w:tcMar>
              <w:top w:w="120" w:type="dxa"/>
              <w:left w:w="240" w:type="dxa"/>
              <w:bottom w:w="120" w:type="dxa"/>
              <w:right w:w="120" w:type="dxa"/>
            </w:tcMar>
            <w:hideMark/>
          </w:tcPr>
          <w:p w14:paraId="72B6C789" w14:textId="77777777" w:rsidR="002A40D1" w:rsidRPr="002A40D1" w:rsidRDefault="002A40D1" w:rsidP="002A40D1">
            <w:pPr>
              <w:spacing w:before="300" w:after="300" w:line="240" w:lineRule="auto"/>
              <w:rPr>
                <w:rFonts w:ascii="Verdana" w:eastAsia="Times New Roman" w:hAnsi="Verdana" w:cs="Times New Roman"/>
                <w:color w:val="000000"/>
                <w:sz w:val="23"/>
                <w:szCs w:val="23"/>
              </w:rPr>
            </w:pPr>
            <w:r w:rsidRPr="002A40D1">
              <w:rPr>
                <w:rFonts w:ascii="Verdana" w:eastAsia="Times New Roman" w:hAnsi="Verdana" w:cs="Times New Roman"/>
                <w:color w:val="000000"/>
                <w:sz w:val="23"/>
                <w:szCs w:val="23"/>
              </w:rPr>
              <w:t>&lt;p&gt;</w:t>
            </w:r>
          </w:p>
        </w:tc>
        <w:tc>
          <w:tcPr>
            <w:tcW w:w="0" w:type="auto"/>
            <w:shd w:val="clear" w:color="auto" w:fill="FFFFFF"/>
            <w:tcMar>
              <w:top w:w="120" w:type="dxa"/>
              <w:left w:w="120" w:type="dxa"/>
              <w:bottom w:w="120" w:type="dxa"/>
              <w:right w:w="120" w:type="dxa"/>
            </w:tcMar>
            <w:hideMark/>
          </w:tcPr>
          <w:p w14:paraId="6911B779" w14:textId="77777777" w:rsidR="002A40D1" w:rsidRPr="002A40D1" w:rsidRDefault="002A40D1" w:rsidP="002A40D1">
            <w:pPr>
              <w:spacing w:before="300" w:after="300" w:line="240" w:lineRule="auto"/>
              <w:rPr>
                <w:rFonts w:ascii="Verdana" w:eastAsia="Times New Roman" w:hAnsi="Verdana" w:cs="Times New Roman"/>
                <w:color w:val="000000"/>
                <w:sz w:val="23"/>
                <w:szCs w:val="23"/>
              </w:rPr>
            </w:pPr>
            <w:r w:rsidRPr="002A40D1">
              <w:rPr>
                <w:rFonts w:ascii="Verdana" w:eastAsia="Times New Roman" w:hAnsi="Verdana" w:cs="Times New Roman"/>
                <w:color w:val="000000"/>
                <w:sz w:val="23"/>
                <w:szCs w:val="23"/>
              </w:rPr>
              <w:t>My first paragraph.</w:t>
            </w:r>
          </w:p>
        </w:tc>
        <w:tc>
          <w:tcPr>
            <w:tcW w:w="0" w:type="auto"/>
            <w:shd w:val="clear" w:color="auto" w:fill="FFFFFF"/>
            <w:tcMar>
              <w:top w:w="120" w:type="dxa"/>
              <w:left w:w="120" w:type="dxa"/>
              <w:bottom w:w="120" w:type="dxa"/>
              <w:right w:w="120" w:type="dxa"/>
            </w:tcMar>
            <w:hideMark/>
          </w:tcPr>
          <w:p w14:paraId="67B87B97" w14:textId="77777777" w:rsidR="002A40D1" w:rsidRPr="002A40D1" w:rsidRDefault="002A40D1" w:rsidP="002A40D1">
            <w:pPr>
              <w:spacing w:before="300" w:after="300" w:line="240" w:lineRule="auto"/>
              <w:rPr>
                <w:rFonts w:ascii="Verdana" w:eastAsia="Times New Roman" w:hAnsi="Verdana" w:cs="Times New Roman"/>
                <w:color w:val="000000"/>
                <w:sz w:val="23"/>
                <w:szCs w:val="23"/>
              </w:rPr>
            </w:pPr>
            <w:r w:rsidRPr="002A40D1">
              <w:rPr>
                <w:rFonts w:ascii="Verdana" w:eastAsia="Times New Roman" w:hAnsi="Verdana" w:cs="Times New Roman"/>
                <w:color w:val="000000"/>
                <w:sz w:val="23"/>
                <w:szCs w:val="23"/>
              </w:rPr>
              <w:t>&lt;/p&gt;</w:t>
            </w:r>
          </w:p>
        </w:tc>
      </w:tr>
      <w:tr w:rsidR="002A40D1" w:rsidRPr="002A40D1" w14:paraId="7E9879DF" w14:textId="77777777" w:rsidTr="002A40D1">
        <w:trPr>
          <w:trHeight w:val="4"/>
        </w:trPr>
        <w:tc>
          <w:tcPr>
            <w:tcW w:w="0" w:type="auto"/>
            <w:shd w:val="clear" w:color="auto" w:fill="E7E9EB"/>
            <w:tcMar>
              <w:top w:w="120" w:type="dxa"/>
              <w:left w:w="240" w:type="dxa"/>
              <w:bottom w:w="120" w:type="dxa"/>
              <w:right w:w="120" w:type="dxa"/>
            </w:tcMar>
            <w:hideMark/>
          </w:tcPr>
          <w:p w14:paraId="252CE80D" w14:textId="77777777" w:rsidR="002A40D1" w:rsidRPr="002A40D1" w:rsidRDefault="002A40D1" w:rsidP="002A40D1">
            <w:pPr>
              <w:spacing w:before="300" w:after="300" w:line="240" w:lineRule="auto"/>
              <w:rPr>
                <w:rFonts w:ascii="Verdana" w:eastAsia="Times New Roman" w:hAnsi="Verdana" w:cs="Times New Roman"/>
                <w:color w:val="000000"/>
                <w:sz w:val="23"/>
                <w:szCs w:val="23"/>
              </w:rPr>
            </w:pPr>
            <w:r w:rsidRPr="002A40D1">
              <w:rPr>
                <w:rFonts w:ascii="Verdana" w:eastAsia="Times New Roman" w:hAnsi="Verdana" w:cs="Times New Roman"/>
                <w:color w:val="000000"/>
                <w:sz w:val="23"/>
                <w:szCs w:val="23"/>
              </w:rPr>
              <w:t>&lt;</w:t>
            </w:r>
            <w:proofErr w:type="spellStart"/>
            <w:r w:rsidRPr="002A40D1">
              <w:rPr>
                <w:rFonts w:ascii="Verdana" w:eastAsia="Times New Roman" w:hAnsi="Verdana" w:cs="Times New Roman"/>
                <w:color w:val="000000"/>
                <w:sz w:val="23"/>
                <w:szCs w:val="23"/>
              </w:rPr>
              <w:t>br</w:t>
            </w:r>
            <w:proofErr w:type="spellEnd"/>
            <w:r w:rsidRPr="002A40D1">
              <w:rPr>
                <w:rFonts w:ascii="Verdana" w:eastAsia="Times New Roman" w:hAnsi="Verdana" w:cs="Times New Roman"/>
                <w:color w:val="000000"/>
                <w:sz w:val="23"/>
                <w:szCs w:val="23"/>
              </w:rPr>
              <w:t>&gt;</w:t>
            </w:r>
          </w:p>
        </w:tc>
        <w:tc>
          <w:tcPr>
            <w:tcW w:w="0" w:type="auto"/>
            <w:shd w:val="clear" w:color="auto" w:fill="E7E9EB"/>
            <w:tcMar>
              <w:top w:w="120" w:type="dxa"/>
              <w:left w:w="120" w:type="dxa"/>
              <w:bottom w:w="120" w:type="dxa"/>
              <w:right w:w="120" w:type="dxa"/>
            </w:tcMar>
            <w:hideMark/>
          </w:tcPr>
          <w:p w14:paraId="46CEFA90" w14:textId="77777777" w:rsidR="002A40D1" w:rsidRPr="002A40D1" w:rsidRDefault="002A40D1" w:rsidP="002A40D1">
            <w:pPr>
              <w:spacing w:before="300" w:after="300" w:line="240" w:lineRule="auto"/>
              <w:rPr>
                <w:rFonts w:ascii="Verdana" w:eastAsia="Times New Roman" w:hAnsi="Verdana" w:cs="Times New Roman"/>
                <w:color w:val="000000"/>
                <w:sz w:val="23"/>
                <w:szCs w:val="23"/>
              </w:rPr>
            </w:pPr>
            <w:r w:rsidRPr="002A40D1">
              <w:rPr>
                <w:rFonts w:ascii="Verdana" w:eastAsia="Times New Roman" w:hAnsi="Verdana" w:cs="Times New Roman"/>
                <w:i/>
                <w:iCs/>
                <w:color w:val="000000"/>
                <w:sz w:val="23"/>
                <w:szCs w:val="23"/>
              </w:rPr>
              <w:t>none</w:t>
            </w:r>
          </w:p>
        </w:tc>
        <w:tc>
          <w:tcPr>
            <w:tcW w:w="0" w:type="auto"/>
            <w:shd w:val="clear" w:color="auto" w:fill="E7E9EB"/>
            <w:tcMar>
              <w:top w:w="120" w:type="dxa"/>
              <w:left w:w="120" w:type="dxa"/>
              <w:bottom w:w="120" w:type="dxa"/>
              <w:right w:w="120" w:type="dxa"/>
            </w:tcMar>
            <w:hideMark/>
          </w:tcPr>
          <w:p w14:paraId="0D6F36DD" w14:textId="77777777" w:rsidR="002A40D1" w:rsidRPr="002A40D1" w:rsidRDefault="002A40D1" w:rsidP="002A40D1">
            <w:pPr>
              <w:spacing w:before="300" w:after="300" w:line="240" w:lineRule="auto"/>
              <w:rPr>
                <w:rFonts w:ascii="Verdana" w:eastAsia="Times New Roman" w:hAnsi="Verdana" w:cs="Times New Roman"/>
                <w:color w:val="000000"/>
                <w:sz w:val="23"/>
                <w:szCs w:val="23"/>
              </w:rPr>
            </w:pPr>
            <w:r w:rsidRPr="002A40D1">
              <w:rPr>
                <w:rFonts w:ascii="Verdana" w:eastAsia="Times New Roman" w:hAnsi="Verdana" w:cs="Times New Roman"/>
                <w:i/>
                <w:iCs/>
                <w:color w:val="000000"/>
                <w:sz w:val="23"/>
                <w:szCs w:val="23"/>
              </w:rPr>
              <w:t>none</w:t>
            </w:r>
          </w:p>
        </w:tc>
      </w:tr>
    </w:tbl>
    <w:p w14:paraId="78665A85" w14:textId="77777777" w:rsidR="002A40D1" w:rsidRPr="002A40D1" w:rsidRDefault="002A40D1" w:rsidP="002A40D1">
      <w:pPr>
        <w:shd w:val="clear" w:color="auto" w:fill="FFFFFF"/>
        <w:spacing w:after="150" w:line="276" w:lineRule="auto"/>
        <w:rPr>
          <w:rFonts w:eastAsia="Times New Roman" w:cstheme="minorHAnsi"/>
          <w:color w:val="000000"/>
          <w:sz w:val="24"/>
          <w:szCs w:val="24"/>
        </w:rPr>
      </w:pPr>
    </w:p>
    <w:p w14:paraId="18D774B9" w14:textId="1CA5A3B8" w:rsidR="002A40D1" w:rsidRDefault="002A40D1" w:rsidP="002A40D1">
      <w:pPr>
        <w:shd w:val="clear" w:color="auto" w:fill="FFFFFF"/>
        <w:spacing w:after="150" w:line="276" w:lineRule="auto"/>
        <w:rPr>
          <w:rFonts w:eastAsia="Times New Roman" w:cstheme="minorHAnsi"/>
          <w:color w:val="0000CD"/>
          <w:sz w:val="24"/>
          <w:szCs w:val="24"/>
        </w:rPr>
      </w:pPr>
    </w:p>
    <w:p w14:paraId="19867A66" w14:textId="695F3DB6" w:rsidR="002A40D1" w:rsidRPr="002A40D1" w:rsidRDefault="002A40D1" w:rsidP="002A40D1">
      <w:pPr>
        <w:shd w:val="clear" w:color="auto" w:fill="FFFFFF"/>
        <w:spacing w:after="150" w:line="276" w:lineRule="auto"/>
        <w:rPr>
          <w:rFonts w:eastAsia="Times New Roman" w:cstheme="minorHAnsi"/>
          <w:color w:val="000000"/>
          <w:sz w:val="24"/>
          <w:szCs w:val="24"/>
        </w:rPr>
      </w:pPr>
      <w:r w:rsidRPr="002A40D1">
        <w:rPr>
          <w:rFonts w:eastAsia="Times New Roman" w:cstheme="minorHAnsi"/>
          <w:color w:val="000000"/>
          <w:sz w:val="24"/>
          <w:szCs w:val="24"/>
        </w:rPr>
        <w:t>Note: Some HTML elements have no content (like the &lt;</w:t>
      </w:r>
      <w:proofErr w:type="spellStart"/>
      <w:r w:rsidRPr="002A40D1">
        <w:rPr>
          <w:rFonts w:eastAsia="Times New Roman" w:cstheme="minorHAnsi"/>
          <w:color w:val="000000"/>
          <w:sz w:val="24"/>
          <w:szCs w:val="24"/>
        </w:rPr>
        <w:t>br</w:t>
      </w:r>
      <w:proofErr w:type="spellEnd"/>
      <w:r w:rsidRPr="002A40D1">
        <w:rPr>
          <w:rFonts w:eastAsia="Times New Roman" w:cstheme="minorHAnsi"/>
          <w:color w:val="000000"/>
          <w:sz w:val="24"/>
          <w:szCs w:val="24"/>
        </w:rPr>
        <w:t>&gt; element). These elements are called empty elements. Empty elements do not have an end tag!</w:t>
      </w:r>
    </w:p>
    <w:p w14:paraId="546ED11D" w14:textId="77777777" w:rsidR="00C92C0E" w:rsidRPr="00740D83" w:rsidRDefault="00C92C0E" w:rsidP="00740D83">
      <w:pPr>
        <w:pStyle w:val="Heading2"/>
        <w:rPr>
          <w:b w:val="0"/>
          <w:bCs/>
          <w:szCs w:val="32"/>
        </w:rPr>
      </w:pPr>
      <w:bookmarkStart w:id="2" w:name="_Toc114175456"/>
      <w:r w:rsidRPr="00740D83">
        <w:rPr>
          <w:b w:val="0"/>
          <w:bCs/>
          <w:szCs w:val="32"/>
        </w:rPr>
        <w:lastRenderedPageBreak/>
        <w:t>Empty HTML Elements</w:t>
      </w:r>
      <w:bookmarkEnd w:id="2"/>
    </w:p>
    <w:p w14:paraId="3A593B06" w14:textId="77777777" w:rsidR="00C92C0E" w:rsidRDefault="00C92C0E" w:rsidP="00C92C0E">
      <w:pPr>
        <w:shd w:val="clear" w:color="auto" w:fill="FFFFFF"/>
        <w:spacing w:before="288" w:after="288"/>
        <w:rPr>
          <w:rFonts w:ascii="Verdana" w:hAnsi="Verdana"/>
          <w:color w:val="000000"/>
          <w:sz w:val="23"/>
          <w:szCs w:val="23"/>
        </w:rPr>
      </w:pPr>
      <w:r>
        <w:rPr>
          <w:rFonts w:ascii="Verdana" w:hAnsi="Verdana"/>
          <w:color w:val="000000"/>
          <w:sz w:val="23"/>
          <w:szCs w:val="23"/>
        </w:rPr>
        <w:t>HTML elements with no content are called empty elements.</w:t>
      </w:r>
    </w:p>
    <w:p w14:paraId="0C3A27D4" w14:textId="3B4A5E30" w:rsidR="00C92C0E" w:rsidRDefault="00C92C0E" w:rsidP="00C92C0E">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w:t>
      </w:r>
      <w:proofErr w:type="spellStart"/>
      <w:r>
        <w:rPr>
          <w:rStyle w:val="Emphasis"/>
          <w:rFonts w:ascii="Consolas" w:hAnsi="Consolas"/>
          <w:color w:val="DC143C"/>
        </w:rPr>
        <w:t>br</w:t>
      </w:r>
      <w:proofErr w:type="spellEnd"/>
      <w:r>
        <w:rPr>
          <w:rStyle w:val="Emphasis"/>
          <w:rFonts w:ascii="Consolas" w:hAnsi="Consolas"/>
          <w:color w:val="DC143C"/>
        </w:rPr>
        <w:t>&gt;</w:t>
      </w:r>
      <w:r>
        <w:rPr>
          <w:rFonts w:ascii="Verdana" w:hAnsi="Verdana"/>
          <w:color w:val="000000"/>
          <w:sz w:val="23"/>
          <w:szCs w:val="23"/>
        </w:rPr>
        <w:t xml:space="preserve"> tag defines a line break, and is an empty element without a closing tag </w:t>
      </w:r>
    </w:p>
    <w:p w14:paraId="71ABFB85" w14:textId="77777777" w:rsidR="00AC44BE" w:rsidRDefault="00AC44BE" w:rsidP="00C92C0E">
      <w:pPr>
        <w:shd w:val="clear" w:color="auto" w:fill="FFFFFF"/>
        <w:spacing w:before="288" w:after="288"/>
        <w:rPr>
          <w:rFonts w:ascii="Verdana" w:hAnsi="Verdana"/>
          <w:color w:val="000000"/>
          <w:sz w:val="23"/>
          <w:szCs w:val="23"/>
        </w:rPr>
      </w:pPr>
    </w:p>
    <w:tbl>
      <w:tblPr>
        <w:tblW w:w="9792"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08"/>
        <w:gridCol w:w="528"/>
        <w:gridCol w:w="4056"/>
      </w:tblGrid>
      <w:tr w:rsidR="00AC44BE" w14:paraId="761D400D" w14:textId="1FE0252F" w:rsidTr="00AC44BE">
        <w:trPr>
          <w:trHeight w:val="4056"/>
        </w:trPr>
        <w:tc>
          <w:tcPr>
            <w:tcW w:w="5208" w:type="dxa"/>
          </w:tcPr>
          <w:p w14:paraId="40B8260C" w14:textId="77777777" w:rsidR="00B40AD2" w:rsidRPr="00B40AD2" w:rsidRDefault="00B40AD2" w:rsidP="00B40AD2">
            <w:pPr>
              <w:shd w:val="clear" w:color="auto" w:fill="FFFFFF"/>
              <w:spacing w:before="100" w:beforeAutospacing="1" w:after="100" w:afterAutospacing="1" w:line="276" w:lineRule="auto"/>
              <w:ind w:left="624"/>
              <w:rPr>
                <w:rFonts w:eastAsia="Times New Roman" w:cstheme="minorHAnsi"/>
                <w:color w:val="000000"/>
                <w:sz w:val="24"/>
                <w:szCs w:val="24"/>
              </w:rPr>
            </w:pPr>
            <w:r w:rsidRPr="00B40AD2">
              <w:rPr>
                <w:rFonts w:eastAsia="Times New Roman" w:cstheme="minorHAnsi"/>
                <w:color w:val="000000"/>
                <w:sz w:val="24"/>
                <w:szCs w:val="24"/>
              </w:rPr>
              <w:t>&lt;!DOCTYPE html&gt;</w:t>
            </w:r>
          </w:p>
          <w:p w14:paraId="7701510F" w14:textId="77777777" w:rsidR="002F3064" w:rsidRDefault="00B40AD2" w:rsidP="002F3064">
            <w:pPr>
              <w:shd w:val="clear" w:color="auto" w:fill="FFFFFF"/>
              <w:spacing w:before="100" w:beforeAutospacing="1" w:after="100" w:afterAutospacing="1" w:line="276" w:lineRule="auto"/>
              <w:ind w:left="624"/>
              <w:rPr>
                <w:rFonts w:eastAsia="Times New Roman" w:cstheme="minorHAnsi"/>
                <w:color w:val="000000"/>
                <w:sz w:val="24"/>
                <w:szCs w:val="24"/>
              </w:rPr>
            </w:pPr>
            <w:r w:rsidRPr="00B40AD2">
              <w:rPr>
                <w:rFonts w:eastAsia="Times New Roman" w:cstheme="minorHAnsi"/>
                <w:color w:val="000000"/>
                <w:sz w:val="24"/>
                <w:szCs w:val="24"/>
              </w:rPr>
              <w:t>&lt;html&gt;</w:t>
            </w:r>
          </w:p>
          <w:p w14:paraId="4B1237B2" w14:textId="54525E87" w:rsidR="002F3064" w:rsidRDefault="00B40AD2" w:rsidP="002F3064">
            <w:pPr>
              <w:shd w:val="clear" w:color="auto" w:fill="FFFFFF"/>
              <w:spacing w:before="100" w:beforeAutospacing="1" w:after="100" w:afterAutospacing="1" w:line="276" w:lineRule="auto"/>
              <w:ind w:left="624"/>
              <w:rPr>
                <w:rFonts w:eastAsia="Times New Roman" w:cstheme="minorHAnsi"/>
                <w:color w:val="000000"/>
                <w:sz w:val="24"/>
                <w:szCs w:val="24"/>
              </w:rPr>
            </w:pPr>
            <w:r w:rsidRPr="00B40AD2">
              <w:rPr>
                <w:rFonts w:eastAsia="Times New Roman" w:cstheme="minorHAnsi"/>
                <w:color w:val="000000"/>
                <w:sz w:val="24"/>
                <w:szCs w:val="24"/>
              </w:rPr>
              <w:t xml:space="preserve">&lt;body&gt; </w:t>
            </w:r>
          </w:p>
          <w:p w14:paraId="55077CDE" w14:textId="3065C3B8" w:rsidR="00B40AD2" w:rsidRDefault="00B40AD2" w:rsidP="00B40AD2">
            <w:pPr>
              <w:shd w:val="clear" w:color="auto" w:fill="FFFFFF"/>
              <w:spacing w:before="100" w:beforeAutospacing="1" w:after="100" w:afterAutospacing="1" w:line="276" w:lineRule="auto"/>
              <w:ind w:left="624"/>
              <w:rPr>
                <w:rFonts w:eastAsia="Times New Roman" w:cstheme="minorHAnsi"/>
                <w:color w:val="000000"/>
                <w:sz w:val="24"/>
                <w:szCs w:val="24"/>
              </w:rPr>
            </w:pPr>
            <w:r w:rsidRPr="00B40AD2">
              <w:rPr>
                <w:rFonts w:eastAsia="Times New Roman" w:cstheme="minorHAnsi"/>
                <w:color w:val="000000"/>
                <w:sz w:val="24"/>
                <w:szCs w:val="24"/>
              </w:rPr>
              <w:t>&lt;p&gt;This is a &lt;</w:t>
            </w:r>
            <w:proofErr w:type="spellStart"/>
            <w:r w:rsidRPr="00B40AD2">
              <w:rPr>
                <w:rFonts w:eastAsia="Times New Roman" w:cstheme="minorHAnsi"/>
                <w:color w:val="000000"/>
                <w:sz w:val="24"/>
                <w:szCs w:val="24"/>
              </w:rPr>
              <w:t>br</w:t>
            </w:r>
            <w:proofErr w:type="spellEnd"/>
            <w:r w:rsidRPr="00B40AD2">
              <w:rPr>
                <w:rFonts w:eastAsia="Times New Roman" w:cstheme="minorHAnsi"/>
                <w:color w:val="000000"/>
                <w:sz w:val="24"/>
                <w:szCs w:val="24"/>
              </w:rPr>
              <w:t>&gt; paragraph with a line break.&lt;/p&gt;</w:t>
            </w:r>
            <w:r>
              <w:rPr>
                <w:rFonts w:eastAsia="Times New Roman" w:cstheme="minorHAnsi"/>
                <w:color w:val="000000"/>
                <w:sz w:val="24"/>
                <w:szCs w:val="24"/>
              </w:rPr>
              <w:t xml:space="preserve"> </w:t>
            </w:r>
          </w:p>
          <w:p w14:paraId="0EFD8281" w14:textId="49080DD5" w:rsidR="00B40AD2" w:rsidRPr="00B40AD2" w:rsidRDefault="00B40AD2" w:rsidP="00B40AD2">
            <w:pPr>
              <w:shd w:val="clear" w:color="auto" w:fill="FFFFFF"/>
              <w:spacing w:before="100" w:beforeAutospacing="1" w:after="100" w:afterAutospacing="1" w:line="276" w:lineRule="auto"/>
              <w:ind w:left="624"/>
              <w:rPr>
                <w:rFonts w:eastAsia="Times New Roman" w:cstheme="minorHAnsi"/>
                <w:color w:val="000000"/>
                <w:sz w:val="24"/>
                <w:szCs w:val="24"/>
              </w:rPr>
            </w:pPr>
            <w:r w:rsidRPr="00B40AD2">
              <w:rPr>
                <w:rFonts w:eastAsia="Times New Roman" w:cstheme="minorHAnsi"/>
                <w:color w:val="000000"/>
                <w:sz w:val="24"/>
                <w:szCs w:val="24"/>
              </w:rPr>
              <w:t>&lt;/body&gt;</w:t>
            </w:r>
          </w:p>
          <w:p w14:paraId="5B2F33D3" w14:textId="0B725216" w:rsidR="00AC44BE" w:rsidRDefault="00B40AD2" w:rsidP="00B40AD2">
            <w:pPr>
              <w:shd w:val="clear" w:color="auto" w:fill="FFFFFF"/>
              <w:spacing w:before="100" w:beforeAutospacing="1" w:after="100" w:afterAutospacing="1" w:line="276" w:lineRule="auto"/>
              <w:ind w:left="624"/>
              <w:rPr>
                <w:rFonts w:eastAsia="Times New Roman" w:cstheme="minorHAnsi"/>
                <w:color w:val="000000"/>
                <w:sz w:val="24"/>
                <w:szCs w:val="24"/>
              </w:rPr>
            </w:pPr>
            <w:r w:rsidRPr="00B40AD2">
              <w:rPr>
                <w:rFonts w:eastAsia="Times New Roman" w:cstheme="minorHAnsi"/>
                <w:color w:val="000000"/>
                <w:sz w:val="24"/>
                <w:szCs w:val="24"/>
              </w:rPr>
              <w:t>&lt;/html&gt;</w:t>
            </w:r>
          </w:p>
          <w:p w14:paraId="75EF3DA8" w14:textId="5EC79FDC" w:rsidR="00AC44BE" w:rsidRDefault="00AC44BE" w:rsidP="00AC44BE">
            <w:pPr>
              <w:shd w:val="clear" w:color="auto" w:fill="FFFFFF"/>
              <w:spacing w:before="100" w:beforeAutospacing="1" w:after="100" w:afterAutospacing="1" w:line="276" w:lineRule="auto"/>
              <w:ind w:left="624"/>
              <w:rPr>
                <w:rFonts w:eastAsia="Times New Roman" w:cstheme="minorHAnsi"/>
                <w:color w:val="000000"/>
                <w:sz w:val="24"/>
                <w:szCs w:val="24"/>
              </w:rPr>
            </w:pPr>
            <w:r>
              <w:rPr>
                <w:rFonts w:eastAsia="Times New Roman" w:cstheme="minorHAnsi"/>
                <w:color w:val="000000"/>
                <w:sz w:val="24"/>
                <w:szCs w:val="24"/>
              </w:rPr>
              <w:br w:type="page"/>
            </w:r>
          </w:p>
        </w:tc>
        <w:tc>
          <w:tcPr>
            <w:tcW w:w="528" w:type="dxa"/>
            <w:tcBorders>
              <w:top w:val="nil"/>
              <w:bottom w:val="nil"/>
            </w:tcBorders>
            <w:shd w:val="clear" w:color="auto" w:fill="auto"/>
          </w:tcPr>
          <w:p w14:paraId="3F8D0406" w14:textId="77777777" w:rsidR="00AC44BE" w:rsidRDefault="00AC44BE">
            <w:pPr>
              <w:rPr>
                <w:rFonts w:eastAsia="Times New Roman" w:cstheme="minorHAnsi"/>
                <w:color w:val="000000"/>
                <w:sz w:val="24"/>
                <w:szCs w:val="24"/>
              </w:rPr>
            </w:pPr>
          </w:p>
        </w:tc>
        <w:tc>
          <w:tcPr>
            <w:tcW w:w="4056" w:type="dxa"/>
            <w:shd w:val="clear" w:color="auto" w:fill="auto"/>
          </w:tcPr>
          <w:p w14:paraId="65A3A146" w14:textId="2630B174" w:rsidR="002F3064" w:rsidRDefault="002F3064">
            <w:pPr>
              <w:rPr>
                <w:color w:val="000000"/>
                <w:sz w:val="27"/>
                <w:szCs w:val="27"/>
              </w:rPr>
            </w:pPr>
            <w:r>
              <w:rPr>
                <w:color w:val="000000"/>
                <w:sz w:val="27"/>
                <w:szCs w:val="27"/>
              </w:rPr>
              <w:t>OUTPUT –</w:t>
            </w:r>
          </w:p>
          <w:p w14:paraId="6BF263BB" w14:textId="77777777" w:rsidR="002F3064" w:rsidRDefault="002F3064">
            <w:pPr>
              <w:rPr>
                <w:color w:val="000000"/>
                <w:sz w:val="27"/>
                <w:szCs w:val="27"/>
              </w:rPr>
            </w:pPr>
          </w:p>
          <w:p w14:paraId="74FF4F18" w14:textId="35146EFB" w:rsidR="00AC44BE" w:rsidRDefault="002F3064">
            <w:pPr>
              <w:rPr>
                <w:rFonts w:eastAsia="Times New Roman" w:cstheme="minorHAnsi"/>
                <w:color w:val="000000"/>
                <w:sz w:val="24"/>
                <w:szCs w:val="24"/>
              </w:rPr>
            </w:pPr>
            <w:r>
              <w:rPr>
                <w:color w:val="000000"/>
                <w:sz w:val="27"/>
                <w:szCs w:val="27"/>
              </w:rPr>
              <w:t>This is a</w:t>
            </w:r>
            <w:r>
              <w:rPr>
                <w:color w:val="000000"/>
                <w:sz w:val="27"/>
                <w:szCs w:val="27"/>
              </w:rPr>
              <w:br/>
              <w:t>paragraph with a line break.</w:t>
            </w:r>
          </w:p>
        </w:tc>
      </w:tr>
    </w:tbl>
    <w:p w14:paraId="15B47F8E" w14:textId="77777777" w:rsidR="00AC44BE" w:rsidRDefault="00AC44BE" w:rsidP="00AC44BE">
      <w:pPr>
        <w:shd w:val="clear" w:color="auto" w:fill="FFFFFF"/>
        <w:spacing w:before="100" w:beforeAutospacing="1" w:after="100" w:afterAutospacing="1" w:line="276" w:lineRule="auto"/>
        <w:rPr>
          <w:rFonts w:eastAsia="Times New Roman" w:cstheme="minorHAnsi"/>
          <w:color w:val="000000"/>
          <w:sz w:val="24"/>
          <w:szCs w:val="24"/>
        </w:rPr>
      </w:pPr>
    </w:p>
    <w:p w14:paraId="54EF13C0" w14:textId="77777777" w:rsidR="00162580" w:rsidRPr="00740D83" w:rsidRDefault="00162580" w:rsidP="00740D83">
      <w:pPr>
        <w:pStyle w:val="Heading2"/>
        <w:rPr>
          <w:b w:val="0"/>
          <w:bCs/>
          <w:szCs w:val="32"/>
        </w:rPr>
      </w:pPr>
      <w:bookmarkStart w:id="3" w:name="_Toc114175457"/>
      <w:r w:rsidRPr="00740D83">
        <w:rPr>
          <w:b w:val="0"/>
          <w:bCs/>
          <w:szCs w:val="32"/>
        </w:rPr>
        <w:t>Nested HTML Elements</w:t>
      </w:r>
      <w:bookmarkEnd w:id="3"/>
    </w:p>
    <w:p w14:paraId="72D5A11C" w14:textId="77777777" w:rsidR="00162580" w:rsidRDefault="00162580" w:rsidP="00162580">
      <w:pPr>
        <w:shd w:val="clear" w:color="auto" w:fill="FFFFFF"/>
        <w:spacing w:before="288" w:after="288"/>
        <w:rPr>
          <w:rFonts w:ascii="Verdana" w:hAnsi="Verdana"/>
          <w:color w:val="000000"/>
          <w:sz w:val="23"/>
          <w:szCs w:val="23"/>
        </w:rPr>
      </w:pPr>
      <w:r>
        <w:rPr>
          <w:rFonts w:ascii="Verdana" w:hAnsi="Verdana"/>
          <w:color w:val="000000"/>
          <w:sz w:val="23"/>
          <w:szCs w:val="23"/>
        </w:rPr>
        <w:t>HTML elements can be nested (this means that elements can contain other elements).</w:t>
      </w:r>
    </w:p>
    <w:p w14:paraId="0892B2C0" w14:textId="77777777" w:rsidR="00162580" w:rsidRDefault="00162580" w:rsidP="00162580">
      <w:pPr>
        <w:shd w:val="clear" w:color="auto" w:fill="FFFFFF"/>
        <w:spacing w:before="288" w:after="288"/>
        <w:rPr>
          <w:rFonts w:ascii="Verdana" w:hAnsi="Verdana"/>
          <w:color w:val="000000"/>
          <w:sz w:val="23"/>
          <w:szCs w:val="23"/>
        </w:rPr>
      </w:pPr>
      <w:r>
        <w:rPr>
          <w:rFonts w:ascii="Verdana" w:hAnsi="Verdana"/>
          <w:color w:val="000000"/>
          <w:sz w:val="23"/>
          <w:szCs w:val="23"/>
        </w:rPr>
        <w:t>All HTML documents consist of nested HTML elements.</w:t>
      </w:r>
    </w:p>
    <w:p w14:paraId="7EE021B9" w14:textId="538C7F9D" w:rsidR="00162580" w:rsidRDefault="00162580" w:rsidP="00162580">
      <w:pPr>
        <w:shd w:val="clear" w:color="auto" w:fill="FFFFFF"/>
        <w:spacing w:before="288" w:after="288"/>
        <w:rPr>
          <w:rFonts w:ascii="Verdana" w:hAnsi="Verdana"/>
          <w:color w:val="000000"/>
          <w:sz w:val="23"/>
          <w:szCs w:val="23"/>
        </w:rPr>
      </w:pPr>
      <w:r>
        <w:rPr>
          <w:rFonts w:ascii="Verdana" w:hAnsi="Verdana"/>
          <w:color w:val="000000"/>
          <w:sz w:val="23"/>
          <w:szCs w:val="23"/>
        </w:rPr>
        <w:t>The following example contains four HTML elements (</w:t>
      </w:r>
      <w:r>
        <w:rPr>
          <w:rStyle w:val="Emphasis"/>
          <w:rFonts w:ascii="Consolas" w:hAnsi="Consolas"/>
          <w:color w:val="DC143C"/>
        </w:rPr>
        <w:t>&lt;html&gt;</w:t>
      </w:r>
      <w:r>
        <w:rPr>
          <w:rFonts w:ascii="Verdana" w:hAnsi="Verdana"/>
          <w:color w:val="000000"/>
          <w:sz w:val="23"/>
          <w:szCs w:val="23"/>
        </w:rPr>
        <w:t>, </w:t>
      </w:r>
      <w:r>
        <w:rPr>
          <w:rStyle w:val="Emphasis"/>
          <w:rFonts w:ascii="Consolas" w:hAnsi="Consolas"/>
          <w:color w:val="DC143C"/>
        </w:rPr>
        <w:t>&lt;body&gt;</w:t>
      </w:r>
      <w:r>
        <w:rPr>
          <w:rFonts w:ascii="Verdana" w:hAnsi="Verdana"/>
          <w:color w:val="000000"/>
          <w:sz w:val="23"/>
          <w:szCs w:val="23"/>
        </w:rPr>
        <w:t>, </w:t>
      </w:r>
      <w:r>
        <w:rPr>
          <w:rStyle w:val="Emphasis"/>
          <w:rFonts w:ascii="Consolas" w:hAnsi="Consolas"/>
          <w:color w:val="DC143C"/>
        </w:rPr>
        <w:t>&lt;h1&gt;</w:t>
      </w:r>
      <w:r>
        <w:rPr>
          <w:rFonts w:ascii="Verdana" w:hAnsi="Verdana"/>
          <w:color w:val="000000"/>
          <w:sz w:val="23"/>
          <w:szCs w:val="23"/>
        </w:rPr>
        <w:t> and </w:t>
      </w:r>
      <w:r>
        <w:rPr>
          <w:rStyle w:val="Emphasis"/>
          <w:rFonts w:ascii="Consolas" w:hAnsi="Consolas"/>
          <w:color w:val="DC143C"/>
        </w:rPr>
        <w:t>&lt;p&gt;</w:t>
      </w:r>
      <w:r>
        <w:rPr>
          <w:rFonts w:ascii="Verdana" w:hAnsi="Verdana"/>
          <w:color w:val="000000"/>
          <w:sz w:val="23"/>
          <w:szCs w:val="23"/>
        </w:rPr>
        <w:t>)</w:t>
      </w:r>
    </w:p>
    <w:p w14:paraId="70F0AF85" w14:textId="77777777" w:rsidR="00B40AD2" w:rsidRDefault="00B40AD2" w:rsidP="00AC44BE">
      <w:pPr>
        <w:shd w:val="clear" w:color="auto" w:fill="FFFFFF"/>
        <w:spacing w:before="100" w:beforeAutospacing="1" w:after="100" w:afterAutospacing="1" w:line="276" w:lineRule="auto"/>
        <w:rPr>
          <w:rFonts w:eastAsia="Times New Roman" w:cstheme="minorHAnsi"/>
          <w:color w:val="000000"/>
          <w:sz w:val="24"/>
          <w:szCs w:val="24"/>
        </w:rPr>
      </w:pPr>
    </w:p>
    <w:p w14:paraId="451C8527" w14:textId="77777777" w:rsidR="00B40AD2" w:rsidRDefault="00B40AD2" w:rsidP="00AC44BE">
      <w:pPr>
        <w:shd w:val="clear" w:color="auto" w:fill="FFFFFF"/>
        <w:spacing w:before="100" w:beforeAutospacing="1" w:after="100" w:afterAutospacing="1" w:line="276" w:lineRule="auto"/>
        <w:rPr>
          <w:rFonts w:eastAsia="Times New Roman" w:cstheme="minorHAnsi"/>
          <w:color w:val="000000"/>
          <w:sz w:val="24"/>
          <w:szCs w:val="24"/>
        </w:rPr>
      </w:pPr>
    </w:p>
    <w:p w14:paraId="6C1F44ED" w14:textId="77777777" w:rsidR="00B40AD2" w:rsidRDefault="00B40AD2" w:rsidP="00AC44BE">
      <w:pPr>
        <w:shd w:val="clear" w:color="auto" w:fill="FFFFFF"/>
        <w:spacing w:before="100" w:beforeAutospacing="1" w:after="100" w:afterAutospacing="1" w:line="276" w:lineRule="auto"/>
        <w:rPr>
          <w:rFonts w:eastAsia="Times New Roman" w:cstheme="minorHAnsi"/>
          <w:color w:val="000000"/>
          <w:sz w:val="24"/>
          <w:szCs w:val="24"/>
        </w:rPr>
      </w:pPr>
    </w:p>
    <w:p w14:paraId="1E37E039" w14:textId="77777777" w:rsidR="00162580" w:rsidRPr="00AC44BE" w:rsidRDefault="00162580" w:rsidP="00AC44BE">
      <w:pPr>
        <w:shd w:val="clear" w:color="auto" w:fill="FFFFFF"/>
        <w:spacing w:before="100" w:beforeAutospacing="1" w:after="100" w:afterAutospacing="1" w:line="276" w:lineRule="auto"/>
        <w:rPr>
          <w:rFonts w:eastAsia="Times New Roman" w:cstheme="minorHAnsi"/>
          <w:color w:val="000000"/>
          <w:sz w:val="24"/>
          <w:szCs w:val="24"/>
        </w:rPr>
      </w:pPr>
    </w:p>
    <w:p w14:paraId="1F2A7D00" w14:textId="36091697" w:rsidR="002A40D1" w:rsidRPr="002A40D1" w:rsidRDefault="002A40D1" w:rsidP="00CA372B">
      <w:pPr>
        <w:numPr>
          <w:ilvl w:val="0"/>
          <w:numId w:val="2"/>
        </w:numPr>
        <w:shd w:val="clear" w:color="auto" w:fill="FFFFFF"/>
        <w:spacing w:before="100" w:beforeAutospacing="1" w:after="100" w:afterAutospacing="1" w:line="276" w:lineRule="auto"/>
        <w:rPr>
          <w:rFonts w:eastAsia="Times New Roman" w:cstheme="minorHAnsi"/>
          <w:color w:val="000000"/>
          <w:sz w:val="24"/>
          <w:szCs w:val="24"/>
        </w:rPr>
      </w:pPr>
      <w:r w:rsidRPr="002A40D1">
        <w:rPr>
          <w:rFonts w:eastAsia="Times New Roman" w:cstheme="minorHAnsi"/>
          <w:color w:val="000000"/>
          <w:sz w:val="24"/>
          <w:szCs w:val="24"/>
        </w:rPr>
        <w:t>The </w:t>
      </w:r>
      <w:r w:rsidRPr="002A40D1">
        <w:rPr>
          <w:rFonts w:eastAsia="Times New Roman" w:cstheme="minorHAnsi"/>
          <w:color w:val="DC143C"/>
          <w:sz w:val="24"/>
          <w:szCs w:val="24"/>
        </w:rPr>
        <w:t>&lt;!DOCTYPE html&gt;</w:t>
      </w:r>
      <w:r w:rsidRPr="002A40D1">
        <w:rPr>
          <w:rFonts w:eastAsia="Times New Roman" w:cstheme="minorHAnsi"/>
          <w:color w:val="000000"/>
          <w:sz w:val="24"/>
          <w:szCs w:val="24"/>
        </w:rPr>
        <w:t> declaration defines that this document is an HTML5 document</w:t>
      </w:r>
    </w:p>
    <w:p w14:paraId="3C0A3C05" w14:textId="77777777" w:rsidR="002A40D1" w:rsidRPr="002A40D1" w:rsidRDefault="002A40D1" w:rsidP="00CA372B">
      <w:pPr>
        <w:numPr>
          <w:ilvl w:val="0"/>
          <w:numId w:val="2"/>
        </w:numPr>
        <w:shd w:val="clear" w:color="auto" w:fill="FFFFFF"/>
        <w:spacing w:before="100" w:beforeAutospacing="1" w:after="100" w:afterAutospacing="1" w:line="276" w:lineRule="auto"/>
        <w:rPr>
          <w:rFonts w:eastAsia="Times New Roman" w:cstheme="minorHAnsi"/>
          <w:color w:val="000000"/>
          <w:sz w:val="24"/>
          <w:szCs w:val="24"/>
        </w:rPr>
      </w:pPr>
      <w:r w:rsidRPr="002A40D1">
        <w:rPr>
          <w:rFonts w:eastAsia="Times New Roman" w:cstheme="minorHAnsi"/>
          <w:color w:val="000000"/>
          <w:sz w:val="24"/>
          <w:szCs w:val="24"/>
        </w:rPr>
        <w:t>The </w:t>
      </w:r>
      <w:r w:rsidRPr="002A40D1">
        <w:rPr>
          <w:rFonts w:eastAsia="Times New Roman" w:cstheme="minorHAnsi"/>
          <w:color w:val="DC143C"/>
          <w:sz w:val="24"/>
          <w:szCs w:val="24"/>
        </w:rPr>
        <w:t>&lt;html&gt;</w:t>
      </w:r>
      <w:r w:rsidRPr="002A40D1">
        <w:rPr>
          <w:rFonts w:eastAsia="Times New Roman" w:cstheme="minorHAnsi"/>
          <w:color w:val="000000"/>
          <w:sz w:val="24"/>
          <w:szCs w:val="24"/>
        </w:rPr>
        <w:t> element is the root element of an HTML page</w:t>
      </w:r>
    </w:p>
    <w:p w14:paraId="6FAD6F8B" w14:textId="77777777" w:rsidR="002A40D1" w:rsidRPr="002A40D1" w:rsidRDefault="002A40D1" w:rsidP="00CA372B">
      <w:pPr>
        <w:numPr>
          <w:ilvl w:val="0"/>
          <w:numId w:val="2"/>
        </w:numPr>
        <w:shd w:val="clear" w:color="auto" w:fill="FFFFFF"/>
        <w:spacing w:before="100" w:beforeAutospacing="1" w:after="100" w:afterAutospacing="1" w:line="276" w:lineRule="auto"/>
        <w:rPr>
          <w:rFonts w:eastAsia="Times New Roman" w:cstheme="minorHAnsi"/>
          <w:color w:val="000000"/>
          <w:sz w:val="24"/>
          <w:szCs w:val="24"/>
        </w:rPr>
      </w:pPr>
      <w:r w:rsidRPr="002A40D1">
        <w:rPr>
          <w:rFonts w:eastAsia="Times New Roman" w:cstheme="minorHAnsi"/>
          <w:color w:val="000000"/>
          <w:sz w:val="24"/>
          <w:szCs w:val="24"/>
        </w:rPr>
        <w:t>The </w:t>
      </w:r>
      <w:r w:rsidRPr="002A40D1">
        <w:rPr>
          <w:rFonts w:eastAsia="Times New Roman" w:cstheme="minorHAnsi"/>
          <w:color w:val="DC143C"/>
          <w:sz w:val="24"/>
          <w:szCs w:val="24"/>
        </w:rPr>
        <w:t>&lt;head&gt;</w:t>
      </w:r>
      <w:r w:rsidRPr="002A40D1">
        <w:rPr>
          <w:rFonts w:eastAsia="Times New Roman" w:cstheme="minorHAnsi"/>
          <w:color w:val="000000"/>
          <w:sz w:val="24"/>
          <w:szCs w:val="24"/>
        </w:rPr>
        <w:t> element contains meta information about the HTML page</w:t>
      </w:r>
    </w:p>
    <w:p w14:paraId="6B9D1EA1" w14:textId="77777777" w:rsidR="002A40D1" w:rsidRPr="002A40D1" w:rsidRDefault="002A40D1" w:rsidP="00CA372B">
      <w:pPr>
        <w:numPr>
          <w:ilvl w:val="0"/>
          <w:numId w:val="2"/>
        </w:numPr>
        <w:shd w:val="clear" w:color="auto" w:fill="FFFFFF"/>
        <w:spacing w:before="100" w:beforeAutospacing="1" w:after="100" w:afterAutospacing="1" w:line="276" w:lineRule="auto"/>
        <w:rPr>
          <w:rFonts w:eastAsia="Times New Roman" w:cstheme="minorHAnsi"/>
          <w:color w:val="000000"/>
          <w:sz w:val="24"/>
          <w:szCs w:val="24"/>
        </w:rPr>
      </w:pPr>
      <w:r w:rsidRPr="002A40D1">
        <w:rPr>
          <w:rFonts w:eastAsia="Times New Roman" w:cstheme="minorHAnsi"/>
          <w:color w:val="000000"/>
          <w:sz w:val="24"/>
          <w:szCs w:val="24"/>
        </w:rPr>
        <w:t>The </w:t>
      </w:r>
      <w:r w:rsidRPr="002A40D1">
        <w:rPr>
          <w:rFonts w:eastAsia="Times New Roman" w:cstheme="minorHAnsi"/>
          <w:color w:val="DC143C"/>
          <w:sz w:val="24"/>
          <w:szCs w:val="24"/>
        </w:rPr>
        <w:t>&lt;title&gt;</w:t>
      </w:r>
      <w:r w:rsidRPr="002A40D1">
        <w:rPr>
          <w:rFonts w:eastAsia="Times New Roman" w:cstheme="minorHAnsi"/>
          <w:color w:val="000000"/>
          <w:sz w:val="24"/>
          <w:szCs w:val="24"/>
        </w:rPr>
        <w:t> element specifies a title for the HTML page (which is shown in the browser's title bar or in the page's tab)</w:t>
      </w:r>
    </w:p>
    <w:p w14:paraId="05ACFF80" w14:textId="77777777" w:rsidR="002A40D1" w:rsidRPr="002A40D1" w:rsidRDefault="002A40D1" w:rsidP="00CA372B">
      <w:pPr>
        <w:numPr>
          <w:ilvl w:val="0"/>
          <w:numId w:val="2"/>
        </w:numPr>
        <w:shd w:val="clear" w:color="auto" w:fill="FFFFFF"/>
        <w:spacing w:before="100" w:beforeAutospacing="1" w:after="100" w:afterAutospacing="1" w:line="276" w:lineRule="auto"/>
        <w:rPr>
          <w:rFonts w:eastAsia="Times New Roman" w:cstheme="minorHAnsi"/>
          <w:color w:val="000000"/>
          <w:sz w:val="24"/>
          <w:szCs w:val="24"/>
        </w:rPr>
      </w:pPr>
      <w:r w:rsidRPr="002A40D1">
        <w:rPr>
          <w:rFonts w:eastAsia="Times New Roman" w:cstheme="minorHAnsi"/>
          <w:color w:val="000000"/>
          <w:sz w:val="24"/>
          <w:szCs w:val="24"/>
        </w:rPr>
        <w:t>The </w:t>
      </w:r>
      <w:r w:rsidRPr="002A40D1">
        <w:rPr>
          <w:rFonts w:eastAsia="Times New Roman" w:cstheme="minorHAnsi"/>
          <w:color w:val="DC143C"/>
          <w:sz w:val="24"/>
          <w:szCs w:val="24"/>
        </w:rPr>
        <w:t>&lt;body&gt;</w:t>
      </w:r>
      <w:r w:rsidRPr="002A40D1">
        <w:rPr>
          <w:rFonts w:eastAsia="Times New Roman" w:cstheme="minorHAnsi"/>
          <w:color w:val="000000"/>
          <w:sz w:val="24"/>
          <w:szCs w:val="24"/>
        </w:rPr>
        <w:t> element defines the document's body, and is a container for all the visible contents, such as headings, paragraphs, images, hyperlinks, tables, lists, etc.</w:t>
      </w:r>
    </w:p>
    <w:p w14:paraId="58D29276" w14:textId="77777777" w:rsidR="002A40D1" w:rsidRPr="002A40D1" w:rsidRDefault="002A40D1" w:rsidP="00CA372B">
      <w:pPr>
        <w:numPr>
          <w:ilvl w:val="0"/>
          <w:numId w:val="2"/>
        </w:numPr>
        <w:shd w:val="clear" w:color="auto" w:fill="FFFFFF"/>
        <w:spacing w:before="100" w:beforeAutospacing="1" w:after="100" w:afterAutospacing="1" w:line="276" w:lineRule="auto"/>
        <w:rPr>
          <w:rFonts w:eastAsia="Times New Roman" w:cstheme="minorHAnsi"/>
          <w:color w:val="000000"/>
          <w:sz w:val="24"/>
          <w:szCs w:val="24"/>
        </w:rPr>
      </w:pPr>
      <w:r w:rsidRPr="002A40D1">
        <w:rPr>
          <w:rFonts w:eastAsia="Times New Roman" w:cstheme="minorHAnsi"/>
          <w:color w:val="000000"/>
          <w:sz w:val="24"/>
          <w:szCs w:val="24"/>
        </w:rPr>
        <w:t>The </w:t>
      </w:r>
      <w:r w:rsidRPr="002A40D1">
        <w:rPr>
          <w:rFonts w:eastAsia="Times New Roman" w:cstheme="minorHAnsi"/>
          <w:color w:val="DC143C"/>
          <w:sz w:val="24"/>
          <w:szCs w:val="24"/>
        </w:rPr>
        <w:t>&lt;h1&gt;</w:t>
      </w:r>
      <w:r w:rsidRPr="002A40D1">
        <w:rPr>
          <w:rFonts w:eastAsia="Times New Roman" w:cstheme="minorHAnsi"/>
          <w:color w:val="000000"/>
          <w:sz w:val="24"/>
          <w:szCs w:val="24"/>
        </w:rPr>
        <w:t> element defines a large heading</w:t>
      </w:r>
    </w:p>
    <w:p w14:paraId="2149A537" w14:textId="35B2E0AB" w:rsidR="002A40D1" w:rsidRDefault="002A40D1" w:rsidP="00CA372B">
      <w:pPr>
        <w:numPr>
          <w:ilvl w:val="0"/>
          <w:numId w:val="2"/>
        </w:numPr>
        <w:shd w:val="clear" w:color="auto" w:fill="FFFFFF"/>
        <w:spacing w:before="100" w:beforeAutospacing="1" w:after="100" w:afterAutospacing="1" w:line="276" w:lineRule="auto"/>
        <w:rPr>
          <w:rFonts w:eastAsia="Times New Roman" w:cstheme="minorHAnsi"/>
          <w:color w:val="000000"/>
          <w:sz w:val="24"/>
          <w:szCs w:val="24"/>
        </w:rPr>
      </w:pPr>
      <w:r w:rsidRPr="002A40D1">
        <w:rPr>
          <w:rFonts w:eastAsia="Times New Roman" w:cstheme="minorHAnsi"/>
          <w:color w:val="000000"/>
          <w:sz w:val="24"/>
          <w:szCs w:val="24"/>
        </w:rPr>
        <w:t>The </w:t>
      </w:r>
      <w:r w:rsidRPr="002A40D1">
        <w:rPr>
          <w:rFonts w:eastAsia="Times New Roman" w:cstheme="minorHAnsi"/>
          <w:color w:val="DC143C"/>
          <w:sz w:val="24"/>
          <w:szCs w:val="24"/>
        </w:rPr>
        <w:t>&lt;p&gt;</w:t>
      </w:r>
      <w:r w:rsidRPr="002A40D1">
        <w:rPr>
          <w:rFonts w:eastAsia="Times New Roman" w:cstheme="minorHAnsi"/>
          <w:color w:val="000000"/>
          <w:sz w:val="24"/>
          <w:szCs w:val="24"/>
        </w:rPr>
        <w:t> element defines a paragraph</w:t>
      </w:r>
    </w:p>
    <w:p w14:paraId="7DF5A6CA" w14:textId="77777777" w:rsidR="00E31AC9" w:rsidRPr="009776BD" w:rsidRDefault="00E31AC9" w:rsidP="00AF2FF2">
      <w:pPr>
        <w:pStyle w:val="Heading1"/>
        <w:jc w:val="center"/>
        <w:rPr>
          <w:b/>
          <w:bCs/>
        </w:rPr>
      </w:pPr>
      <w:bookmarkStart w:id="4" w:name="_Toc114175458"/>
      <w:r w:rsidRPr="009776BD">
        <w:rPr>
          <w:b/>
          <w:bCs/>
        </w:rPr>
        <w:t>Web Browsers</w:t>
      </w:r>
      <w:bookmarkEnd w:id="4"/>
    </w:p>
    <w:p w14:paraId="540C892B" w14:textId="77777777" w:rsidR="00E31AC9" w:rsidRPr="00E31AC9" w:rsidRDefault="00E31AC9" w:rsidP="00E31AC9">
      <w:pPr>
        <w:shd w:val="clear" w:color="auto" w:fill="FFFFFF"/>
        <w:spacing w:before="288" w:after="288"/>
        <w:rPr>
          <w:rFonts w:cstheme="minorHAnsi"/>
          <w:color w:val="000000"/>
        </w:rPr>
      </w:pPr>
      <w:r w:rsidRPr="00E31AC9">
        <w:rPr>
          <w:rFonts w:cstheme="minorHAnsi"/>
          <w:color w:val="000000"/>
        </w:rPr>
        <w:t>The purpose of a web browser (Chrome, Edge, Firefox, Safari) is to read HTML documents and display them correctly.</w:t>
      </w:r>
    </w:p>
    <w:p w14:paraId="7FF72523" w14:textId="35E8F9A4" w:rsidR="00E31AC9" w:rsidRDefault="00E31AC9" w:rsidP="00E31AC9">
      <w:pPr>
        <w:shd w:val="clear" w:color="auto" w:fill="FFFFFF"/>
        <w:spacing w:before="288" w:after="288"/>
        <w:rPr>
          <w:rFonts w:cstheme="minorHAnsi"/>
          <w:color w:val="000000"/>
        </w:rPr>
      </w:pPr>
      <w:r w:rsidRPr="00E31AC9">
        <w:rPr>
          <w:rFonts w:cstheme="minorHAnsi"/>
          <w:color w:val="000000"/>
        </w:rPr>
        <w:t>A browser does not display the HTML tags, but uses them to determine how to display the document</w:t>
      </w:r>
      <w:r>
        <w:rPr>
          <w:rFonts w:cstheme="minorHAnsi"/>
          <w:color w:val="000000"/>
        </w:rPr>
        <w:t xml:space="preserve"> .</w:t>
      </w:r>
    </w:p>
    <w:p w14:paraId="78F1F405" w14:textId="77777777" w:rsidR="00E31AC9" w:rsidRPr="009776BD" w:rsidRDefault="00E31AC9" w:rsidP="00AF2FF2">
      <w:pPr>
        <w:pStyle w:val="Heading1"/>
        <w:jc w:val="center"/>
        <w:rPr>
          <w:b/>
          <w:bCs/>
        </w:rPr>
      </w:pPr>
      <w:bookmarkStart w:id="5" w:name="_Toc114175459"/>
      <w:r w:rsidRPr="009776BD">
        <w:rPr>
          <w:b/>
          <w:bCs/>
        </w:rPr>
        <w:t>HTML Page Structure</w:t>
      </w:r>
      <w:bookmarkEnd w:id="5"/>
    </w:p>
    <w:p w14:paraId="752B4AEA" w14:textId="610BF34F" w:rsidR="00E31AC9" w:rsidRDefault="00E31AC9" w:rsidP="00E31AC9">
      <w:pPr>
        <w:shd w:val="clear" w:color="auto" w:fill="FFFFFF"/>
        <w:spacing w:before="288" w:after="288"/>
        <w:rPr>
          <w:rFonts w:cstheme="minorHAnsi"/>
          <w:color w:val="000000"/>
        </w:rPr>
      </w:pPr>
      <w:r w:rsidRPr="00E31AC9">
        <w:rPr>
          <w:rFonts w:cstheme="minorHAnsi"/>
          <w:color w:val="000000"/>
        </w:rPr>
        <w:t>Below is a visualization of an HTML page structure:</w:t>
      </w:r>
    </w:p>
    <w:p w14:paraId="2F0425AC" w14:textId="77777777" w:rsidR="00E31AC9" w:rsidRP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Times New Roman" w:eastAsia="Times New Roman" w:hAnsi="Times New Roman" w:cs="Times New Roman"/>
          <w:sz w:val="24"/>
          <w:szCs w:val="24"/>
        </w:rPr>
      </w:pPr>
      <w:r w:rsidRPr="00E31AC9">
        <w:rPr>
          <w:rFonts w:ascii="Verdana" w:eastAsia="Times New Roman" w:hAnsi="Verdana" w:cs="Times New Roman"/>
          <w:color w:val="000000"/>
          <w:sz w:val="23"/>
          <w:szCs w:val="23"/>
          <w:shd w:val="clear" w:color="auto" w:fill="E7E9EB"/>
        </w:rPr>
        <w:t>&lt;html&gt;</w:t>
      </w:r>
    </w:p>
    <w:p w14:paraId="4D25FEBE" w14:textId="35BB01D1" w:rsidR="00E31AC9" w:rsidRP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w:t>
      </w:r>
      <w:r w:rsidRPr="00E31AC9">
        <w:rPr>
          <w:rFonts w:ascii="Verdana" w:eastAsia="Times New Roman" w:hAnsi="Verdana" w:cs="Times New Roman"/>
          <w:color w:val="000000"/>
          <w:sz w:val="23"/>
          <w:szCs w:val="23"/>
        </w:rPr>
        <w:t>&lt;head&gt;</w:t>
      </w:r>
    </w:p>
    <w:p w14:paraId="6FCE87C4" w14:textId="5092A59D" w:rsid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w:t>
      </w:r>
      <w:r w:rsidRPr="00E31AC9">
        <w:rPr>
          <w:rFonts w:ascii="Verdana" w:eastAsia="Times New Roman" w:hAnsi="Verdana" w:cs="Times New Roman"/>
          <w:color w:val="000000"/>
          <w:sz w:val="23"/>
          <w:szCs w:val="23"/>
        </w:rPr>
        <w:t>&lt;title&gt;Page title&lt;/title&gt;</w:t>
      </w:r>
    </w:p>
    <w:p w14:paraId="3B38D928" w14:textId="02DE8A48" w:rsidR="00E31AC9" w:rsidRP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w:t>
      </w:r>
      <w:r w:rsidRPr="00E31AC9">
        <w:rPr>
          <w:rFonts w:ascii="Verdana" w:eastAsia="Times New Roman" w:hAnsi="Verdana" w:cs="Times New Roman"/>
          <w:color w:val="000000"/>
          <w:sz w:val="23"/>
          <w:szCs w:val="23"/>
        </w:rPr>
        <w:t>&lt;/head&gt;</w:t>
      </w:r>
    </w:p>
    <w:p w14:paraId="0EEFB7F0" w14:textId="446B55D2" w:rsidR="00E31AC9" w:rsidRP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9EB"/>
        <w:spacing w:after="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w:t>
      </w:r>
      <w:r w:rsidRPr="00E31AC9">
        <w:rPr>
          <w:rFonts w:ascii="Verdana" w:eastAsia="Times New Roman" w:hAnsi="Verdana" w:cs="Times New Roman"/>
          <w:color w:val="000000"/>
          <w:sz w:val="23"/>
          <w:szCs w:val="23"/>
        </w:rPr>
        <w:t>&lt;body&gt;</w:t>
      </w:r>
    </w:p>
    <w:p w14:paraId="1D7034F3" w14:textId="6A69A3A6" w:rsidR="00E31AC9" w:rsidRP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w:t>
      </w:r>
      <w:r w:rsidRPr="00E31AC9">
        <w:rPr>
          <w:rFonts w:ascii="Verdana" w:eastAsia="Times New Roman" w:hAnsi="Verdana" w:cs="Times New Roman"/>
          <w:color w:val="000000"/>
          <w:sz w:val="23"/>
          <w:szCs w:val="23"/>
        </w:rPr>
        <w:t>&lt;h1&gt;This is a heading&lt;/h1&gt;</w:t>
      </w:r>
    </w:p>
    <w:p w14:paraId="74AC220B" w14:textId="685F1CEE" w:rsidR="00E31AC9" w:rsidRP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w:t>
      </w:r>
      <w:r w:rsidRPr="00E31AC9">
        <w:rPr>
          <w:rFonts w:ascii="Verdana" w:eastAsia="Times New Roman" w:hAnsi="Verdana" w:cs="Times New Roman"/>
          <w:color w:val="000000"/>
          <w:sz w:val="23"/>
          <w:szCs w:val="23"/>
        </w:rPr>
        <w:t>&lt;p&gt;This is a paragraph.&lt;/p&gt;</w:t>
      </w:r>
    </w:p>
    <w:p w14:paraId="0AA3030D" w14:textId="1F2B2471" w:rsidR="00E31AC9" w:rsidRP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w:t>
      </w:r>
      <w:r w:rsidRPr="00E31AC9">
        <w:rPr>
          <w:rFonts w:ascii="Verdana" w:eastAsia="Times New Roman" w:hAnsi="Verdana" w:cs="Times New Roman"/>
          <w:color w:val="000000"/>
          <w:sz w:val="23"/>
          <w:szCs w:val="23"/>
        </w:rPr>
        <w:t>&lt;p&gt;This is another paragraph.&lt;/p&gt;</w:t>
      </w:r>
    </w:p>
    <w:p w14:paraId="2AB8B15D" w14:textId="1ABE1913" w:rsidR="00E31AC9" w:rsidRP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9EB"/>
        <w:spacing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w:t>
      </w:r>
      <w:r w:rsidRPr="00E31AC9">
        <w:rPr>
          <w:rFonts w:ascii="Verdana" w:eastAsia="Times New Roman" w:hAnsi="Verdana" w:cs="Times New Roman"/>
          <w:color w:val="000000"/>
          <w:sz w:val="23"/>
          <w:szCs w:val="23"/>
        </w:rPr>
        <w:t>&lt;/body&gt;</w:t>
      </w:r>
    </w:p>
    <w:p w14:paraId="22820015" w14:textId="0A78F3A3" w:rsidR="00E31AC9" w:rsidRPr="00E31AC9" w:rsidRDefault="00E31AC9" w:rsidP="00E31A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rPr>
          <w:rFonts w:cstheme="minorHAnsi"/>
          <w:color w:val="000000"/>
        </w:rPr>
      </w:pPr>
      <w:r w:rsidRPr="00E31AC9">
        <w:rPr>
          <w:rFonts w:ascii="Verdana" w:hAnsi="Verdana"/>
          <w:color w:val="000000"/>
          <w:sz w:val="23"/>
          <w:szCs w:val="23"/>
          <w:shd w:val="clear" w:color="auto" w:fill="E7E9EB"/>
        </w:rPr>
        <w:t>&lt;/html&gt;</w:t>
      </w:r>
    </w:p>
    <w:p w14:paraId="71F3FA6E" w14:textId="77777777" w:rsidR="00CA372B" w:rsidRDefault="00CA372B" w:rsidP="00E31AC9">
      <w:pPr>
        <w:shd w:val="clear" w:color="auto" w:fill="FFFFFF"/>
        <w:spacing w:before="288" w:after="288"/>
        <w:rPr>
          <w:rFonts w:cstheme="minorHAnsi"/>
          <w:color w:val="000000"/>
        </w:rPr>
      </w:pPr>
      <w:r w:rsidRPr="00CA372B">
        <w:rPr>
          <w:rFonts w:cstheme="minorHAnsi"/>
          <w:color w:val="000000"/>
        </w:rPr>
        <w:t>Note: The content inside the &lt;body&gt; section  will be displayed in a browser.</w:t>
      </w:r>
    </w:p>
    <w:p w14:paraId="41E8C589" w14:textId="25A7F8CE" w:rsidR="005A568F" w:rsidRPr="005A568F" w:rsidRDefault="00CA372B" w:rsidP="005A568F">
      <w:pPr>
        <w:shd w:val="clear" w:color="auto" w:fill="FFFFFF"/>
        <w:spacing w:before="288" w:after="288"/>
        <w:rPr>
          <w:rFonts w:cstheme="minorHAnsi"/>
          <w:color w:val="000000"/>
        </w:rPr>
      </w:pPr>
      <w:r w:rsidRPr="00CA372B">
        <w:rPr>
          <w:rFonts w:cstheme="minorHAnsi"/>
          <w:color w:val="000000"/>
        </w:rPr>
        <w:lastRenderedPageBreak/>
        <w:t xml:space="preserve"> The content inside the &lt;title&gt; element will be shown in the browser's title bar or in the page's tab.</w:t>
      </w:r>
    </w:p>
    <w:p w14:paraId="661E35C8" w14:textId="77777777" w:rsidR="005A568F" w:rsidRDefault="005A568F" w:rsidP="005A568F">
      <w:pPr>
        <w:pStyle w:val="Heading1"/>
        <w:rPr>
          <w:b/>
          <w:bCs/>
        </w:rPr>
      </w:pPr>
      <w:bookmarkStart w:id="6" w:name="_Toc114175460"/>
      <w:r w:rsidRPr="005A568F">
        <w:rPr>
          <w:b/>
          <w:bCs/>
        </w:rPr>
        <w:t>SEO tags (Search Engine Optimization)</w:t>
      </w:r>
      <w:r>
        <w:rPr>
          <w:b/>
          <w:bCs/>
        </w:rPr>
        <w:t xml:space="preserve"> , &lt;meta&gt;</w:t>
      </w:r>
      <w:bookmarkEnd w:id="6"/>
    </w:p>
    <w:p w14:paraId="1908FF38" w14:textId="77777777" w:rsidR="005A568F" w:rsidRDefault="005A568F" w:rsidP="005A568F"/>
    <w:p w14:paraId="6393F3BA" w14:textId="61561264" w:rsidR="005A568F" w:rsidRPr="00AF2FF2" w:rsidRDefault="005A568F" w:rsidP="00AF2FF2">
      <w:pPr>
        <w:pStyle w:val="Heading2"/>
        <w:rPr>
          <w:b w:val="0"/>
          <w:bCs/>
          <w:szCs w:val="32"/>
        </w:rPr>
      </w:pPr>
      <w:bookmarkStart w:id="7" w:name="_Toc114175461"/>
      <w:r w:rsidRPr="00AF2FF2">
        <w:rPr>
          <w:b w:val="0"/>
          <w:bCs/>
          <w:szCs w:val="32"/>
        </w:rPr>
        <w:t>HTML </w:t>
      </w:r>
      <w:r w:rsidRPr="00AF2FF2">
        <w:rPr>
          <w:rStyle w:val="Hyperlink"/>
          <w:b w:val="0"/>
          <w:bCs/>
          <w:szCs w:val="32"/>
        </w:rPr>
        <w:t>&lt;meta&gt;</w:t>
      </w:r>
      <w:r w:rsidRPr="00AF2FF2">
        <w:rPr>
          <w:b w:val="0"/>
          <w:bCs/>
          <w:szCs w:val="32"/>
        </w:rPr>
        <w:t> Tag</w:t>
      </w:r>
      <w:bookmarkEnd w:id="7"/>
    </w:p>
    <w:p w14:paraId="74544A6A" w14:textId="77777777" w:rsidR="005A568F" w:rsidRPr="005A568F" w:rsidRDefault="005A568F" w:rsidP="005A568F">
      <w:pPr>
        <w:shd w:val="clear" w:color="auto" w:fill="FFFFFF"/>
        <w:spacing w:before="288" w:after="288" w:line="240" w:lineRule="auto"/>
        <w:rPr>
          <w:rFonts w:ascii="Verdana" w:eastAsia="Times New Roman" w:hAnsi="Verdana" w:cs="Times New Roman"/>
          <w:color w:val="000000"/>
          <w:sz w:val="23"/>
          <w:szCs w:val="23"/>
        </w:rPr>
      </w:pPr>
      <w:r w:rsidRPr="005A568F">
        <w:rPr>
          <w:rFonts w:ascii="Verdana" w:eastAsia="Times New Roman" w:hAnsi="Verdana" w:cs="Times New Roman"/>
          <w:color w:val="000000"/>
          <w:sz w:val="23"/>
          <w:szCs w:val="23"/>
        </w:rPr>
        <w:t>The </w:t>
      </w:r>
      <w:r w:rsidRPr="005A568F">
        <w:rPr>
          <w:rFonts w:ascii="Consolas" w:eastAsia="Times New Roman" w:hAnsi="Consolas" w:cs="Courier New"/>
          <w:color w:val="DC143C"/>
          <w:sz w:val="20"/>
        </w:rPr>
        <w:t>&lt;meta&gt;</w:t>
      </w:r>
      <w:r w:rsidRPr="005A568F">
        <w:rPr>
          <w:rFonts w:ascii="Verdana" w:eastAsia="Times New Roman" w:hAnsi="Verdana" w:cs="Times New Roman"/>
          <w:color w:val="000000"/>
          <w:sz w:val="23"/>
          <w:szCs w:val="23"/>
        </w:rPr>
        <w:t> tag defines metadata about an HTML document. Metadata is data (information) about data.</w:t>
      </w:r>
    </w:p>
    <w:p w14:paraId="60B7B7BF" w14:textId="77777777" w:rsidR="005A568F" w:rsidRPr="005A568F" w:rsidRDefault="005A568F" w:rsidP="005A568F">
      <w:pPr>
        <w:shd w:val="clear" w:color="auto" w:fill="FFFFFF"/>
        <w:spacing w:before="288" w:after="288" w:line="240" w:lineRule="auto"/>
        <w:rPr>
          <w:rFonts w:ascii="Verdana" w:eastAsia="Times New Roman" w:hAnsi="Verdana" w:cs="Times New Roman"/>
          <w:color w:val="000000"/>
          <w:sz w:val="23"/>
          <w:szCs w:val="23"/>
        </w:rPr>
      </w:pPr>
      <w:r w:rsidRPr="005A568F">
        <w:rPr>
          <w:rFonts w:ascii="Consolas" w:eastAsia="Times New Roman" w:hAnsi="Consolas" w:cs="Courier New"/>
          <w:color w:val="DC143C"/>
          <w:sz w:val="20"/>
        </w:rPr>
        <w:t>&lt;meta&gt;</w:t>
      </w:r>
      <w:r w:rsidRPr="005A568F">
        <w:rPr>
          <w:rFonts w:ascii="Verdana" w:eastAsia="Times New Roman" w:hAnsi="Verdana" w:cs="Times New Roman"/>
          <w:color w:val="000000"/>
          <w:sz w:val="23"/>
          <w:szCs w:val="23"/>
        </w:rPr>
        <w:t> tags always go inside the &lt;head&gt; element, and are typically used to specify character set, page description, keywords, author of the document, and viewport settings.</w:t>
      </w:r>
    </w:p>
    <w:p w14:paraId="03110251" w14:textId="77777777" w:rsidR="005A568F" w:rsidRPr="005A568F" w:rsidRDefault="005A568F" w:rsidP="005A568F">
      <w:pPr>
        <w:shd w:val="clear" w:color="auto" w:fill="FFFFFF"/>
        <w:spacing w:before="288" w:after="288" w:line="240" w:lineRule="auto"/>
        <w:rPr>
          <w:rFonts w:ascii="Verdana" w:eastAsia="Times New Roman" w:hAnsi="Verdana" w:cs="Times New Roman"/>
          <w:color w:val="000000"/>
          <w:sz w:val="23"/>
          <w:szCs w:val="23"/>
        </w:rPr>
      </w:pPr>
      <w:r w:rsidRPr="005A568F">
        <w:rPr>
          <w:rFonts w:ascii="Verdana" w:eastAsia="Times New Roman" w:hAnsi="Verdana" w:cs="Times New Roman"/>
          <w:color w:val="000000"/>
          <w:sz w:val="23"/>
          <w:szCs w:val="23"/>
        </w:rPr>
        <w:t xml:space="preserve">Metadata will not be displayed on the page, but is machine </w:t>
      </w:r>
      <w:proofErr w:type="spellStart"/>
      <w:r w:rsidRPr="005A568F">
        <w:rPr>
          <w:rFonts w:ascii="Verdana" w:eastAsia="Times New Roman" w:hAnsi="Verdana" w:cs="Times New Roman"/>
          <w:color w:val="000000"/>
          <w:sz w:val="23"/>
          <w:szCs w:val="23"/>
        </w:rPr>
        <w:t>parsable</w:t>
      </w:r>
      <w:proofErr w:type="spellEnd"/>
      <w:r w:rsidRPr="005A568F">
        <w:rPr>
          <w:rFonts w:ascii="Verdana" w:eastAsia="Times New Roman" w:hAnsi="Verdana" w:cs="Times New Roman"/>
          <w:color w:val="000000"/>
          <w:sz w:val="23"/>
          <w:szCs w:val="23"/>
        </w:rPr>
        <w:t>.</w:t>
      </w:r>
    </w:p>
    <w:p w14:paraId="3E928E6E" w14:textId="4ECA4B2B" w:rsidR="005A568F" w:rsidRDefault="005A568F" w:rsidP="005A568F">
      <w:pPr>
        <w:shd w:val="clear" w:color="auto" w:fill="FFFFFF"/>
        <w:spacing w:before="288" w:after="288" w:line="240" w:lineRule="auto"/>
        <w:rPr>
          <w:rFonts w:ascii="Verdana" w:eastAsia="Times New Roman" w:hAnsi="Verdana" w:cs="Times New Roman"/>
          <w:color w:val="000000"/>
          <w:sz w:val="23"/>
          <w:szCs w:val="23"/>
        </w:rPr>
      </w:pPr>
      <w:r w:rsidRPr="005A568F">
        <w:rPr>
          <w:rFonts w:ascii="Verdana" w:eastAsia="Times New Roman" w:hAnsi="Verdana" w:cs="Times New Roman"/>
          <w:color w:val="000000"/>
          <w:sz w:val="23"/>
          <w:szCs w:val="23"/>
        </w:rPr>
        <w:t>Metadata is used by browsers (how to display content or reload page), search engines (keywords), and other web services.</w:t>
      </w:r>
    </w:p>
    <w:p w14:paraId="41B29DCB" w14:textId="060B1242" w:rsidR="005A568F" w:rsidRPr="005A568F" w:rsidRDefault="00207634" w:rsidP="00207634">
      <w:pPr>
        <w:pBdr>
          <w:top w:val="single" w:sz="4" w:space="1" w:color="auto"/>
          <w:left w:val="single" w:sz="4" w:space="4" w:color="auto"/>
          <w:bottom w:val="single" w:sz="4" w:space="1" w:color="auto"/>
          <w:right w:val="single" w:sz="4" w:space="4" w:color="auto"/>
        </w:pBdr>
        <w:shd w:val="clear" w:color="auto" w:fill="FFFFFF"/>
        <w:spacing w:before="288" w:after="288" w:line="240" w:lineRule="auto"/>
        <w:rPr>
          <w:rFonts w:ascii="Verdana" w:eastAsia="Times New Roman" w:hAnsi="Verdana"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rPr>
        <w:t>head</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meta</w:t>
      </w:r>
      <w:r>
        <w:rPr>
          <w:rStyle w:val="tagcolor"/>
          <w:rFonts w:ascii="Consolas" w:hAnsi="Consolas"/>
          <w:color w:val="FF0000"/>
          <w:sz w:val="23"/>
          <w:szCs w:val="23"/>
        </w:rPr>
        <w:t> charset</w:t>
      </w:r>
      <w:r>
        <w:rPr>
          <w:rStyle w:val="colorh1"/>
          <w:rFonts w:ascii="Consolas" w:hAnsi="Consolas"/>
          <w:color w:val="0000CD"/>
          <w:sz w:val="23"/>
          <w:szCs w:val="23"/>
        </w:rPr>
        <w:t>="UTF-8"</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meta</w:t>
      </w:r>
      <w:r>
        <w:rPr>
          <w:rStyle w:val="tagcolor"/>
          <w:rFonts w:ascii="Consolas" w:hAnsi="Consolas"/>
          <w:color w:val="FF0000"/>
          <w:sz w:val="23"/>
          <w:szCs w:val="23"/>
        </w:rPr>
        <w:t> name</w:t>
      </w:r>
      <w:r>
        <w:rPr>
          <w:rStyle w:val="colorh1"/>
          <w:rFonts w:ascii="Consolas" w:hAnsi="Consolas"/>
          <w:color w:val="0000CD"/>
          <w:sz w:val="23"/>
          <w:szCs w:val="23"/>
        </w:rPr>
        <w:t>="description"</w:t>
      </w:r>
      <w:r>
        <w:rPr>
          <w:rStyle w:val="tagcolor"/>
          <w:rFonts w:ascii="Consolas" w:hAnsi="Consolas"/>
          <w:color w:val="FF0000"/>
          <w:sz w:val="23"/>
          <w:szCs w:val="23"/>
        </w:rPr>
        <w:t> content</w:t>
      </w:r>
      <w:r>
        <w:rPr>
          <w:rStyle w:val="colorh1"/>
          <w:rFonts w:ascii="Consolas" w:hAnsi="Consolas"/>
          <w:color w:val="0000CD"/>
          <w:sz w:val="23"/>
          <w:szCs w:val="23"/>
        </w:rPr>
        <w:t>="Free Web tutorials"</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meta</w:t>
      </w:r>
      <w:r>
        <w:rPr>
          <w:rStyle w:val="tagcolor"/>
          <w:rFonts w:ascii="Consolas" w:hAnsi="Consolas"/>
          <w:color w:val="FF0000"/>
          <w:sz w:val="23"/>
          <w:szCs w:val="23"/>
        </w:rPr>
        <w:t> name</w:t>
      </w:r>
      <w:r>
        <w:rPr>
          <w:rStyle w:val="colorh1"/>
          <w:rFonts w:ascii="Consolas" w:hAnsi="Consolas"/>
          <w:color w:val="0000CD"/>
          <w:sz w:val="23"/>
          <w:szCs w:val="23"/>
        </w:rPr>
        <w:t>="keywords"</w:t>
      </w:r>
      <w:r>
        <w:rPr>
          <w:rStyle w:val="tagcolor"/>
          <w:rFonts w:ascii="Consolas" w:hAnsi="Consolas"/>
          <w:color w:val="FF0000"/>
          <w:sz w:val="23"/>
          <w:szCs w:val="23"/>
        </w:rPr>
        <w:t> content</w:t>
      </w:r>
      <w:r>
        <w:rPr>
          <w:rStyle w:val="colorh1"/>
          <w:rFonts w:ascii="Consolas" w:hAnsi="Consolas"/>
          <w:color w:val="0000CD"/>
          <w:sz w:val="23"/>
          <w:szCs w:val="23"/>
        </w:rPr>
        <w:t>="HTML, CSS, JavaScript"</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meta</w:t>
      </w:r>
      <w:r>
        <w:rPr>
          <w:rStyle w:val="tagcolor"/>
          <w:rFonts w:ascii="Consolas" w:hAnsi="Consolas"/>
          <w:color w:val="FF0000"/>
          <w:sz w:val="23"/>
          <w:szCs w:val="23"/>
        </w:rPr>
        <w:t> name</w:t>
      </w:r>
      <w:r>
        <w:rPr>
          <w:rStyle w:val="colorh1"/>
          <w:rFonts w:ascii="Consolas" w:hAnsi="Consolas"/>
          <w:color w:val="0000CD"/>
          <w:sz w:val="23"/>
          <w:szCs w:val="23"/>
        </w:rPr>
        <w:t>="author"</w:t>
      </w:r>
      <w:r>
        <w:rPr>
          <w:rStyle w:val="tagcolor"/>
          <w:rFonts w:ascii="Consolas" w:hAnsi="Consolas"/>
          <w:color w:val="FF0000"/>
          <w:sz w:val="23"/>
          <w:szCs w:val="23"/>
        </w:rPr>
        <w:t> content</w:t>
      </w:r>
      <w:r>
        <w:rPr>
          <w:rStyle w:val="colorh1"/>
          <w:rFonts w:ascii="Consolas" w:hAnsi="Consolas"/>
          <w:color w:val="0000CD"/>
          <w:sz w:val="23"/>
          <w:szCs w:val="23"/>
        </w:rPr>
        <w:t>="John Doe"</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meta</w:t>
      </w:r>
      <w:r>
        <w:rPr>
          <w:rStyle w:val="tagcolor"/>
          <w:rFonts w:ascii="Consolas" w:hAnsi="Consolas"/>
          <w:color w:val="FF0000"/>
          <w:sz w:val="23"/>
          <w:szCs w:val="23"/>
        </w:rPr>
        <w:t> name</w:t>
      </w:r>
      <w:r>
        <w:rPr>
          <w:rStyle w:val="colorh1"/>
          <w:rFonts w:ascii="Consolas" w:hAnsi="Consolas"/>
          <w:color w:val="0000CD"/>
          <w:sz w:val="23"/>
          <w:szCs w:val="23"/>
        </w:rPr>
        <w:t>="viewport"</w:t>
      </w:r>
      <w:r>
        <w:rPr>
          <w:rStyle w:val="tagcolor"/>
          <w:rFonts w:ascii="Consolas" w:hAnsi="Consolas"/>
          <w:color w:val="FF0000"/>
          <w:sz w:val="23"/>
          <w:szCs w:val="23"/>
        </w:rPr>
        <w:t> content</w:t>
      </w:r>
      <w:r>
        <w:rPr>
          <w:rStyle w:val="colorh1"/>
          <w:rFonts w:ascii="Consolas" w:hAnsi="Consolas"/>
          <w:color w:val="0000CD"/>
          <w:sz w:val="23"/>
          <w:szCs w:val="23"/>
        </w:rPr>
        <w:t>="width=device-width, initial-scale=1.0"</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rPr>
        <w:t>/head</w:t>
      </w:r>
      <w:r>
        <w:rPr>
          <w:rStyle w:val="tagnamecolor"/>
          <w:rFonts w:ascii="Consolas" w:hAnsi="Consolas"/>
          <w:color w:val="0000CD"/>
          <w:sz w:val="23"/>
          <w:szCs w:val="23"/>
        </w:rPr>
        <w:t>&gt;</w:t>
      </w:r>
    </w:p>
    <w:p w14:paraId="7E13C4D5" w14:textId="77777777" w:rsidR="00207634" w:rsidRPr="00207634" w:rsidRDefault="00207634" w:rsidP="00207634">
      <w:pPr>
        <w:shd w:val="clear" w:color="auto" w:fill="FFFFFF"/>
        <w:spacing w:before="288" w:after="288" w:line="240" w:lineRule="auto"/>
        <w:rPr>
          <w:rFonts w:ascii="Verdana" w:eastAsia="Times New Roman" w:hAnsi="Verdana" w:cs="Times New Roman"/>
          <w:color w:val="000000"/>
          <w:sz w:val="23"/>
          <w:szCs w:val="23"/>
        </w:rPr>
      </w:pPr>
      <w:r w:rsidRPr="00207634">
        <w:rPr>
          <w:rFonts w:ascii="Verdana" w:eastAsia="Times New Roman" w:hAnsi="Verdana" w:cs="Times New Roman"/>
          <w:b/>
          <w:bCs/>
          <w:color w:val="000000"/>
          <w:sz w:val="23"/>
          <w:szCs w:val="23"/>
        </w:rPr>
        <w:t>Define keywords for search engines:</w:t>
      </w:r>
    </w:p>
    <w:p w14:paraId="57731DDB" w14:textId="77777777" w:rsidR="00207634" w:rsidRPr="00207634" w:rsidRDefault="00207634" w:rsidP="00207634">
      <w:pPr>
        <w:shd w:val="clear" w:color="auto" w:fill="FFFFFF"/>
        <w:spacing w:line="240" w:lineRule="auto"/>
        <w:rPr>
          <w:rFonts w:ascii="Consolas" w:eastAsia="Times New Roman" w:hAnsi="Consolas" w:cs="Times New Roman"/>
          <w:color w:val="000000"/>
          <w:sz w:val="23"/>
          <w:szCs w:val="23"/>
        </w:rPr>
      </w:pPr>
      <w:r w:rsidRPr="00207634">
        <w:rPr>
          <w:rFonts w:ascii="Consolas" w:eastAsia="Times New Roman" w:hAnsi="Consolas" w:cs="Times New Roman"/>
          <w:color w:val="0000CD"/>
          <w:sz w:val="23"/>
          <w:szCs w:val="23"/>
        </w:rPr>
        <w:t>&lt;</w:t>
      </w:r>
      <w:r w:rsidRPr="00207634">
        <w:rPr>
          <w:rFonts w:ascii="Consolas" w:eastAsia="Times New Roman" w:hAnsi="Consolas" w:cs="Times New Roman"/>
          <w:color w:val="A52A2A"/>
          <w:sz w:val="23"/>
          <w:szCs w:val="23"/>
        </w:rPr>
        <w:t>meta</w:t>
      </w:r>
      <w:r w:rsidRPr="00207634">
        <w:rPr>
          <w:rFonts w:ascii="Consolas" w:eastAsia="Times New Roman" w:hAnsi="Consolas" w:cs="Times New Roman"/>
          <w:color w:val="FF0000"/>
          <w:sz w:val="23"/>
          <w:szCs w:val="23"/>
        </w:rPr>
        <w:t> name</w:t>
      </w:r>
      <w:r w:rsidRPr="00207634">
        <w:rPr>
          <w:rFonts w:ascii="Consolas" w:eastAsia="Times New Roman" w:hAnsi="Consolas" w:cs="Times New Roman"/>
          <w:color w:val="0000CD"/>
          <w:sz w:val="23"/>
          <w:szCs w:val="23"/>
        </w:rPr>
        <w:t>="keywords"</w:t>
      </w:r>
      <w:r w:rsidRPr="00207634">
        <w:rPr>
          <w:rFonts w:ascii="Consolas" w:eastAsia="Times New Roman" w:hAnsi="Consolas" w:cs="Times New Roman"/>
          <w:color w:val="FF0000"/>
          <w:sz w:val="23"/>
          <w:szCs w:val="23"/>
        </w:rPr>
        <w:t> content</w:t>
      </w:r>
      <w:r w:rsidRPr="00207634">
        <w:rPr>
          <w:rFonts w:ascii="Consolas" w:eastAsia="Times New Roman" w:hAnsi="Consolas" w:cs="Times New Roman"/>
          <w:color w:val="0000CD"/>
          <w:sz w:val="23"/>
          <w:szCs w:val="23"/>
        </w:rPr>
        <w:t>="HTML, CSS, JavaScript"&gt;</w:t>
      </w:r>
    </w:p>
    <w:p w14:paraId="764D4BC6" w14:textId="77777777" w:rsidR="00207634" w:rsidRPr="00207634" w:rsidRDefault="00207634" w:rsidP="00207634">
      <w:pPr>
        <w:shd w:val="clear" w:color="auto" w:fill="FFFFFF"/>
        <w:spacing w:before="288" w:after="288" w:line="240" w:lineRule="auto"/>
        <w:rPr>
          <w:rFonts w:ascii="Verdana" w:eastAsia="Times New Roman" w:hAnsi="Verdana" w:cs="Times New Roman"/>
          <w:color w:val="000000"/>
          <w:sz w:val="23"/>
          <w:szCs w:val="23"/>
        </w:rPr>
      </w:pPr>
      <w:r w:rsidRPr="00207634">
        <w:rPr>
          <w:rFonts w:ascii="Verdana" w:eastAsia="Times New Roman" w:hAnsi="Verdana" w:cs="Times New Roman"/>
          <w:b/>
          <w:bCs/>
          <w:color w:val="000000"/>
          <w:sz w:val="23"/>
          <w:szCs w:val="23"/>
        </w:rPr>
        <w:t>Define a description of your web page:</w:t>
      </w:r>
    </w:p>
    <w:p w14:paraId="0E60D661" w14:textId="77777777" w:rsidR="00207634" w:rsidRPr="00207634" w:rsidRDefault="00207634" w:rsidP="00207634">
      <w:pPr>
        <w:shd w:val="clear" w:color="auto" w:fill="FFFFFF"/>
        <w:spacing w:line="240" w:lineRule="auto"/>
        <w:rPr>
          <w:rFonts w:ascii="Consolas" w:eastAsia="Times New Roman" w:hAnsi="Consolas" w:cs="Times New Roman"/>
          <w:color w:val="000000"/>
          <w:sz w:val="23"/>
          <w:szCs w:val="23"/>
        </w:rPr>
      </w:pPr>
      <w:r w:rsidRPr="00207634">
        <w:rPr>
          <w:rFonts w:ascii="Consolas" w:eastAsia="Times New Roman" w:hAnsi="Consolas" w:cs="Times New Roman"/>
          <w:color w:val="0000CD"/>
          <w:sz w:val="23"/>
          <w:szCs w:val="23"/>
        </w:rPr>
        <w:t>&lt;</w:t>
      </w:r>
      <w:r w:rsidRPr="00207634">
        <w:rPr>
          <w:rFonts w:ascii="Consolas" w:eastAsia="Times New Roman" w:hAnsi="Consolas" w:cs="Times New Roman"/>
          <w:color w:val="A52A2A"/>
          <w:sz w:val="23"/>
          <w:szCs w:val="23"/>
        </w:rPr>
        <w:t>meta</w:t>
      </w:r>
      <w:r w:rsidRPr="00207634">
        <w:rPr>
          <w:rFonts w:ascii="Consolas" w:eastAsia="Times New Roman" w:hAnsi="Consolas" w:cs="Times New Roman"/>
          <w:color w:val="FF0000"/>
          <w:sz w:val="23"/>
          <w:szCs w:val="23"/>
        </w:rPr>
        <w:t> name</w:t>
      </w:r>
      <w:r w:rsidRPr="00207634">
        <w:rPr>
          <w:rFonts w:ascii="Consolas" w:eastAsia="Times New Roman" w:hAnsi="Consolas" w:cs="Times New Roman"/>
          <w:color w:val="0000CD"/>
          <w:sz w:val="23"/>
          <w:szCs w:val="23"/>
        </w:rPr>
        <w:t>="description"</w:t>
      </w:r>
      <w:r w:rsidRPr="00207634">
        <w:rPr>
          <w:rFonts w:ascii="Consolas" w:eastAsia="Times New Roman" w:hAnsi="Consolas" w:cs="Times New Roman"/>
          <w:color w:val="FF0000"/>
          <w:sz w:val="23"/>
          <w:szCs w:val="23"/>
        </w:rPr>
        <w:t> content</w:t>
      </w:r>
      <w:r w:rsidRPr="00207634">
        <w:rPr>
          <w:rFonts w:ascii="Consolas" w:eastAsia="Times New Roman" w:hAnsi="Consolas" w:cs="Times New Roman"/>
          <w:color w:val="0000CD"/>
          <w:sz w:val="23"/>
          <w:szCs w:val="23"/>
        </w:rPr>
        <w:t>="Free Web tutorials for HTML and CSS"&gt;</w:t>
      </w:r>
    </w:p>
    <w:p w14:paraId="340D0CFF" w14:textId="77777777" w:rsidR="00207634" w:rsidRPr="00207634" w:rsidRDefault="00207634" w:rsidP="00207634">
      <w:pPr>
        <w:shd w:val="clear" w:color="auto" w:fill="FFFFFF"/>
        <w:spacing w:before="288" w:after="288" w:line="240" w:lineRule="auto"/>
        <w:rPr>
          <w:rFonts w:ascii="Verdana" w:eastAsia="Times New Roman" w:hAnsi="Verdana" w:cs="Times New Roman"/>
          <w:color w:val="000000"/>
          <w:sz w:val="23"/>
          <w:szCs w:val="23"/>
        </w:rPr>
      </w:pPr>
      <w:r w:rsidRPr="00207634">
        <w:rPr>
          <w:rFonts w:ascii="Verdana" w:eastAsia="Times New Roman" w:hAnsi="Verdana" w:cs="Times New Roman"/>
          <w:b/>
          <w:bCs/>
          <w:color w:val="000000"/>
          <w:sz w:val="23"/>
          <w:szCs w:val="23"/>
        </w:rPr>
        <w:t>Define the author of a page:</w:t>
      </w:r>
    </w:p>
    <w:p w14:paraId="73B87098" w14:textId="77777777" w:rsidR="00207634" w:rsidRPr="00207634" w:rsidRDefault="00207634" w:rsidP="00207634">
      <w:pPr>
        <w:shd w:val="clear" w:color="auto" w:fill="FFFFFF"/>
        <w:spacing w:line="240" w:lineRule="auto"/>
        <w:rPr>
          <w:rFonts w:ascii="Consolas" w:eastAsia="Times New Roman" w:hAnsi="Consolas" w:cs="Times New Roman"/>
          <w:color w:val="000000"/>
          <w:sz w:val="23"/>
          <w:szCs w:val="23"/>
        </w:rPr>
      </w:pPr>
      <w:r w:rsidRPr="00207634">
        <w:rPr>
          <w:rFonts w:ascii="Consolas" w:eastAsia="Times New Roman" w:hAnsi="Consolas" w:cs="Times New Roman"/>
          <w:color w:val="0000CD"/>
          <w:sz w:val="23"/>
          <w:szCs w:val="23"/>
        </w:rPr>
        <w:t>&lt;</w:t>
      </w:r>
      <w:r w:rsidRPr="00207634">
        <w:rPr>
          <w:rFonts w:ascii="Consolas" w:eastAsia="Times New Roman" w:hAnsi="Consolas" w:cs="Times New Roman"/>
          <w:color w:val="A52A2A"/>
          <w:sz w:val="23"/>
          <w:szCs w:val="23"/>
        </w:rPr>
        <w:t>meta</w:t>
      </w:r>
      <w:r w:rsidRPr="00207634">
        <w:rPr>
          <w:rFonts w:ascii="Consolas" w:eastAsia="Times New Roman" w:hAnsi="Consolas" w:cs="Times New Roman"/>
          <w:color w:val="FF0000"/>
          <w:sz w:val="23"/>
          <w:szCs w:val="23"/>
        </w:rPr>
        <w:t> name</w:t>
      </w:r>
      <w:r w:rsidRPr="00207634">
        <w:rPr>
          <w:rFonts w:ascii="Consolas" w:eastAsia="Times New Roman" w:hAnsi="Consolas" w:cs="Times New Roman"/>
          <w:color w:val="0000CD"/>
          <w:sz w:val="23"/>
          <w:szCs w:val="23"/>
        </w:rPr>
        <w:t>="author"</w:t>
      </w:r>
      <w:r w:rsidRPr="00207634">
        <w:rPr>
          <w:rFonts w:ascii="Consolas" w:eastAsia="Times New Roman" w:hAnsi="Consolas" w:cs="Times New Roman"/>
          <w:color w:val="FF0000"/>
          <w:sz w:val="23"/>
          <w:szCs w:val="23"/>
        </w:rPr>
        <w:t> content</w:t>
      </w:r>
      <w:r w:rsidRPr="00207634">
        <w:rPr>
          <w:rFonts w:ascii="Consolas" w:eastAsia="Times New Roman" w:hAnsi="Consolas" w:cs="Times New Roman"/>
          <w:color w:val="0000CD"/>
          <w:sz w:val="23"/>
          <w:szCs w:val="23"/>
        </w:rPr>
        <w:t>="John Doe"&gt;</w:t>
      </w:r>
    </w:p>
    <w:p w14:paraId="05C46EE2" w14:textId="77777777" w:rsidR="00207634" w:rsidRPr="00207634" w:rsidRDefault="00207634" w:rsidP="00207634">
      <w:pPr>
        <w:shd w:val="clear" w:color="auto" w:fill="FFFFFF"/>
        <w:spacing w:before="288" w:after="288" w:line="240" w:lineRule="auto"/>
        <w:rPr>
          <w:rFonts w:ascii="Verdana" w:eastAsia="Times New Roman" w:hAnsi="Verdana" w:cs="Times New Roman"/>
          <w:color w:val="000000"/>
          <w:sz w:val="23"/>
          <w:szCs w:val="23"/>
        </w:rPr>
      </w:pPr>
      <w:r w:rsidRPr="00207634">
        <w:rPr>
          <w:rFonts w:ascii="Verdana" w:eastAsia="Times New Roman" w:hAnsi="Verdana" w:cs="Times New Roman"/>
          <w:b/>
          <w:bCs/>
          <w:color w:val="000000"/>
          <w:sz w:val="23"/>
          <w:szCs w:val="23"/>
        </w:rPr>
        <w:t>Refresh document every 30 seconds:</w:t>
      </w:r>
    </w:p>
    <w:p w14:paraId="5BDE8AB9" w14:textId="77777777" w:rsidR="00207634" w:rsidRPr="00207634" w:rsidRDefault="00207634" w:rsidP="00207634">
      <w:pPr>
        <w:shd w:val="clear" w:color="auto" w:fill="FFFFFF"/>
        <w:spacing w:line="240" w:lineRule="auto"/>
        <w:rPr>
          <w:rFonts w:ascii="Consolas" w:eastAsia="Times New Roman" w:hAnsi="Consolas" w:cs="Times New Roman"/>
          <w:color w:val="000000"/>
          <w:sz w:val="23"/>
          <w:szCs w:val="23"/>
        </w:rPr>
      </w:pPr>
      <w:r w:rsidRPr="00207634">
        <w:rPr>
          <w:rFonts w:ascii="Consolas" w:eastAsia="Times New Roman" w:hAnsi="Consolas" w:cs="Times New Roman"/>
          <w:color w:val="0000CD"/>
          <w:sz w:val="23"/>
          <w:szCs w:val="23"/>
        </w:rPr>
        <w:t>&lt;</w:t>
      </w:r>
      <w:r w:rsidRPr="00207634">
        <w:rPr>
          <w:rFonts w:ascii="Consolas" w:eastAsia="Times New Roman" w:hAnsi="Consolas" w:cs="Times New Roman"/>
          <w:color w:val="A52A2A"/>
          <w:sz w:val="23"/>
          <w:szCs w:val="23"/>
        </w:rPr>
        <w:t>meta</w:t>
      </w:r>
      <w:r w:rsidRPr="00207634">
        <w:rPr>
          <w:rFonts w:ascii="Consolas" w:eastAsia="Times New Roman" w:hAnsi="Consolas" w:cs="Times New Roman"/>
          <w:color w:val="FF0000"/>
          <w:sz w:val="23"/>
          <w:szCs w:val="23"/>
        </w:rPr>
        <w:t> http-</w:t>
      </w:r>
      <w:proofErr w:type="spellStart"/>
      <w:r w:rsidRPr="00207634">
        <w:rPr>
          <w:rFonts w:ascii="Consolas" w:eastAsia="Times New Roman" w:hAnsi="Consolas" w:cs="Times New Roman"/>
          <w:color w:val="FF0000"/>
          <w:sz w:val="23"/>
          <w:szCs w:val="23"/>
        </w:rPr>
        <w:t>equiv</w:t>
      </w:r>
      <w:proofErr w:type="spellEnd"/>
      <w:r w:rsidRPr="00207634">
        <w:rPr>
          <w:rFonts w:ascii="Consolas" w:eastAsia="Times New Roman" w:hAnsi="Consolas" w:cs="Times New Roman"/>
          <w:color w:val="0000CD"/>
          <w:sz w:val="23"/>
          <w:szCs w:val="23"/>
        </w:rPr>
        <w:t>="refresh"</w:t>
      </w:r>
      <w:r w:rsidRPr="00207634">
        <w:rPr>
          <w:rFonts w:ascii="Consolas" w:eastAsia="Times New Roman" w:hAnsi="Consolas" w:cs="Times New Roman"/>
          <w:color w:val="FF0000"/>
          <w:sz w:val="23"/>
          <w:szCs w:val="23"/>
        </w:rPr>
        <w:t> content</w:t>
      </w:r>
      <w:r w:rsidRPr="00207634">
        <w:rPr>
          <w:rFonts w:ascii="Consolas" w:eastAsia="Times New Roman" w:hAnsi="Consolas" w:cs="Times New Roman"/>
          <w:color w:val="0000CD"/>
          <w:sz w:val="23"/>
          <w:szCs w:val="23"/>
        </w:rPr>
        <w:t>="30"&gt;</w:t>
      </w:r>
    </w:p>
    <w:p w14:paraId="037CC503" w14:textId="77777777" w:rsidR="00207634" w:rsidRPr="00207634" w:rsidRDefault="00207634" w:rsidP="00207634">
      <w:pPr>
        <w:shd w:val="clear" w:color="auto" w:fill="FFFFFF"/>
        <w:spacing w:before="288" w:after="288" w:line="240" w:lineRule="auto"/>
        <w:rPr>
          <w:rFonts w:ascii="Verdana" w:eastAsia="Times New Roman" w:hAnsi="Verdana" w:cs="Times New Roman"/>
          <w:color w:val="000000"/>
          <w:sz w:val="23"/>
          <w:szCs w:val="23"/>
        </w:rPr>
      </w:pPr>
      <w:r w:rsidRPr="00207634">
        <w:rPr>
          <w:rFonts w:ascii="Verdana" w:eastAsia="Times New Roman" w:hAnsi="Verdana" w:cs="Times New Roman"/>
          <w:b/>
          <w:bCs/>
          <w:color w:val="000000"/>
          <w:sz w:val="23"/>
          <w:szCs w:val="23"/>
        </w:rPr>
        <w:t>Setting the viewport to make your website look good on all devices:</w:t>
      </w:r>
    </w:p>
    <w:p w14:paraId="5BCD4881" w14:textId="1BDBD132" w:rsidR="00C84824" w:rsidRDefault="00207634" w:rsidP="00C84824">
      <w:pPr>
        <w:shd w:val="clear" w:color="auto" w:fill="FFFFFF"/>
        <w:spacing w:line="240" w:lineRule="auto"/>
        <w:rPr>
          <w:rFonts w:ascii="Consolas" w:eastAsia="Times New Roman" w:hAnsi="Consolas" w:cs="Times New Roman"/>
          <w:color w:val="0000CD"/>
          <w:sz w:val="23"/>
          <w:szCs w:val="23"/>
        </w:rPr>
      </w:pPr>
      <w:r w:rsidRPr="00207634">
        <w:rPr>
          <w:rFonts w:ascii="Consolas" w:eastAsia="Times New Roman" w:hAnsi="Consolas" w:cs="Times New Roman"/>
          <w:color w:val="0000CD"/>
          <w:sz w:val="23"/>
          <w:szCs w:val="23"/>
        </w:rPr>
        <w:lastRenderedPageBreak/>
        <w:t>&lt;</w:t>
      </w:r>
      <w:r w:rsidRPr="00207634">
        <w:rPr>
          <w:rFonts w:ascii="Consolas" w:eastAsia="Times New Roman" w:hAnsi="Consolas" w:cs="Times New Roman"/>
          <w:color w:val="A52A2A"/>
          <w:sz w:val="23"/>
          <w:szCs w:val="23"/>
        </w:rPr>
        <w:t>meta</w:t>
      </w:r>
      <w:r w:rsidRPr="00207634">
        <w:rPr>
          <w:rFonts w:ascii="Consolas" w:eastAsia="Times New Roman" w:hAnsi="Consolas" w:cs="Times New Roman"/>
          <w:color w:val="FF0000"/>
          <w:sz w:val="23"/>
          <w:szCs w:val="23"/>
        </w:rPr>
        <w:t> name</w:t>
      </w:r>
      <w:r w:rsidRPr="00207634">
        <w:rPr>
          <w:rFonts w:ascii="Consolas" w:eastAsia="Times New Roman" w:hAnsi="Consolas" w:cs="Times New Roman"/>
          <w:color w:val="0000CD"/>
          <w:sz w:val="23"/>
          <w:szCs w:val="23"/>
        </w:rPr>
        <w:t>="viewport"</w:t>
      </w:r>
      <w:r w:rsidRPr="00207634">
        <w:rPr>
          <w:rFonts w:ascii="Consolas" w:eastAsia="Times New Roman" w:hAnsi="Consolas" w:cs="Times New Roman"/>
          <w:color w:val="FF0000"/>
          <w:sz w:val="23"/>
          <w:szCs w:val="23"/>
        </w:rPr>
        <w:t> content</w:t>
      </w:r>
      <w:r w:rsidRPr="00207634">
        <w:rPr>
          <w:rFonts w:ascii="Consolas" w:eastAsia="Times New Roman" w:hAnsi="Consolas" w:cs="Times New Roman"/>
          <w:color w:val="0000CD"/>
          <w:sz w:val="23"/>
          <w:szCs w:val="23"/>
        </w:rPr>
        <w:t>="width=device-width, initial-scale=1.0"&gt;</w:t>
      </w:r>
    </w:p>
    <w:p w14:paraId="4CC2B14A" w14:textId="3AB45763" w:rsidR="00C84824" w:rsidRPr="00C84824" w:rsidRDefault="00C84824" w:rsidP="00C84824">
      <w:pPr>
        <w:shd w:val="clear" w:color="auto" w:fill="FFFFFF"/>
        <w:spacing w:line="240" w:lineRule="auto"/>
        <w:rPr>
          <w:rFonts w:ascii="Consolas" w:eastAsia="Times New Roman" w:hAnsi="Consolas" w:cs="Times New Roman"/>
          <w:noProof/>
          <w:color w:val="0000CD"/>
          <w:sz w:val="23"/>
          <w:szCs w:val="23"/>
        </w:rPr>
      </w:pPr>
      <w:r>
        <w:rPr>
          <w:rFonts w:ascii="Consolas" w:eastAsia="Times New Roman" w:hAnsi="Consolas" w:cs="Times New Roman"/>
          <w:noProof/>
          <w:color w:val="0000CD"/>
          <w:sz w:val="23"/>
          <w:szCs w:val="23"/>
        </w:rPr>
        <w:drawing>
          <wp:anchor distT="0" distB="0" distL="114300" distR="114300" simplePos="0" relativeHeight="251700224" behindDoc="1" locked="0" layoutInCell="1" allowOverlap="1" wp14:anchorId="3F4FEE39" wp14:editId="47AC5E8E">
            <wp:simplePos x="0" y="0"/>
            <wp:positionH relativeFrom="column">
              <wp:posOffset>-880110</wp:posOffset>
            </wp:positionH>
            <wp:positionV relativeFrom="paragraph">
              <wp:posOffset>0</wp:posOffset>
            </wp:positionV>
            <wp:extent cx="7701915" cy="3317875"/>
            <wp:effectExtent l="0" t="0" r="0" b="0"/>
            <wp:wrapTight wrapText="bothSides">
              <wp:wrapPolygon edited="0">
                <wp:start x="0" y="0"/>
                <wp:lineTo x="0" y="21455"/>
                <wp:lineTo x="21531" y="21455"/>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8">
                      <a:extLst>
                        <a:ext uri="{28A0092B-C50C-407E-A947-70E740481C1C}">
                          <a14:useLocalDpi xmlns:a14="http://schemas.microsoft.com/office/drawing/2010/main" val="0"/>
                        </a:ext>
                      </a:extLst>
                    </a:blip>
                    <a:srcRect l="10493" t="11603" r="18745" b="32866"/>
                    <a:stretch/>
                  </pic:blipFill>
                  <pic:spPr bwMode="auto">
                    <a:xfrm>
                      <a:off x="0" y="0"/>
                      <a:ext cx="7701915" cy="331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A05955" w14:textId="48BED3B9" w:rsidR="00C84824" w:rsidRPr="00AF2FF2" w:rsidRDefault="00C84824" w:rsidP="00AF2FF2">
      <w:pPr>
        <w:pStyle w:val="Heading2"/>
        <w:rPr>
          <w:b w:val="0"/>
          <w:bCs/>
          <w:szCs w:val="32"/>
        </w:rPr>
      </w:pPr>
      <w:bookmarkStart w:id="8" w:name="_Toc114175462"/>
      <w:r w:rsidRPr="00AF2FF2">
        <w:rPr>
          <w:b w:val="0"/>
          <w:bCs/>
          <w:szCs w:val="32"/>
        </w:rPr>
        <w:t>What is a Canonical Tag?</w:t>
      </w:r>
      <w:bookmarkEnd w:id="8"/>
    </w:p>
    <w:p w14:paraId="068FD1F2" w14:textId="77777777" w:rsidR="00C84824" w:rsidRPr="00C84824" w:rsidRDefault="00C84824" w:rsidP="00C84824">
      <w:pPr>
        <w:shd w:val="clear" w:color="auto" w:fill="FFFFFF"/>
        <w:rPr>
          <w:rFonts w:ascii="Arial" w:hAnsi="Arial" w:cs="Arial"/>
          <w:color w:val="353B48"/>
          <w:spacing w:val="-3"/>
        </w:rPr>
      </w:pPr>
      <w:r w:rsidRPr="00C84824">
        <w:rPr>
          <w:rFonts w:ascii="Arial" w:hAnsi="Arial" w:cs="Arial"/>
          <w:color w:val="353B48"/>
          <w:spacing w:val="-3"/>
        </w:rPr>
        <w:t>The canonical tag, also called "</w:t>
      </w:r>
      <w:proofErr w:type="spellStart"/>
      <w:r w:rsidRPr="00C84824">
        <w:rPr>
          <w:rFonts w:ascii="Arial" w:hAnsi="Arial" w:cs="Arial"/>
          <w:color w:val="353B48"/>
          <w:spacing w:val="-3"/>
        </w:rPr>
        <w:t>rel</w:t>
      </w:r>
      <w:proofErr w:type="spellEnd"/>
      <w:r w:rsidRPr="00C84824">
        <w:rPr>
          <w:rFonts w:ascii="Arial" w:hAnsi="Arial" w:cs="Arial"/>
          <w:color w:val="353B48"/>
          <w:spacing w:val="-3"/>
        </w:rPr>
        <w:t xml:space="preserve"> canonical" is an HTML tag that tells search engines that the enclosed URL is the original, definitive version of the page. The canonicalized URL.</w:t>
      </w:r>
    </w:p>
    <w:p w14:paraId="5675F001" w14:textId="77777777" w:rsidR="00C84824" w:rsidRPr="00C84824" w:rsidRDefault="00C84824" w:rsidP="00C84824">
      <w:pPr>
        <w:shd w:val="clear" w:color="auto" w:fill="FFFFFF"/>
        <w:rPr>
          <w:rFonts w:ascii="Arial" w:hAnsi="Arial" w:cs="Arial"/>
          <w:color w:val="353B48"/>
          <w:spacing w:val="-3"/>
        </w:rPr>
      </w:pPr>
      <w:r w:rsidRPr="00C84824">
        <w:rPr>
          <w:rFonts w:ascii="Arial" w:hAnsi="Arial" w:cs="Arial"/>
          <w:color w:val="353B48"/>
          <w:spacing w:val="-3"/>
        </w:rPr>
        <w:t>The tag goes in the page’s </w:t>
      </w:r>
      <w:r w:rsidRPr="00C84824">
        <w:rPr>
          <w:rStyle w:val="Emphasis"/>
          <w:rFonts w:ascii="Arial" w:hAnsi="Arial" w:cs="Arial"/>
          <w:color w:val="ECA9A7"/>
          <w:spacing w:val="-3"/>
          <w:sz w:val="24"/>
          <w:szCs w:val="24"/>
        </w:rPr>
        <w:t>&lt;head&gt;</w:t>
      </w:r>
      <w:r w:rsidRPr="00C84824">
        <w:rPr>
          <w:rFonts w:ascii="Arial" w:hAnsi="Arial" w:cs="Arial"/>
          <w:color w:val="353B48"/>
          <w:spacing w:val="-3"/>
        </w:rPr>
        <w:t> section and looks like this:</w:t>
      </w:r>
    </w:p>
    <w:p w14:paraId="05852DF5" w14:textId="27E76F20" w:rsidR="00C84824" w:rsidRPr="00C84824" w:rsidRDefault="00C84824" w:rsidP="00C84824">
      <w:pPr>
        <w:pStyle w:val="NoSpacing"/>
        <w:shd w:val="clear" w:color="auto" w:fill="FFFFFF"/>
        <w:rPr>
          <w:rStyle w:val="Emphasis"/>
          <w:rFonts w:ascii="Arial" w:hAnsi="Arial" w:cs="Arial"/>
          <w:color w:val="212529"/>
          <w:spacing w:val="-3"/>
          <w:sz w:val="24"/>
          <w:szCs w:val="24"/>
          <w:bdr w:val="single" w:sz="4" w:space="0" w:color="auto"/>
        </w:rPr>
      </w:pPr>
      <w:r w:rsidRPr="00C84824">
        <w:rPr>
          <w:rStyle w:val="Emphasis"/>
          <w:rFonts w:ascii="Arial" w:hAnsi="Arial" w:cs="Arial"/>
          <w:color w:val="212529"/>
          <w:spacing w:val="-3"/>
          <w:sz w:val="24"/>
          <w:szCs w:val="24"/>
          <w:bdr w:val="single" w:sz="4" w:space="0" w:color="auto"/>
        </w:rPr>
        <w:t xml:space="preserve">&lt;link </w:t>
      </w:r>
      <w:proofErr w:type="spellStart"/>
      <w:r w:rsidRPr="00C84824">
        <w:rPr>
          <w:rStyle w:val="Emphasis"/>
          <w:rFonts w:ascii="Arial" w:hAnsi="Arial" w:cs="Arial"/>
          <w:color w:val="212529"/>
          <w:spacing w:val="-3"/>
          <w:sz w:val="24"/>
          <w:szCs w:val="24"/>
          <w:bdr w:val="single" w:sz="4" w:space="0" w:color="auto"/>
        </w:rPr>
        <w:t>rel</w:t>
      </w:r>
      <w:proofErr w:type="spellEnd"/>
      <w:r w:rsidRPr="00C84824">
        <w:rPr>
          <w:rStyle w:val="Emphasis"/>
          <w:rFonts w:ascii="Arial" w:hAnsi="Arial" w:cs="Arial"/>
          <w:color w:val="212529"/>
          <w:spacing w:val="-3"/>
          <w:sz w:val="24"/>
          <w:szCs w:val="24"/>
          <w:bdr w:val="single" w:sz="4" w:space="0" w:color="auto"/>
        </w:rPr>
        <w:t xml:space="preserve">="canonical” </w:t>
      </w:r>
      <w:proofErr w:type="spellStart"/>
      <w:r w:rsidRPr="00C84824">
        <w:rPr>
          <w:rStyle w:val="Emphasis"/>
          <w:rFonts w:ascii="Arial" w:hAnsi="Arial" w:cs="Arial"/>
          <w:color w:val="212529"/>
          <w:spacing w:val="-3"/>
          <w:sz w:val="24"/>
          <w:szCs w:val="24"/>
          <w:bdr w:val="single" w:sz="4" w:space="0" w:color="auto"/>
        </w:rPr>
        <w:t>href</w:t>
      </w:r>
      <w:proofErr w:type="spellEnd"/>
      <w:r w:rsidRPr="00C84824">
        <w:rPr>
          <w:rStyle w:val="Emphasis"/>
          <w:rFonts w:ascii="Arial" w:hAnsi="Arial" w:cs="Arial"/>
          <w:color w:val="212529"/>
          <w:spacing w:val="-3"/>
          <w:sz w:val="24"/>
          <w:szCs w:val="24"/>
          <w:bdr w:val="single" w:sz="4" w:space="0" w:color="auto"/>
        </w:rPr>
        <w:t>=”https://www.example.com”&gt;</w:t>
      </w:r>
    </w:p>
    <w:p w14:paraId="749EEDF9" w14:textId="77777777" w:rsidR="00C84824" w:rsidRPr="00C84824" w:rsidRDefault="00C84824" w:rsidP="00C84824">
      <w:pPr>
        <w:pStyle w:val="NoSpacing"/>
        <w:shd w:val="clear" w:color="auto" w:fill="FFFFFF"/>
        <w:rPr>
          <w:rStyle w:val="Emphasis"/>
          <w:rFonts w:ascii="Arial" w:hAnsi="Arial" w:cs="Arial"/>
          <w:color w:val="212529"/>
          <w:spacing w:val="-3"/>
          <w:sz w:val="24"/>
          <w:szCs w:val="24"/>
        </w:rPr>
      </w:pPr>
    </w:p>
    <w:p w14:paraId="6140D071" w14:textId="77777777" w:rsidR="00C84824" w:rsidRPr="00C84824" w:rsidRDefault="00C84824" w:rsidP="00C84824">
      <w:pPr>
        <w:shd w:val="clear" w:color="auto" w:fill="FFFFFF"/>
        <w:rPr>
          <w:rFonts w:ascii="Arial" w:hAnsi="Arial" w:cs="Arial"/>
          <w:color w:val="353B48"/>
          <w:spacing w:val="-3"/>
        </w:rPr>
      </w:pPr>
      <w:r w:rsidRPr="00C84824">
        <w:rPr>
          <w:rFonts w:ascii="Arial" w:hAnsi="Arial" w:cs="Arial"/>
          <w:color w:val="353B48"/>
          <w:spacing w:val="-3"/>
        </w:rPr>
        <w:t>Practically speaking, the canonical tag tells Google which page you want to appear in search results.</w:t>
      </w:r>
    </w:p>
    <w:p w14:paraId="0E8960FC" w14:textId="77777777" w:rsidR="00C84824" w:rsidRPr="00C84824" w:rsidRDefault="00C84824" w:rsidP="00C84824">
      <w:pPr>
        <w:rPr>
          <w:sz w:val="28"/>
          <w:szCs w:val="28"/>
        </w:rPr>
      </w:pPr>
      <w:r w:rsidRPr="00C84824">
        <w:rPr>
          <w:sz w:val="28"/>
          <w:szCs w:val="28"/>
        </w:rPr>
        <w:t>Why Do Canonical Tags Matter?</w:t>
      </w:r>
    </w:p>
    <w:p w14:paraId="475A6688" w14:textId="77777777" w:rsidR="00C84824" w:rsidRPr="00C84824" w:rsidRDefault="00C84824" w:rsidP="00C84824">
      <w:pPr>
        <w:shd w:val="clear" w:color="auto" w:fill="FFFFFF"/>
        <w:rPr>
          <w:rFonts w:ascii="Arial" w:hAnsi="Arial" w:cs="Arial"/>
          <w:color w:val="353B48"/>
          <w:spacing w:val="-3"/>
        </w:rPr>
      </w:pPr>
      <w:r w:rsidRPr="00C84824">
        <w:rPr>
          <w:rFonts w:ascii="Arial" w:hAnsi="Arial" w:cs="Arial"/>
          <w:color w:val="353B48"/>
          <w:spacing w:val="-3"/>
        </w:rPr>
        <w:t>Humans tend to think of pages that look the same and have the same content as all one page. Like the homepage is the homepage is the homepage. Search engines, though, don’t work the same way. They see different URLs as different pages, even if they serve the same purpose.</w:t>
      </w:r>
    </w:p>
    <w:p w14:paraId="721C5814" w14:textId="77777777" w:rsidR="00C84824" w:rsidRPr="00C84824" w:rsidRDefault="00C84824" w:rsidP="00C84824">
      <w:pPr>
        <w:shd w:val="clear" w:color="auto" w:fill="FFFFFF"/>
        <w:rPr>
          <w:rFonts w:ascii="Arial" w:hAnsi="Arial" w:cs="Arial"/>
          <w:color w:val="353B48"/>
          <w:spacing w:val="-3"/>
        </w:rPr>
      </w:pPr>
      <w:r w:rsidRPr="00C84824">
        <w:rPr>
          <w:rFonts w:ascii="Arial" w:hAnsi="Arial" w:cs="Arial"/>
          <w:color w:val="353B48"/>
          <w:spacing w:val="-3"/>
        </w:rPr>
        <w:t>So to Google, all of these URLs are unique pages:</w:t>
      </w:r>
    </w:p>
    <w:p w14:paraId="446BEDF4" w14:textId="77777777" w:rsidR="00C84824" w:rsidRPr="00C84824" w:rsidRDefault="00C84824" w:rsidP="00C84824">
      <w:pPr>
        <w:numPr>
          <w:ilvl w:val="0"/>
          <w:numId w:val="22"/>
        </w:numPr>
        <w:shd w:val="clear" w:color="auto" w:fill="FFFFFF"/>
        <w:spacing w:after="0" w:line="240" w:lineRule="auto"/>
        <w:ind w:left="1170"/>
        <w:rPr>
          <w:rFonts w:ascii="Arial" w:hAnsi="Arial" w:cs="Arial"/>
          <w:color w:val="353B48"/>
          <w:spacing w:val="-3"/>
          <w:sz w:val="24"/>
          <w:szCs w:val="24"/>
        </w:rPr>
      </w:pPr>
      <w:r w:rsidRPr="00C84824">
        <w:rPr>
          <w:rStyle w:val="Emphasis"/>
          <w:rFonts w:ascii="Arial" w:hAnsi="Arial" w:cs="Arial"/>
          <w:color w:val="ECA9A7"/>
          <w:spacing w:val="-3"/>
          <w:sz w:val="24"/>
          <w:szCs w:val="24"/>
        </w:rPr>
        <w:t>https://www.example.com</w:t>
      </w:r>
    </w:p>
    <w:p w14:paraId="7B9478B0" w14:textId="77777777" w:rsidR="00C84824" w:rsidRPr="00C84824" w:rsidRDefault="00C84824" w:rsidP="00C84824">
      <w:pPr>
        <w:numPr>
          <w:ilvl w:val="0"/>
          <w:numId w:val="22"/>
        </w:numPr>
        <w:shd w:val="clear" w:color="auto" w:fill="FFFFFF"/>
        <w:spacing w:after="0" w:line="240" w:lineRule="auto"/>
        <w:ind w:left="1170"/>
        <w:rPr>
          <w:rFonts w:ascii="Arial" w:hAnsi="Arial" w:cs="Arial"/>
          <w:color w:val="353B48"/>
          <w:spacing w:val="-3"/>
          <w:sz w:val="24"/>
          <w:szCs w:val="24"/>
        </w:rPr>
      </w:pPr>
      <w:r w:rsidRPr="00C84824">
        <w:rPr>
          <w:rStyle w:val="Emphasis"/>
          <w:rFonts w:ascii="Arial" w:hAnsi="Arial" w:cs="Arial"/>
          <w:color w:val="ECA9A7"/>
          <w:spacing w:val="-3"/>
          <w:sz w:val="24"/>
          <w:szCs w:val="24"/>
        </w:rPr>
        <w:t>www.example.com/</w:t>
      </w:r>
    </w:p>
    <w:p w14:paraId="09E6E9FB" w14:textId="77777777" w:rsidR="00C84824" w:rsidRPr="00C84824" w:rsidRDefault="00C84824" w:rsidP="00C84824">
      <w:pPr>
        <w:numPr>
          <w:ilvl w:val="0"/>
          <w:numId w:val="22"/>
        </w:numPr>
        <w:shd w:val="clear" w:color="auto" w:fill="FFFFFF"/>
        <w:spacing w:after="0" w:line="240" w:lineRule="auto"/>
        <w:ind w:left="1170"/>
        <w:rPr>
          <w:rFonts w:ascii="Arial" w:hAnsi="Arial" w:cs="Arial"/>
          <w:color w:val="353B48"/>
          <w:spacing w:val="-3"/>
          <w:sz w:val="24"/>
          <w:szCs w:val="24"/>
        </w:rPr>
      </w:pPr>
      <w:r w:rsidRPr="00C84824">
        <w:rPr>
          <w:rStyle w:val="Emphasis"/>
          <w:rFonts w:ascii="Arial" w:hAnsi="Arial" w:cs="Arial"/>
          <w:color w:val="ECA9A7"/>
          <w:spacing w:val="-3"/>
          <w:sz w:val="24"/>
          <w:szCs w:val="24"/>
        </w:rPr>
        <w:t>https://www.example.com/index.php</w:t>
      </w:r>
    </w:p>
    <w:p w14:paraId="7AAB0757" w14:textId="77777777" w:rsidR="00C84824" w:rsidRPr="00C84824" w:rsidRDefault="00C84824" w:rsidP="00C84824">
      <w:pPr>
        <w:numPr>
          <w:ilvl w:val="0"/>
          <w:numId w:val="22"/>
        </w:numPr>
        <w:shd w:val="clear" w:color="auto" w:fill="FFFFFF"/>
        <w:spacing w:after="0" w:line="240" w:lineRule="auto"/>
        <w:ind w:left="1170"/>
        <w:rPr>
          <w:rFonts w:ascii="Arial" w:hAnsi="Arial" w:cs="Arial"/>
          <w:color w:val="353B48"/>
          <w:spacing w:val="-3"/>
          <w:sz w:val="24"/>
          <w:szCs w:val="24"/>
        </w:rPr>
      </w:pPr>
      <w:r w:rsidRPr="00C84824">
        <w:rPr>
          <w:rStyle w:val="Emphasis"/>
          <w:rFonts w:ascii="Arial" w:hAnsi="Arial" w:cs="Arial"/>
          <w:color w:val="ECA9A7"/>
          <w:spacing w:val="-3"/>
          <w:sz w:val="24"/>
          <w:szCs w:val="24"/>
        </w:rPr>
        <w:t>example.com</w:t>
      </w:r>
    </w:p>
    <w:p w14:paraId="0E45878D" w14:textId="77777777" w:rsidR="00C84824" w:rsidRPr="00C84824" w:rsidRDefault="00C84824" w:rsidP="00C84824">
      <w:pPr>
        <w:shd w:val="clear" w:color="auto" w:fill="FFFFFF"/>
        <w:rPr>
          <w:rFonts w:ascii="Arial" w:hAnsi="Arial" w:cs="Arial"/>
          <w:color w:val="353B48"/>
          <w:spacing w:val="-3"/>
        </w:rPr>
      </w:pPr>
      <w:r w:rsidRPr="00C84824">
        <w:rPr>
          <w:rFonts w:ascii="Arial" w:hAnsi="Arial" w:cs="Arial"/>
          <w:color w:val="353B48"/>
          <w:spacing w:val="-3"/>
        </w:rPr>
        <w:t>To Google, you’ve got 5 unique copies of your homepage even though all humans will see is one page. This situation can cause you to suffer some of the issues associated with </w:t>
      </w:r>
      <w:hyperlink r:id="rId9" w:history="1">
        <w:r w:rsidRPr="00C84824">
          <w:rPr>
            <w:rStyle w:val="attributecolor"/>
            <w:rFonts w:ascii="Arial" w:hAnsi="Arial" w:cs="Arial"/>
            <w:color w:val="2286E6"/>
            <w:spacing w:val="-3"/>
          </w:rPr>
          <w:t>duplicate content</w:t>
        </w:r>
      </w:hyperlink>
      <w:r w:rsidRPr="00C84824">
        <w:rPr>
          <w:rFonts w:ascii="Arial" w:hAnsi="Arial" w:cs="Arial"/>
          <w:color w:val="353B48"/>
          <w:spacing w:val="-3"/>
        </w:rPr>
        <w:t>.</w:t>
      </w:r>
    </w:p>
    <w:p w14:paraId="20C00BA8" w14:textId="25BB217F" w:rsidR="000E086E" w:rsidRPr="00AF2FF2" w:rsidRDefault="000E086E" w:rsidP="00AF2FF2">
      <w:pPr>
        <w:pStyle w:val="Heading2"/>
        <w:rPr>
          <w:b w:val="0"/>
          <w:bCs/>
          <w:szCs w:val="32"/>
        </w:rPr>
      </w:pPr>
      <w:bookmarkStart w:id="9" w:name="_Toc114175463"/>
      <w:r w:rsidRPr="00AF2FF2">
        <w:rPr>
          <w:b w:val="0"/>
          <w:bCs/>
          <w:szCs w:val="32"/>
        </w:rPr>
        <w:lastRenderedPageBreak/>
        <w:t>&lt;meta name =”robots” content=”index”&gt;.</w:t>
      </w:r>
      <w:bookmarkEnd w:id="9"/>
    </w:p>
    <w:p w14:paraId="1700DC0E" w14:textId="77777777" w:rsidR="000E086E" w:rsidRPr="000E086E" w:rsidRDefault="000E086E" w:rsidP="000E086E"/>
    <w:p w14:paraId="028BF3E2" w14:textId="77777777" w:rsidR="000E086E" w:rsidRDefault="000E086E" w:rsidP="000E086E">
      <w:pPr>
        <w:shd w:val="clear" w:color="auto" w:fill="FFFFFF"/>
        <w:spacing w:after="150"/>
        <w:rPr>
          <w:rFonts w:ascii="Roboto" w:hAnsi="Roboto"/>
          <w:color w:val="333333"/>
          <w:sz w:val="26"/>
          <w:szCs w:val="26"/>
        </w:rPr>
      </w:pPr>
      <w:r>
        <w:rPr>
          <w:rFonts w:ascii="Helvetica" w:hAnsi="Helvetica"/>
          <w:color w:val="333333"/>
          <w:sz w:val="26"/>
          <w:szCs w:val="26"/>
        </w:rPr>
        <w:t>What the heck is it!? Is it a robot that automates your meta tags? Is it a piece of magical SEO tag? Does it summon the Google robot to your page?</w:t>
      </w:r>
    </w:p>
    <w:p w14:paraId="4E17D0BF" w14:textId="77777777" w:rsidR="000E086E" w:rsidRDefault="000E086E" w:rsidP="000E086E">
      <w:pPr>
        <w:shd w:val="clear" w:color="auto" w:fill="FFFFFF"/>
        <w:spacing w:after="150"/>
        <w:rPr>
          <w:rFonts w:ascii="Roboto" w:hAnsi="Roboto"/>
          <w:color w:val="333333"/>
          <w:sz w:val="26"/>
          <w:szCs w:val="26"/>
        </w:rPr>
      </w:pPr>
      <w:r>
        <w:rPr>
          <w:rFonts w:ascii="Helvetica" w:hAnsi="Helvetica"/>
          <w:color w:val="333333"/>
          <w:sz w:val="26"/>
          <w:szCs w:val="26"/>
        </w:rPr>
        <w:t>Meta robots tag is a tag that tells search engines what to follow and what not to follow. It is a piece of code in the &lt;head&gt; section of your webpage. It’s a simple code that gives you the power to decide about what pages you want to hide from search engine crawlers and what pages you want them to index and look at.</w:t>
      </w:r>
    </w:p>
    <w:p w14:paraId="02B014F5" w14:textId="77777777" w:rsidR="000E086E" w:rsidRDefault="000E086E" w:rsidP="000E086E">
      <w:pPr>
        <w:shd w:val="clear" w:color="auto" w:fill="FFFFFF"/>
        <w:spacing w:after="0"/>
        <w:rPr>
          <w:rFonts w:ascii="Roboto" w:hAnsi="Roboto"/>
          <w:color w:val="333333"/>
          <w:sz w:val="26"/>
          <w:szCs w:val="26"/>
        </w:rPr>
      </w:pPr>
      <w:r>
        <w:rPr>
          <w:rFonts w:ascii="Helvetica" w:hAnsi="Helvetica"/>
          <w:color w:val="333333"/>
          <w:sz w:val="26"/>
          <w:szCs w:val="26"/>
        </w:rPr>
        <w:t>Another function of the meta robots tag is that it tells </w:t>
      </w:r>
      <w:hyperlink r:id="rId10" w:tgtFrame="_blank" w:history="1">
        <w:r>
          <w:rPr>
            <w:rStyle w:val="attributecolor"/>
            <w:rFonts w:ascii="Arial" w:eastAsiaTheme="majorEastAsia" w:hAnsi="Arial" w:cs="Arial"/>
            <w:color w:val="CC3333"/>
            <w:sz w:val="26"/>
            <w:szCs w:val="26"/>
          </w:rPr>
          <w:t>search engine crawlers</w:t>
        </w:r>
      </w:hyperlink>
      <w:r>
        <w:rPr>
          <w:rFonts w:ascii="Helvetica" w:hAnsi="Helvetica"/>
          <w:color w:val="333333"/>
          <w:sz w:val="26"/>
          <w:szCs w:val="26"/>
        </w:rPr>
        <w:t> what links to follow and what links to stop with.</w:t>
      </w:r>
    </w:p>
    <w:p w14:paraId="3820BA78" w14:textId="77777777" w:rsidR="000E086E" w:rsidRDefault="000E086E" w:rsidP="000E086E">
      <w:pPr>
        <w:shd w:val="clear" w:color="auto" w:fill="FFFFFF"/>
        <w:spacing w:after="150"/>
        <w:rPr>
          <w:rFonts w:ascii="Roboto" w:hAnsi="Roboto"/>
          <w:color w:val="333333"/>
          <w:sz w:val="26"/>
          <w:szCs w:val="26"/>
        </w:rPr>
      </w:pPr>
      <w:r>
        <w:rPr>
          <w:rFonts w:ascii="Helvetica" w:hAnsi="Helvetica"/>
          <w:color w:val="333333"/>
          <w:sz w:val="26"/>
          <w:szCs w:val="26"/>
        </w:rPr>
        <w:t>When you have a lot of links going out of your website you should know that you lose some Google juice. And as a result, your page rank would lower down.</w:t>
      </w:r>
    </w:p>
    <w:p w14:paraId="5A9E61AA" w14:textId="77777777" w:rsidR="000E086E" w:rsidRDefault="000E086E" w:rsidP="000E086E">
      <w:pPr>
        <w:shd w:val="clear" w:color="auto" w:fill="FFFFFF"/>
        <w:spacing w:after="150"/>
        <w:rPr>
          <w:rFonts w:ascii="Roboto" w:hAnsi="Roboto"/>
          <w:color w:val="333333"/>
          <w:sz w:val="26"/>
          <w:szCs w:val="26"/>
        </w:rPr>
      </w:pPr>
      <w:r>
        <w:rPr>
          <w:rFonts w:ascii="Helvetica" w:hAnsi="Helvetica"/>
          <w:color w:val="333333"/>
          <w:sz w:val="26"/>
          <w:szCs w:val="26"/>
        </w:rPr>
        <w:t>So what you want to do is to keep that juice to yourself with some of the links—and you tell the search engine crawlers not to follow the links going out of your site because in doing so, they will also take some of your Google juice with them.</w:t>
      </w:r>
    </w:p>
    <w:p w14:paraId="09159FF6" w14:textId="77777777" w:rsidR="000E086E" w:rsidRDefault="000E086E" w:rsidP="000E086E">
      <w:pPr>
        <w:shd w:val="clear" w:color="auto" w:fill="FFFFFF"/>
        <w:spacing w:after="150"/>
        <w:rPr>
          <w:rFonts w:ascii="Roboto" w:hAnsi="Roboto"/>
          <w:color w:val="333333"/>
          <w:sz w:val="26"/>
          <w:szCs w:val="26"/>
        </w:rPr>
      </w:pPr>
      <w:r>
        <w:rPr>
          <w:rFonts w:ascii="Helvetica" w:hAnsi="Helvetica"/>
          <w:color w:val="333333"/>
          <w:sz w:val="26"/>
          <w:szCs w:val="26"/>
        </w:rPr>
        <w:t>If you don’t have a meta robots tag though, don’t panic. By default, the search engine crawlers WILL index your site and WILL follow links.</w:t>
      </w:r>
    </w:p>
    <w:p w14:paraId="1DA654BF" w14:textId="77777777" w:rsidR="000E086E" w:rsidRDefault="000E086E" w:rsidP="000E086E">
      <w:pPr>
        <w:shd w:val="clear" w:color="auto" w:fill="FFFFFF"/>
        <w:spacing w:after="150"/>
        <w:rPr>
          <w:rFonts w:ascii="Roboto" w:hAnsi="Roboto"/>
          <w:color w:val="333333"/>
          <w:sz w:val="26"/>
          <w:szCs w:val="26"/>
        </w:rPr>
      </w:pPr>
      <w:r>
        <w:rPr>
          <w:rFonts w:ascii="Helvetica" w:hAnsi="Helvetica"/>
          <w:color w:val="333333"/>
          <w:sz w:val="26"/>
          <w:szCs w:val="26"/>
        </w:rPr>
        <w:t>Let me make it clear that search engine crawlers following your links is not bad at all. Losing some of your juice won’t affect your site much in exchange for getting the attention of other websites you’re linking out to.</w:t>
      </w:r>
    </w:p>
    <w:p w14:paraId="110DD598" w14:textId="77777777" w:rsidR="000E086E" w:rsidRDefault="000E086E" w:rsidP="000E086E">
      <w:pPr>
        <w:shd w:val="clear" w:color="auto" w:fill="FFFFFF"/>
        <w:spacing w:after="150"/>
        <w:rPr>
          <w:rFonts w:ascii="Roboto" w:hAnsi="Roboto"/>
          <w:color w:val="333333"/>
          <w:sz w:val="26"/>
          <w:szCs w:val="26"/>
        </w:rPr>
      </w:pPr>
      <w:r>
        <w:rPr>
          <w:rFonts w:ascii="Helvetica" w:hAnsi="Helvetica"/>
          <w:color w:val="333333"/>
          <w:sz w:val="26"/>
          <w:szCs w:val="26"/>
        </w:rPr>
        <w:t xml:space="preserve">In fact I don’t recommend using </w:t>
      </w:r>
      <w:proofErr w:type="spellStart"/>
      <w:r>
        <w:rPr>
          <w:rFonts w:ascii="Helvetica" w:hAnsi="Helvetica"/>
          <w:color w:val="333333"/>
          <w:sz w:val="26"/>
          <w:szCs w:val="26"/>
        </w:rPr>
        <w:t>nofollow</w:t>
      </w:r>
      <w:proofErr w:type="spellEnd"/>
      <w:r>
        <w:rPr>
          <w:rFonts w:ascii="Helvetica" w:hAnsi="Helvetica"/>
          <w:color w:val="333333"/>
          <w:sz w:val="26"/>
          <w:szCs w:val="26"/>
        </w:rPr>
        <w:t xml:space="preserve"> at all if you don’t have too much outbound links.</w:t>
      </w:r>
    </w:p>
    <w:p w14:paraId="5AC7D027" w14:textId="77777777" w:rsidR="000E086E" w:rsidRDefault="000E086E" w:rsidP="000E086E">
      <w:pPr>
        <w:shd w:val="clear" w:color="auto" w:fill="FFFFFF"/>
        <w:spacing w:after="150"/>
        <w:rPr>
          <w:rFonts w:ascii="Roboto" w:hAnsi="Roboto"/>
          <w:color w:val="333333"/>
          <w:sz w:val="26"/>
          <w:szCs w:val="26"/>
        </w:rPr>
      </w:pPr>
      <w:r>
        <w:rPr>
          <w:rFonts w:ascii="Helvetica" w:hAnsi="Helvetica"/>
          <w:color w:val="333333"/>
          <w:sz w:val="26"/>
          <w:szCs w:val="26"/>
        </w:rPr>
        <w:t>Basically the meta robots tag can be cracked down to four main functions for the search engine crawlers:</w:t>
      </w:r>
    </w:p>
    <w:p w14:paraId="3E896141" w14:textId="77777777" w:rsidR="000E086E" w:rsidRDefault="000E086E" w:rsidP="000E086E">
      <w:pPr>
        <w:numPr>
          <w:ilvl w:val="0"/>
          <w:numId w:val="23"/>
        </w:numPr>
        <w:shd w:val="clear" w:color="auto" w:fill="FFFFFF"/>
        <w:spacing w:before="150" w:after="150" w:line="510" w:lineRule="atLeast"/>
        <w:rPr>
          <w:rFonts w:ascii="Arial" w:hAnsi="Arial" w:cs="Arial"/>
          <w:color w:val="464646"/>
          <w:sz w:val="24"/>
          <w:szCs w:val="24"/>
        </w:rPr>
      </w:pPr>
      <w:r>
        <w:rPr>
          <w:rFonts w:ascii="Helvetica" w:hAnsi="Helvetica" w:cs="Arial"/>
          <w:color w:val="464646"/>
        </w:rPr>
        <w:t>FOLLOW – a command for the search engine crawler to follow the links in that webpage</w:t>
      </w:r>
    </w:p>
    <w:p w14:paraId="3764C278" w14:textId="77777777" w:rsidR="000E086E" w:rsidRDefault="000E086E" w:rsidP="000E086E">
      <w:pPr>
        <w:numPr>
          <w:ilvl w:val="0"/>
          <w:numId w:val="23"/>
        </w:numPr>
        <w:shd w:val="clear" w:color="auto" w:fill="FFFFFF"/>
        <w:spacing w:before="150" w:after="150" w:line="510" w:lineRule="atLeast"/>
        <w:rPr>
          <w:rFonts w:ascii="Arial" w:hAnsi="Arial" w:cs="Arial"/>
          <w:color w:val="464646"/>
        </w:rPr>
      </w:pPr>
      <w:r>
        <w:rPr>
          <w:rFonts w:ascii="Helvetica" w:hAnsi="Helvetica" w:cs="Arial"/>
          <w:color w:val="464646"/>
        </w:rPr>
        <w:t>INDEX – a command for the search engine crawler  to index that webpage</w:t>
      </w:r>
    </w:p>
    <w:p w14:paraId="2F8556DA" w14:textId="77777777" w:rsidR="000E086E" w:rsidRDefault="000E086E" w:rsidP="000E086E">
      <w:pPr>
        <w:numPr>
          <w:ilvl w:val="0"/>
          <w:numId w:val="23"/>
        </w:numPr>
        <w:shd w:val="clear" w:color="auto" w:fill="FFFFFF"/>
        <w:spacing w:before="150" w:after="150" w:line="510" w:lineRule="atLeast"/>
        <w:rPr>
          <w:rFonts w:ascii="Arial" w:hAnsi="Arial" w:cs="Arial"/>
          <w:color w:val="464646"/>
        </w:rPr>
      </w:pPr>
      <w:r>
        <w:rPr>
          <w:rFonts w:ascii="Helvetica" w:hAnsi="Helvetica" w:cs="Arial"/>
          <w:color w:val="464646"/>
        </w:rPr>
        <w:t>NOFOLLOW – a command for the search engine crawler NOT to follow the links in that webpage</w:t>
      </w:r>
    </w:p>
    <w:p w14:paraId="15B87B12" w14:textId="40B8987B" w:rsidR="005A568F" w:rsidRPr="000E086E" w:rsidRDefault="000E086E" w:rsidP="000E086E">
      <w:pPr>
        <w:numPr>
          <w:ilvl w:val="0"/>
          <w:numId w:val="23"/>
        </w:numPr>
        <w:shd w:val="clear" w:color="auto" w:fill="FFFFFF"/>
        <w:spacing w:before="150" w:after="150" w:line="510" w:lineRule="atLeast"/>
        <w:rPr>
          <w:rFonts w:ascii="Arial" w:hAnsi="Arial" w:cs="Arial"/>
          <w:color w:val="464646"/>
        </w:rPr>
      </w:pPr>
      <w:r>
        <w:rPr>
          <w:rFonts w:ascii="Helvetica" w:hAnsi="Helvetica" w:cs="Arial"/>
          <w:color w:val="464646"/>
        </w:rPr>
        <w:t>NOINDEX – a command for the search engine crawler NOT to index that webpage</w:t>
      </w:r>
    </w:p>
    <w:p w14:paraId="2A61DEE8" w14:textId="3C8A0397" w:rsidR="00E31AC9" w:rsidRPr="009776BD" w:rsidRDefault="00EC4396" w:rsidP="00EC4396">
      <w:pPr>
        <w:pStyle w:val="Heading1"/>
        <w:rPr>
          <w:b/>
          <w:bCs/>
        </w:rPr>
      </w:pPr>
      <w:bookmarkStart w:id="10" w:name="_Toc114175464"/>
      <w:r w:rsidRPr="009776BD">
        <w:rPr>
          <w:b/>
          <w:bCs/>
        </w:rPr>
        <w:lastRenderedPageBreak/>
        <w:t>First html code .</w:t>
      </w:r>
      <w:bookmarkEnd w:id="10"/>
    </w:p>
    <w:p w14:paraId="765D88BD" w14:textId="5D8B4D71" w:rsidR="00EC4396" w:rsidRDefault="00EC4396" w:rsidP="00EC4396">
      <w:pPr>
        <w:spacing w:line="360" w:lineRule="auto"/>
      </w:pPr>
    </w:p>
    <w:p w14:paraId="4426DF09" w14:textId="79700CE5" w:rsidR="00EC4396" w:rsidRDefault="00EC4396" w:rsidP="00EC4396">
      <w:pPr>
        <w:spacing w:after="0" w:line="360" w:lineRule="auto"/>
      </w:pPr>
      <w:r>
        <w:t>Made a file (first.html). drag the file and  open in (vs code) .</w:t>
      </w:r>
    </w:p>
    <w:p w14:paraId="0830418B" w14:textId="5F5AABA9" w:rsidR="009D6672" w:rsidRPr="009776BD" w:rsidRDefault="009D6672" w:rsidP="009D6672">
      <w:pPr>
        <w:pStyle w:val="Heading1"/>
        <w:rPr>
          <w:b/>
          <w:bCs/>
        </w:rPr>
      </w:pPr>
      <w:bookmarkStart w:id="11" w:name="_Toc114175465"/>
      <w:r w:rsidRPr="009776BD">
        <w:rPr>
          <w:b/>
          <w:bCs/>
        </w:rPr>
        <w:t>How to see any web page HTML code(</w:t>
      </w:r>
      <w:proofErr w:type="spellStart"/>
      <w:r w:rsidR="00704DB3" w:rsidRPr="009776BD">
        <w:rPr>
          <w:b/>
          <w:bCs/>
        </w:rPr>
        <w:t>ctrl+U</w:t>
      </w:r>
      <w:proofErr w:type="spellEnd"/>
      <w:r w:rsidRPr="009776BD">
        <w:rPr>
          <w:b/>
          <w:bCs/>
        </w:rPr>
        <w:t>)</w:t>
      </w:r>
      <w:bookmarkEnd w:id="11"/>
    </w:p>
    <w:p w14:paraId="0681866E" w14:textId="77777777" w:rsidR="00704DB3" w:rsidRDefault="00704DB3" w:rsidP="00704DB3"/>
    <w:p w14:paraId="10FBF420" w14:textId="29D11343" w:rsidR="00040DEC" w:rsidRPr="009776BD" w:rsidRDefault="00040DEC" w:rsidP="00040DEC">
      <w:pPr>
        <w:pStyle w:val="Heading1"/>
        <w:rPr>
          <w:b/>
          <w:bCs/>
        </w:rPr>
      </w:pPr>
      <w:bookmarkStart w:id="12" w:name="_Toc114175466"/>
      <w:r w:rsidRPr="009776BD">
        <w:rPr>
          <w:b/>
          <w:bCs/>
        </w:rPr>
        <w:t>&lt;!DOCTYPE&gt; Declaration</w:t>
      </w:r>
      <w:bookmarkEnd w:id="12"/>
    </w:p>
    <w:p w14:paraId="2CD11C0F" w14:textId="77777777" w:rsidR="00040DEC" w:rsidRPr="00040DEC" w:rsidRDefault="00040DEC" w:rsidP="00040DEC">
      <w:pPr>
        <w:shd w:val="clear" w:color="auto" w:fill="FFFFFF"/>
        <w:spacing w:before="288" w:after="288"/>
        <w:rPr>
          <w:rFonts w:cstheme="minorHAnsi"/>
          <w:color w:val="000000"/>
        </w:rPr>
      </w:pPr>
      <w:r w:rsidRPr="00040DEC">
        <w:rPr>
          <w:rFonts w:cstheme="minorHAnsi"/>
          <w:color w:val="000000"/>
        </w:rPr>
        <w:t>The </w:t>
      </w:r>
      <w:r w:rsidRPr="00040DEC">
        <w:rPr>
          <w:rStyle w:val="Emphasis"/>
          <w:rFonts w:cstheme="minorHAnsi"/>
          <w:color w:val="DC143C"/>
          <w:sz w:val="24"/>
          <w:szCs w:val="24"/>
        </w:rPr>
        <w:t>&lt;!DOCTYPE&gt;</w:t>
      </w:r>
      <w:r w:rsidRPr="00040DEC">
        <w:rPr>
          <w:rFonts w:cstheme="minorHAnsi"/>
          <w:color w:val="000000"/>
        </w:rPr>
        <w:t> declaration represents the document type, and helps browsers to display web pages correctly.</w:t>
      </w:r>
    </w:p>
    <w:p w14:paraId="6D2E3A45" w14:textId="77777777" w:rsidR="00040DEC" w:rsidRPr="00040DEC" w:rsidRDefault="00040DEC" w:rsidP="00040DEC">
      <w:pPr>
        <w:shd w:val="clear" w:color="auto" w:fill="FFFFFF"/>
        <w:spacing w:before="288" w:after="288"/>
        <w:rPr>
          <w:rFonts w:cstheme="minorHAnsi"/>
          <w:color w:val="000000"/>
        </w:rPr>
      </w:pPr>
      <w:r w:rsidRPr="00040DEC">
        <w:rPr>
          <w:rFonts w:cstheme="minorHAnsi"/>
          <w:color w:val="000000"/>
        </w:rPr>
        <w:t>It must only appear once, at the top of the page (before any HTML tags).</w:t>
      </w:r>
    </w:p>
    <w:p w14:paraId="217E6C91" w14:textId="77777777" w:rsidR="00040DEC" w:rsidRPr="00040DEC" w:rsidRDefault="00040DEC" w:rsidP="00040DEC">
      <w:pPr>
        <w:shd w:val="clear" w:color="auto" w:fill="FFFFFF"/>
        <w:spacing w:before="288" w:after="288"/>
        <w:rPr>
          <w:rFonts w:cstheme="minorHAnsi"/>
          <w:color w:val="000000"/>
        </w:rPr>
      </w:pPr>
      <w:r w:rsidRPr="00040DEC">
        <w:rPr>
          <w:rFonts w:cstheme="minorHAnsi"/>
          <w:color w:val="000000"/>
        </w:rPr>
        <w:t>The </w:t>
      </w:r>
      <w:r w:rsidRPr="00040DEC">
        <w:rPr>
          <w:rStyle w:val="Emphasis"/>
          <w:rFonts w:cstheme="minorHAnsi"/>
          <w:color w:val="DC143C"/>
          <w:sz w:val="24"/>
          <w:szCs w:val="24"/>
        </w:rPr>
        <w:t>&lt;!DOCTYPE&gt;</w:t>
      </w:r>
      <w:r w:rsidRPr="00040DEC">
        <w:rPr>
          <w:rFonts w:cstheme="minorHAnsi"/>
          <w:color w:val="000000"/>
        </w:rPr>
        <w:t> declaration is not case sensitive.</w:t>
      </w:r>
    </w:p>
    <w:p w14:paraId="0A17C820" w14:textId="77777777" w:rsidR="00040DEC" w:rsidRPr="00040DEC" w:rsidRDefault="00040DEC" w:rsidP="00040DEC">
      <w:pPr>
        <w:shd w:val="clear" w:color="auto" w:fill="FFFFFF"/>
        <w:spacing w:before="288" w:after="288"/>
        <w:rPr>
          <w:rFonts w:cstheme="minorHAnsi"/>
          <w:color w:val="000000"/>
        </w:rPr>
      </w:pPr>
      <w:r w:rsidRPr="00040DEC">
        <w:rPr>
          <w:rFonts w:cstheme="minorHAnsi"/>
          <w:color w:val="000000"/>
        </w:rPr>
        <w:t>The </w:t>
      </w:r>
      <w:r w:rsidRPr="00040DEC">
        <w:rPr>
          <w:rStyle w:val="Emphasis"/>
          <w:rFonts w:cstheme="minorHAnsi"/>
          <w:color w:val="DC143C"/>
          <w:sz w:val="24"/>
          <w:szCs w:val="24"/>
        </w:rPr>
        <w:t>&lt;!DOCTYPE&gt;</w:t>
      </w:r>
      <w:r w:rsidRPr="00040DEC">
        <w:rPr>
          <w:rFonts w:cstheme="minorHAnsi"/>
          <w:color w:val="000000"/>
        </w:rPr>
        <w:t> declaration for HTML5 is:</w:t>
      </w:r>
    </w:p>
    <w:p w14:paraId="3F2664C3" w14:textId="01DDE37C" w:rsidR="00040DEC" w:rsidRPr="00040DEC" w:rsidRDefault="00040DEC" w:rsidP="00040DEC">
      <w:pPr>
        <w:shd w:val="clear" w:color="auto" w:fill="FFFFFF"/>
        <w:rPr>
          <w:rFonts w:cstheme="minorHAnsi"/>
          <w:color w:val="000000"/>
          <w:sz w:val="24"/>
          <w:szCs w:val="24"/>
        </w:rPr>
      </w:pPr>
      <w:r w:rsidRPr="00040DEC">
        <w:rPr>
          <w:rStyle w:val="tagnamecolor"/>
          <w:rFonts w:cstheme="minorHAnsi"/>
          <w:color w:val="0000CD"/>
          <w:sz w:val="24"/>
          <w:szCs w:val="24"/>
        </w:rPr>
        <w:t>&lt;</w:t>
      </w:r>
      <w:r w:rsidRPr="00040DEC">
        <w:rPr>
          <w:rStyle w:val="HTMLCode"/>
          <w:rFonts w:eastAsiaTheme="minorHAnsi" w:cstheme="minorHAnsi"/>
          <w:color w:val="A52A2A"/>
          <w:sz w:val="24"/>
          <w:szCs w:val="24"/>
        </w:rPr>
        <w:t>!DOCTYPE</w:t>
      </w:r>
      <w:r w:rsidRPr="00040DEC">
        <w:rPr>
          <w:rStyle w:val="tagcolor"/>
          <w:rFonts w:cstheme="minorHAnsi"/>
          <w:color w:val="FF0000"/>
          <w:sz w:val="24"/>
          <w:szCs w:val="24"/>
        </w:rPr>
        <w:t> html</w:t>
      </w:r>
      <w:r w:rsidRPr="00040DEC">
        <w:rPr>
          <w:rStyle w:val="tagnamecolor"/>
          <w:rFonts w:cstheme="minorHAnsi"/>
          <w:color w:val="0000CD"/>
          <w:sz w:val="24"/>
          <w:szCs w:val="24"/>
        </w:rPr>
        <w:t>&gt;</w:t>
      </w:r>
    </w:p>
    <w:p w14:paraId="3EF45778" w14:textId="77777777" w:rsidR="00040DEC" w:rsidRPr="009776BD" w:rsidRDefault="00040DEC" w:rsidP="00040DEC">
      <w:pPr>
        <w:pStyle w:val="Heading1"/>
        <w:rPr>
          <w:b/>
          <w:bCs/>
        </w:rPr>
      </w:pPr>
      <w:bookmarkStart w:id="13" w:name="_Toc114175467"/>
      <w:r w:rsidRPr="009776BD">
        <w:rPr>
          <w:b/>
          <w:bCs/>
        </w:rPr>
        <w:t>HTML Headings</w:t>
      </w:r>
      <w:bookmarkEnd w:id="13"/>
    </w:p>
    <w:p w14:paraId="3ECC6D23" w14:textId="77777777" w:rsidR="00040DEC" w:rsidRDefault="00040DEC" w:rsidP="00040DEC">
      <w:pPr>
        <w:shd w:val="clear" w:color="auto" w:fill="FFFFFF"/>
        <w:spacing w:before="288" w:after="288"/>
        <w:rPr>
          <w:rFonts w:ascii="Verdana" w:hAnsi="Verdana"/>
          <w:color w:val="000000"/>
          <w:sz w:val="23"/>
          <w:szCs w:val="23"/>
        </w:rPr>
      </w:pPr>
      <w:r>
        <w:rPr>
          <w:rFonts w:ascii="Verdana" w:hAnsi="Verdana"/>
          <w:color w:val="000000"/>
          <w:sz w:val="23"/>
          <w:szCs w:val="23"/>
        </w:rPr>
        <w:t>HTML headings are defined with the </w:t>
      </w:r>
      <w:r>
        <w:rPr>
          <w:rStyle w:val="Emphasis"/>
          <w:rFonts w:ascii="Consolas" w:hAnsi="Consolas"/>
          <w:color w:val="DC143C"/>
        </w:rPr>
        <w:t>&lt;h1&gt;</w:t>
      </w:r>
      <w:r>
        <w:rPr>
          <w:rFonts w:ascii="Verdana" w:hAnsi="Verdana"/>
          <w:color w:val="000000"/>
          <w:sz w:val="23"/>
          <w:szCs w:val="23"/>
        </w:rPr>
        <w:t> to </w:t>
      </w:r>
      <w:r>
        <w:rPr>
          <w:rStyle w:val="Emphasis"/>
          <w:rFonts w:ascii="Consolas" w:hAnsi="Consolas"/>
          <w:color w:val="DC143C"/>
        </w:rPr>
        <w:t>&lt;h6&gt;</w:t>
      </w:r>
      <w:r>
        <w:rPr>
          <w:rFonts w:ascii="Verdana" w:hAnsi="Verdana"/>
          <w:color w:val="000000"/>
          <w:sz w:val="23"/>
          <w:szCs w:val="23"/>
        </w:rPr>
        <w:t> tags.</w:t>
      </w:r>
    </w:p>
    <w:p w14:paraId="43171F37" w14:textId="471408AA" w:rsidR="009776BD" w:rsidRDefault="00040DEC" w:rsidP="00040DEC">
      <w:pPr>
        <w:shd w:val="clear" w:color="auto" w:fill="FFFFFF"/>
        <w:spacing w:before="288" w:after="288"/>
        <w:rPr>
          <w:rFonts w:ascii="Verdana" w:hAnsi="Verdana"/>
          <w:color w:val="000000"/>
          <w:sz w:val="23"/>
          <w:szCs w:val="23"/>
        </w:rPr>
      </w:pPr>
      <w:r>
        <w:rPr>
          <w:rStyle w:val="Emphasis"/>
          <w:rFonts w:ascii="Consolas" w:hAnsi="Consolas"/>
          <w:color w:val="DC143C"/>
        </w:rPr>
        <w:t>&lt;h1&gt;</w:t>
      </w:r>
      <w:r>
        <w:rPr>
          <w:rFonts w:ascii="Verdana" w:hAnsi="Verdana"/>
          <w:color w:val="000000"/>
          <w:sz w:val="23"/>
          <w:szCs w:val="23"/>
        </w:rPr>
        <w:t> defines the most important heading. </w:t>
      </w:r>
      <w:r>
        <w:rPr>
          <w:rStyle w:val="Emphasis"/>
          <w:rFonts w:ascii="Consolas" w:hAnsi="Consolas"/>
          <w:color w:val="DC143C"/>
        </w:rPr>
        <w:t>&lt;h6&gt;</w:t>
      </w:r>
      <w:r>
        <w:rPr>
          <w:rFonts w:ascii="Verdana" w:hAnsi="Verdana"/>
          <w:color w:val="000000"/>
          <w:sz w:val="23"/>
          <w:szCs w:val="23"/>
        </w:rPr>
        <w:t> defines the least important heading: </w:t>
      </w:r>
    </w:p>
    <w:p w14:paraId="462098FC" w14:textId="471408AA" w:rsidR="009776BD" w:rsidRPr="009776BD" w:rsidRDefault="009776BD" w:rsidP="009776BD">
      <w:pPr>
        <w:shd w:val="clear" w:color="auto" w:fill="FFFFFF"/>
        <w:rPr>
          <w:rFonts w:cstheme="minorHAnsi"/>
          <w:color w:val="000000"/>
          <w:sz w:val="16"/>
          <w:szCs w:val="16"/>
        </w:rPr>
      </w:pPr>
      <w:r w:rsidRPr="009776BD">
        <w:rPr>
          <w:rFonts w:cstheme="minorHAnsi"/>
          <w:color w:val="000000"/>
          <w:sz w:val="16"/>
          <w:szCs w:val="16"/>
        </w:rPr>
        <w:t>&lt;!DOCTYPE html&gt;</w:t>
      </w:r>
    </w:p>
    <w:p w14:paraId="6B99E5B8" w14:textId="77777777" w:rsidR="009776BD" w:rsidRPr="009776BD" w:rsidRDefault="009776BD" w:rsidP="009776BD">
      <w:pPr>
        <w:shd w:val="clear" w:color="auto" w:fill="FFFFFF"/>
        <w:rPr>
          <w:rFonts w:cstheme="minorHAnsi"/>
          <w:color w:val="000000"/>
          <w:sz w:val="16"/>
          <w:szCs w:val="16"/>
        </w:rPr>
      </w:pPr>
      <w:r w:rsidRPr="009776BD">
        <w:rPr>
          <w:rFonts w:cstheme="minorHAnsi"/>
          <w:color w:val="000000"/>
          <w:sz w:val="16"/>
          <w:szCs w:val="16"/>
        </w:rPr>
        <w:t>&lt;html&gt;</w:t>
      </w:r>
    </w:p>
    <w:p w14:paraId="0A0EAC72" w14:textId="0FF5073C" w:rsidR="009776BD" w:rsidRPr="009776BD" w:rsidRDefault="009776BD" w:rsidP="009776BD">
      <w:pPr>
        <w:shd w:val="clear" w:color="auto" w:fill="FFFFFF"/>
        <w:rPr>
          <w:rFonts w:cstheme="minorHAnsi"/>
          <w:color w:val="000000"/>
          <w:sz w:val="16"/>
          <w:szCs w:val="16"/>
        </w:rPr>
      </w:pPr>
      <w:r>
        <w:rPr>
          <w:rFonts w:cstheme="minorHAnsi"/>
          <w:color w:val="000000"/>
          <w:sz w:val="16"/>
          <w:szCs w:val="16"/>
        </w:rPr>
        <w:t xml:space="preserve">     </w:t>
      </w:r>
      <w:r w:rsidRPr="009776BD">
        <w:rPr>
          <w:rFonts w:cstheme="minorHAnsi"/>
          <w:color w:val="000000"/>
          <w:sz w:val="16"/>
          <w:szCs w:val="16"/>
        </w:rPr>
        <w:t>&lt;body&gt;</w:t>
      </w:r>
    </w:p>
    <w:p w14:paraId="72790ABC" w14:textId="584BF235" w:rsidR="009776BD" w:rsidRPr="009776BD" w:rsidRDefault="009776BD" w:rsidP="009776BD">
      <w:pPr>
        <w:shd w:val="clear" w:color="auto" w:fill="FFFFFF"/>
        <w:rPr>
          <w:rFonts w:cstheme="minorHAnsi"/>
          <w:color w:val="000000"/>
          <w:sz w:val="16"/>
          <w:szCs w:val="16"/>
        </w:rPr>
      </w:pPr>
      <w:r>
        <w:rPr>
          <w:rFonts w:cstheme="minorHAnsi"/>
          <w:color w:val="000000"/>
          <w:sz w:val="16"/>
          <w:szCs w:val="16"/>
        </w:rPr>
        <w:t xml:space="preserve">       </w:t>
      </w:r>
      <w:r w:rsidRPr="009776BD">
        <w:rPr>
          <w:rFonts w:cstheme="minorHAnsi"/>
          <w:color w:val="000000"/>
          <w:sz w:val="16"/>
          <w:szCs w:val="16"/>
        </w:rPr>
        <w:t>&lt;h1&gt;This is heading 1&lt;/h1&gt;</w:t>
      </w:r>
    </w:p>
    <w:p w14:paraId="289DC01D" w14:textId="7F3A8AFA" w:rsidR="009776BD" w:rsidRPr="009776BD" w:rsidRDefault="009776BD" w:rsidP="009776BD">
      <w:pPr>
        <w:shd w:val="clear" w:color="auto" w:fill="FFFFFF"/>
        <w:rPr>
          <w:rFonts w:cstheme="minorHAnsi"/>
          <w:color w:val="000000"/>
          <w:sz w:val="16"/>
          <w:szCs w:val="16"/>
        </w:rPr>
      </w:pPr>
      <w:r>
        <w:rPr>
          <w:rFonts w:cstheme="minorHAnsi"/>
          <w:color w:val="000000"/>
          <w:sz w:val="16"/>
          <w:szCs w:val="16"/>
        </w:rPr>
        <w:t xml:space="preserve">      </w:t>
      </w:r>
      <w:r w:rsidRPr="009776BD">
        <w:rPr>
          <w:rFonts w:cstheme="minorHAnsi"/>
          <w:color w:val="000000"/>
          <w:sz w:val="16"/>
          <w:szCs w:val="16"/>
        </w:rPr>
        <w:t>&lt;h2&gt;This is heading 2&lt;/h2&gt;</w:t>
      </w:r>
    </w:p>
    <w:p w14:paraId="46DFEF14" w14:textId="79958A21" w:rsidR="009776BD" w:rsidRPr="009776BD" w:rsidRDefault="009776BD" w:rsidP="009776BD">
      <w:pPr>
        <w:shd w:val="clear" w:color="auto" w:fill="FFFFFF"/>
        <w:rPr>
          <w:rFonts w:cstheme="minorHAnsi"/>
          <w:color w:val="000000"/>
          <w:sz w:val="16"/>
          <w:szCs w:val="16"/>
        </w:rPr>
      </w:pPr>
      <w:r>
        <w:rPr>
          <w:rFonts w:cstheme="minorHAnsi"/>
          <w:color w:val="000000"/>
          <w:sz w:val="16"/>
          <w:szCs w:val="16"/>
        </w:rPr>
        <w:t xml:space="preserve">      </w:t>
      </w:r>
      <w:r w:rsidRPr="009776BD">
        <w:rPr>
          <w:rFonts w:cstheme="minorHAnsi"/>
          <w:color w:val="000000"/>
          <w:sz w:val="16"/>
          <w:szCs w:val="16"/>
        </w:rPr>
        <w:t>&lt;h3&gt;This is heading 3&lt;/h3&gt;</w:t>
      </w:r>
    </w:p>
    <w:p w14:paraId="17E3A43D" w14:textId="6D588997" w:rsidR="009776BD" w:rsidRPr="009776BD" w:rsidRDefault="009776BD" w:rsidP="009776BD">
      <w:pPr>
        <w:shd w:val="clear" w:color="auto" w:fill="FFFFFF"/>
        <w:rPr>
          <w:rFonts w:cstheme="minorHAnsi"/>
          <w:color w:val="000000"/>
          <w:sz w:val="16"/>
          <w:szCs w:val="16"/>
        </w:rPr>
      </w:pPr>
      <w:r>
        <w:rPr>
          <w:rFonts w:cstheme="minorHAnsi"/>
          <w:color w:val="000000"/>
          <w:sz w:val="16"/>
          <w:szCs w:val="16"/>
        </w:rPr>
        <w:t xml:space="preserve">     </w:t>
      </w:r>
      <w:r w:rsidRPr="009776BD">
        <w:rPr>
          <w:rFonts w:cstheme="minorHAnsi"/>
          <w:color w:val="000000"/>
          <w:sz w:val="16"/>
          <w:szCs w:val="16"/>
        </w:rPr>
        <w:t>&lt;h4&gt;This is heading 4&lt;/h4&gt;</w:t>
      </w:r>
    </w:p>
    <w:p w14:paraId="13208710" w14:textId="244E773F" w:rsidR="009776BD" w:rsidRPr="009776BD" w:rsidRDefault="009776BD" w:rsidP="009776BD">
      <w:pPr>
        <w:shd w:val="clear" w:color="auto" w:fill="FFFFFF"/>
        <w:rPr>
          <w:rFonts w:cstheme="minorHAnsi"/>
          <w:color w:val="000000"/>
          <w:sz w:val="16"/>
          <w:szCs w:val="16"/>
        </w:rPr>
      </w:pPr>
      <w:r>
        <w:rPr>
          <w:rFonts w:cstheme="minorHAnsi"/>
          <w:color w:val="000000"/>
          <w:sz w:val="16"/>
          <w:szCs w:val="16"/>
        </w:rPr>
        <w:t xml:space="preserve">     </w:t>
      </w:r>
      <w:r w:rsidRPr="009776BD">
        <w:rPr>
          <w:rFonts w:cstheme="minorHAnsi"/>
          <w:color w:val="000000"/>
          <w:sz w:val="16"/>
          <w:szCs w:val="16"/>
        </w:rPr>
        <w:t>&lt;h5&gt;This is heading 5&lt;/h5&gt;</w:t>
      </w:r>
    </w:p>
    <w:p w14:paraId="61EA2E8D" w14:textId="395F0551" w:rsidR="009776BD" w:rsidRPr="009776BD" w:rsidRDefault="009776BD" w:rsidP="009776BD">
      <w:pPr>
        <w:shd w:val="clear" w:color="auto" w:fill="FFFFFF"/>
        <w:rPr>
          <w:rFonts w:cstheme="minorHAnsi"/>
          <w:color w:val="000000"/>
          <w:sz w:val="16"/>
          <w:szCs w:val="16"/>
        </w:rPr>
      </w:pPr>
      <w:r>
        <w:rPr>
          <w:rFonts w:cstheme="minorHAnsi"/>
          <w:color w:val="000000"/>
          <w:sz w:val="16"/>
          <w:szCs w:val="16"/>
        </w:rPr>
        <w:t xml:space="preserve">      </w:t>
      </w:r>
      <w:r w:rsidRPr="009776BD">
        <w:rPr>
          <w:rFonts w:cstheme="minorHAnsi"/>
          <w:color w:val="000000"/>
          <w:sz w:val="16"/>
          <w:szCs w:val="16"/>
        </w:rPr>
        <w:t>&lt;h6&gt;This is heading 6&lt;/h6&gt;</w:t>
      </w:r>
    </w:p>
    <w:p w14:paraId="1C5A5800" w14:textId="3079B1E9" w:rsidR="009776BD" w:rsidRPr="009776BD" w:rsidRDefault="009776BD" w:rsidP="009776BD">
      <w:pPr>
        <w:shd w:val="clear" w:color="auto" w:fill="FFFFFF"/>
        <w:rPr>
          <w:rFonts w:cstheme="minorHAnsi"/>
          <w:color w:val="000000"/>
          <w:sz w:val="16"/>
          <w:szCs w:val="16"/>
        </w:rPr>
      </w:pPr>
      <w:r>
        <w:rPr>
          <w:rFonts w:cstheme="minorHAnsi"/>
          <w:color w:val="000000"/>
          <w:sz w:val="16"/>
          <w:szCs w:val="16"/>
        </w:rPr>
        <w:t xml:space="preserve">    </w:t>
      </w:r>
      <w:r w:rsidRPr="009776BD">
        <w:rPr>
          <w:rFonts w:cstheme="minorHAnsi"/>
          <w:color w:val="000000"/>
          <w:sz w:val="16"/>
          <w:szCs w:val="16"/>
        </w:rPr>
        <w:t>&lt;/body&gt;</w:t>
      </w:r>
    </w:p>
    <w:p w14:paraId="3FA2252A" w14:textId="6F325FA1" w:rsidR="00D16922" w:rsidRDefault="009776BD" w:rsidP="00D16922">
      <w:pPr>
        <w:shd w:val="clear" w:color="auto" w:fill="FFFFFF"/>
        <w:rPr>
          <w:rFonts w:cstheme="minorHAnsi"/>
          <w:color w:val="000000"/>
          <w:sz w:val="16"/>
          <w:szCs w:val="16"/>
        </w:rPr>
      </w:pPr>
      <w:r w:rsidRPr="009776BD">
        <w:rPr>
          <w:rFonts w:cstheme="minorHAnsi"/>
          <w:color w:val="000000"/>
          <w:sz w:val="16"/>
          <w:szCs w:val="16"/>
        </w:rPr>
        <w:t>&lt;/html&gt;</w:t>
      </w:r>
    </w:p>
    <w:p w14:paraId="5A8F298F" w14:textId="77777777" w:rsidR="00D16922" w:rsidRDefault="00D16922" w:rsidP="00D16922">
      <w:pPr>
        <w:shd w:val="clear" w:color="auto" w:fill="FFFFFF"/>
        <w:rPr>
          <w:rFonts w:cstheme="minorHAnsi"/>
          <w:color w:val="000000"/>
          <w:sz w:val="16"/>
          <w:szCs w:val="16"/>
        </w:rPr>
      </w:pPr>
    </w:p>
    <w:p w14:paraId="2C1F564E" w14:textId="77777777" w:rsidR="006A0CE1" w:rsidRPr="006A0CE1" w:rsidRDefault="006A0CE1" w:rsidP="006A0CE1">
      <w:pPr>
        <w:rPr>
          <w:sz w:val="32"/>
          <w:szCs w:val="32"/>
        </w:rPr>
      </w:pPr>
      <w:r w:rsidRPr="006A0CE1">
        <w:rPr>
          <w:sz w:val="32"/>
          <w:szCs w:val="32"/>
        </w:rPr>
        <w:t>Headings Are Important</w:t>
      </w:r>
    </w:p>
    <w:p w14:paraId="493EB55E" w14:textId="77777777" w:rsidR="006A0CE1" w:rsidRDefault="006A0CE1" w:rsidP="006A0CE1">
      <w:pPr>
        <w:shd w:val="clear" w:color="auto" w:fill="FFFFFF"/>
        <w:spacing w:before="288" w:after="288"/>
        <w:rPr>
          <w:rFonts w:ascii="Verdana" w:hAnsi="Verdana"/>
          <w:color w:val="000000"/>
          <w:sz w:val="23"/>
          <w:szCs w:val="23"/>
        </w:rPr>
      </w:pPr>
      <w:r>
        <w:rPr>
          <w:rFonts w:ascii="Verdana" w:hAnsi="Verdana"/>
          <w:color w:val="000000"/>
          <w:sz w:val="23"/>
          <w:szCs w:val="23"/>
        </w:rPr>
        <w:t>Search engines use the headings to index the structure and content of your web pages.</w:t>
      </w:r>
    </w:p>
    <w:p w14:paraId="05C0B87C" w14:textId="77777777" w:rsidR="006A0CE1" w:rsidRDefault="006A0CE1" w:rsidP="006A0CE1">
      <w:pPr>
        <w:shd w:val="clear" w:color="auto" w:fill="FFFFFF"/>
        <w:spacing w:before="288" w:after="288"/>
        <w:rPr>
          <w:rFonts w:ascii="Verdana" w:hAnsi="Verdana"/>
          <w:color w:val="000000"/>
          <w:sz w:val="23"/>
          <w:szCs w:val="23"/>
        </w:rPr>
      </w:pPr>
      <w:r>
        <w:rPr>
          <w:rFonts w:ascii="Verdana" w:hAnsi="Verdana"/>
          <w:color w:val="000000"/>
          <w:sz w:val="23"/>
          <w:szCs w:val="23"/>
        </w:rPr>
        <w:t>Users often skim a page by its headings. It is important to use headings to show the document structure.</w:t>
      </w:r>
    </w:p>
    <w:p w14:paraId="4D721EA6" w14:textId="77777777" w:rsidR="006A0CE1" w:rsidRDefault="006A0CE1" w:rsidP="006A0CE1">
      <w:r>
        <w:rPr>
          <w:rStyle w:val="Emphasis"/>
          <w:rFonts w:ascii="Consolas" w:hAnsi="Consolas"/>
          <w:color w:val="DC143C"/>
          <w:sz w:val="24"/>
          <w:szCs w:val="24"/>
        </w:rPr>
        <w:t>&lt;h1&gt;</w:t>
      </w:r>
      <w:r>
        <w:t> headings should be used for main headings, followed by </w:t>
      </w:r>
      <w:r>
        <w:rPr>
          <w:rStyle w:val="Emphasis"/>
          <w:rFonts w:ascii="Consolas" w:hAnsi="Consolas"/>
          <w:color w:val="DC143C"/>
          <w:sz w:val="24"/>
          <w:szCs w:val="24"/>
        </w:rPr>
        <w:t>&lt;h2&gt;</w:t>
      </w:r>
      <w:r>
        <w:t> headings, then the less important </w:t>
      </w:r>
      <w:r>
        <w:rPr>
          <w:rStyle w:val="Emphasis"/>
          <w:rFonts w:ascii="Consolas" w:hAnsi="Consolas"/>
          <w:color w:val="DC143C"/>
          <w:sz w:val="24"/>
          <w:szCs w:val="24"/>
        </w:rPr>
        <w:t>&lt;h3&gt;</w:t>
      </w:r>
      <w:r>
        <w:t>, and so on.</w:t>
      </w:r>
    </w:p>
    <w:p w14:paraId="038CACD2" w14:textId="26F5AB7B" w:rsidR="006A0CE1" w:rsidRPr="00C65F7A" w:rsidRDefault="006A0CE1" w:rsidP="00C65F7A">
      <w:r w:rsidRPr="006A0CE1">
        <w:rPr>
          <w:rStyle w:val="Heading4Char"/>
          <w:rFonts w:ascii="Verdana" w:hAnsi="Verdana"/>
          <w:color w:val="000000"/>
          <w:sz w:val="23"/>
          <w:szCs w:val="23"/>
          <w:bdr w:val="single" w:sz="4" w:space="0" w:color="auto"/>
        </w:rPr>
        <w:t>Note:</w:t>
      </w:r>
      <w:r w:rsidRPr="006A0CE1">
        <w:rPr>
          <w:bdr w:val="single" w:sz="4" w:space="0" w:color="auto"/>
        </w:rPr>
        <w:t> Use HTML headings for headings only. Don't use headings to make text </w:t>
      </w:r>
      <w:r w:rsidRPr="006A0CE1">
        <w:rPr>
          <w:rStyle w:val="Heading4Char"/>
          <w:rFonts w:ascii="Verdana" w:hAnsi="Verdana"/>
          <w:color w:val="000000"/>
          <w:sz w:val="23"/>
          <w:szCs w:val="23"/>
          <w:bdr w:val="single" w:sz="4" w:space="0" w:color="auto"/>
        </w:rPr>
        <w:t>BIG</w:t>
      </w:r>
      <w:r w:rsidRPr="006A0CE1">
        <w:rPr>
          <w:bdr w:val="single" w:sz="4" w:space="0" w:color="auto"/>
        </w:rPr>
        <w:t> or </w:t>
      </w:r>
      <w:r w:rsidRPr="006A0CE1">
        <w:rPr>
          <w:rStyle w:val="Heading4Char"/>
          <w:rFonts w:ascii="Verdana" w:hAnsi="Verdana"/>
          <w:color w:val="000000"/>
          <w:sz w:val="23"/>
          <w:szCs w:val="23"/>
          <w:bdr w:val="single" w:sz="4" w:space="0" w:color="auto"/>
        </w:rPr>
        <w:t>bold</w:t>
      </w:r>
      <w:r>
        <w:t>.</w:t>
      </w:r>
      <w:r w:rsidR="008625FE">
        <w:pict w14:anchorId="44773454">
          <v:rect id="_x0000_i1027" style="width:0;height:0" o:hralign="center" o:hrstd="t" o:hrnoshade="t" o:hr="t" fillcolor="black" stroked="f"/>
        </w:pict>
      </w:r>
    </w:p>
    <w:p w14:paraId="46CEB926" w14:textId="77777777" w:rsidR="006A0CE1" w:rsidRPr="006A0CE1" w:rsidRDefault="006A0CE1" w:rsidP="006A0CE1">
      <w:pPr>
        <w:rPr>
          <w:sz w:val="28"/>
          <w:szCs w:val="28"/>
        </w:rPr>
      </w:pPr>
      <w:r w:rsidRPr="006A0CE1">
        <w:rPr>
          <w:sz w:val="28"/>
          <w:szCs w:val="28"/>
        </w:rPr>
        <w:t>Bigger Headings</w:t>
      </w:r>
    </w:p>
    <w:p w14:paraId="03A1BDE0" w14:textId="77777777" w:rsidR="006A0CE1" w:rsidRDefault="006A0CE1" w:rsidP="006A0CE1">
      <w:pPr>
        <w:shd w:val="clear" w:color="auto" w:fill="FFFFFF"/>
        <w:spacing w:before="288" w:after="288"/>
        <w:rPr>
          <w:rFonts w:ascii="Verdana" w:hAnsi="Verdana"/>
          <w:color w:val="000000"/>
          <w:sz w:val="23"/>
          <w:szCs w:val="23"/>
        </w:rPr>
      </w:pPr>
      <w:r>
        <w:rPr>
          <w:rFonts w:ascii="Verdana" w:hAnsi="Verdana"/>
          <w:color w:val="000000"/>
          <w:sz w:val="23"/>
          <w:szCs w:val="23"/>
        </w:rPr>
        <w:t>Each HTML heading has a default size. However, you can specify the size for any heading with the </w:t>
      </w:r>
      <w:r>
        <w:rPr>
          <w:rStyle w:val="Emphasis"/>
          <w:rFonts w:ascii="Consolas" w:hAnsi="Consolas"/>
          <w:color w:val="DC143C"/>
        </w:rPr>
        <w:t>style</w:t>
      </w:r>
      <w:r>
        <w:rPr>
          <w:rFonts w:ascii="Verdana" w:hAnsi="Verdana"/>
          <w:color w:val="000000"/>
          <w:sz w:val="23"/>
          <w:szCs w:val="23"/>
        </w:rPr>
        <w:t> attribute, using the CSS </w:t>
      </w:r>
      <w:r>
        <w:rPr>
          <w:rStyle w:val="Emphasis"/>
          <w:rFonts w:ascii="Consolas" w:hAnsi="Consolas"/>
          <w:color w:val="DC143C"/>
        </w:rPr>
        <w:t>font-size</w:t>
      </w:r>
      <w:r>
        <w:rPr>
          <w:rFonts w:ascii="Verdana" w:hAnsi="Verdana"/>
          <w:color w:val="000000"/>
          <w:sz w:val="23"/>
          <w:szCs w:val="23"/>
        </w:rPr>
        <w:t> property:</w:t>
      </w:r>
    </w:p>
    <w:p w14:paraId="740DE26D" w14:textId="77777777" w:rsidR="00D16922" w:rsidRDefault="00D16922" w:rsidP="00D16922">
      <w:pPr>
        <w:shd w:val="clear" w:color="auto" w:fill="FFFFFF"/>
        <w:rPr>
          <w:sz w:val="32"/>
          <w:szCs w:val="32"/>
        </w:rPr>
      </w:pPr>
    </w:p>
    <w:tbl>
      <w:tblPr>
        <w:tblW w:w="1024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5"/>
        <w:gridCol w:w="420"/>
        <w:gridCol w:w="4920"/>
      </w:tblGrid>
      <w:tr w:rsidR="00F859D7" w14:paraId="52D714A8" w14:textId="4291424D" w:rsidTr="00F859D7">
        <w:trPr>
          <w:trHeight w:val="5670"/>
        </w:trPr>
        <w:tc>
          <w:tcPr>
            <w:tcW w:w="4905" w:type="dxa"/>
          </w:tcPr>
          <w:p w14:paraId="2040536A" w14:textId="77777777" w:rsidR="00F859D7" w:rsidRDefault="00F859D7" w:rsidP="00F859D7">
            <w:pPr>
              <w:shd w:val="clear" w:color="auto" w:fill="FFFFFF"/>
              <w:ind w:left="240"/>
              <w:rPr>
                <w:rFonts w:cstheme="minorHAnsi"/>
                <w:color w:val="000000"/>
                <w:sz w:val="16"/>
                <w:szCs w:val="16"/>
              </w:rPr>
            </w:pPr>
          </w:p>
          <w:p w14:paraId="1970FF37" w14:textId="77777777" w:rsidR="00F859D7" w:rsidRPr="00F859D7" w:rsidRDefault="00F859D7" w:rsidP="00F859D7">
            <w:pPr>
              <w:shd w:val="clear" w:color="auto" w:fill="FFFFFF"/>
              <w:ind w:left="240"/>
              <w:rPr>
                <w:rFonts w:cstheme="minorHAnsi"/>
                <w:color w:val="000000"/>
                <w:sz w:val="24"/>
                <w:szCs w:val="24"/>
              </w:rPr>
            </w:pPr>
            <w:r w:rsidRPr="00F859D7">
              <w:rPr>
                <w:rFonts w:cstheme="minorHAnsi"/>
                <w:color w:val="000000"/>
                <w:sz w:val="24"/>
                <w:szCs w:val="24"/>
              </w:rPr>
              <w:t>&lt;!DOCTYPE html&gt;</w:t>
            </w:r>
          </w:p>
          <w:p w14:paraId="1EFB9D00" w14:textId="77777777" w:rsidR="00F859D7" w:rsidRPr="00F859D7" w:rsidRDefault="00F859D7" w:rsidP="00F859D7">
            <w:pPr>
              <w:shd w:val="clear" w:color="auto" w:fill="FFFFFF"/>
              <w:ind w:left="240"/>
              <w:rPr>
                <w:rFonts w:cstheme="minorHAnsi"/>
                <w:color w:val="000000"/>
                <w:sz w:val="24"/>
                <w:szCs w:val="24"/>
              </w:rPr>
            </w:pPr>
            <w:r w:rsidRPr="00F859D7">
              <w:rPr>
                <w:rFonts w:cstheme="minorHAnsi"/>
                <w:color w:val="000000"/>
                <w:sz w:val="24"/>
                <w:szCs w:val="24"/>
              </w:rPr>
              <w:t>&lt;html&gt;</w:t>
            </w:r>
          </w:p>
          <w:p w14:paraId="35C2CF6F" w14:textId="77777777" w:rsidR="00F859D7" w:rsidRPr="00F859D7" w:rsidRDefault="00F859D7" w:rsidP="00F859D7">
            <w:pPr>
              <w:shd w:val="clear" w:color="auto" w:fill="FFFFFF"/>
              <w:ind w:left="240"/>
              <w:rPr>
                <w:rFonts w:cstheme="minorHAnsi"/>
                <w:color w:val="000000"/>
                <w:sz w:val="24"/>
                <w:szCs w:val="24"/>
              </w:rPr>
            </w:pPr>
            <w:r w:rsidRPr="00F859D7">
              <w:rPr>
                <w:rFonts w:cstheme="minorHAnsi"/>
                <w:color w:val="000000"/>
                <w:sz w:val="24"/>
                <w:szCs w:val="24"/>
              </w:rPr>
              <w:t>&lt;body&gt;</w:t>
            </w:r>
          </w:p>
          <w:p w14:paraId="0D9CA547" w14:textId="77777777" w:rsidR="00F859D7" w:rsidRPr="00F859D7" w:rsidRDefault="00F859D7" w:rsidP="00F859D7">
            <w:pPr>
              <w:shd w:val="clear" w:color="auto" w:fill="FFFFFF"/>
              <w:ind w:left="240"/>
              <w:rPr>
                <w:rFonts w:cstheme="minorHAnsi"/>
                <w:color w:val="000000"/>
                <w:sz w:val="24"/>
                <w:szCs w:val="24"/>
              </w:rPr>
            </w:pPr>
          </w:p>
          <w:p w14:paraId="4D7D4100" w14:textId="77777777" w:rsidR="00F859D7" w:rsidRPr="00F859D7" w:rsidRDefault="00F859D7" w:rsidP="00F859D7">
            <w:pPr>
              <w:shd w:val="clear" w:color="auto" w:fill="FFFFFF"/>
              <w:ind w:left="240"/>
              <w:rPr>
                <w:rFonts w:cstheme="minorHAnsi"/>
                <w:color w:val="000000"/>
                <w:sz w:val="24"/>
                <w:szCs w:val="24"/>
              </w:rPr>
            </w:pPr>
            <w:r w:rsidRPr="00F859D7">
              <w:rPr>
                <w:rFonts w:cstheme="minorHAnsi"/>
                <w:color w:val="000000"/>
                <w:sz w:val="24"/>
                <w:szCs w:val="24"/>
              </w:rPr>
              <w:t>&lt;h1 style="font-size:60px;"&gt;Heading 1&lt;/h1&gt;</w:t>
            </w:r>
          </w:p>
          <w:p w14:paraId="59337D48" w14:textId="77777777" w:rsidR="00F859D7" w:rsidRPr="00F859D7" w:rsidRDefault="00F859D7" w:rsidP="00F859D7">
            <w:pPr>
              <w:shd w:val="clear" w:color="auto" w:fill="FFFFFF"/>
              <w:ind w:left="240"/>
              <w:rPr>
                <w:rFonts w:cstheme="minorHAnsi"/>
                <w:color w:val="000000"/>
                <w:sz w:val="24"/>
                <w:szCs w:val="24"/>
              </w:rPr>
            </w:pPr>
          </w:p>
          <w:p w14:paraId="275A1CA8" w14:textId="77777777" w:rsidR="00F859D7" w:rsidRPr="00F859D7" w:rsidRDefault="00F859D7" w:rsidP="00F859D7">
            <w:pPr>
              <w:shd w:val="clear" w:color="auto" w:fill="FFFFFF"/>
              <w:ind w:left="240"/>
              <w:rPr>
                <w:rFonts w:cstheme="minorHAnsi"/>
                <w:color w:val="000000"/>
                <w:sz w:val="24"/>
                <w:szCs w:val="24"/>
              </w:rPr>
            </w:pPr>
            <w:r w:rsidRPr="00F859D7">
              <w:rPr>
                <w:rFonts w:cstheme="minorHAnsi"/>
                <w:color w:val="000000"/>
                <w:sz w:val="24"/>
                <w:szCs w:val="24"/>
              </w:rPr>
              <w:t>&lt;p&gt;You can change the size of a heading with the style attribute, using the font-size property.&lt;/p&gt;</w:t>
            </w:r>
          </w:p>
          <w:p w14:paraId="470A2948" w14:textId="77777777" w:rsidR="00F859D7" w:rsidRPr="00F859D7" w:rsidRDefault="00F859D7" w:rsidP="00F859D7">
            <w:pPr>
              <w:shd w:val="clear" w:color="auto" w:fill="FFFFFF"/>
              <w:ind w:left="240"/>
              <w:rPr>
                <w:rFonts w:cstheme="minorHAnsi"/>
                <w:color w:val="000000"/>
                <w:sz w:val="24"/>
                <w:szCs w:val="24"/>
              </w:rPr>
            </w:pPr>
          </w:p>
          <w:p w14:paraId="6BDE773C" w14:textId="77777777" w:rsidR="00F859D7" w:rsidRPr="00F859D7" w:rsidRDefault="00F859D7" w:rsidP="00F859D7">
            <w:pPr>
              <w:shd w:val="clear" w:color="auto" w:fill="FFFFFF"/>
              <w:ind w:left="240"/>
              <w:rPr>
                <w:rFonts w:cstheme="minorHAnsi"/>
                <w:color w:val="000000"/>
                <w:sz w:val="24"/>
                <w:szCs w:val="24"/>
              </w:rPr>
            </w:pPr>
            <w:r w:rsidRPr="00F859D7">
              <w:rPr>
                <w:rFonts w:cstheme="minorHAnsi"/>
                <w:color w:val="000000"/>
                <w:sz w:val="24"/>
                <w:szCs w:val="24"/>
              </w:rPr>
              <w:t>&lt;/body&gt;</w:t>
            </w:r>
          </w:p>
          <w:p w14:paraId="760C478D" w14:textId="50912EF5" w:rsidR="00F859D7" w:rsidRPr="00F859D7" w:rsidRDefault="00F859D7" w:rsidP="00F859D7">
            <w:pPr>
              <w:shd w:val="clear" w:color="auto" w:fill="FFFFFF"/>
              <w:ind w:left="240"/>
              <w:rPr>
                <w:rFonts w:cstheme="minorHAnsi"/>
                <w:color w:val="000000"/>
                <w:sz w:val="24"/>
                <w:szCs w:val="24"/>
              </w:rPr>
            </w:pPr>
            <w:r w:rsidRPr="00F859D7">
              <w:rPr>
                <w:rFonts w:cstheme="minorHAnsi"/>
                <w:color w:val="000000"/>
                <w:sz w:val="24"/>
                <w:szCs w:val="24"/>
              </w:rPr>
              <w:t>&lt;/html&gt;</w:t>
            </w:r>
          </w:p>
          <w:p w14:paraId="0F8A9732" w14:textId="4159DA24" w:rsidR="00F859D7" w:rsidRDefault="00F859D7" w:rsidP="00F859D7">
            <w:pPr>
              <w:shd w:val="clear" w:color="auto" w:fill="FFFFFF"/>
              <w:ind w:left="240"/>
              <w:rPr>
                <w:rFonts w:cstheme="minorHAnsi"/>
                <w:color w:val="000000"/>
                <w:sz w:val="16"/>
                <w:szCs w:val="16"/>
              </w:rPr>
            </w:pPr>
            <w:r>
              <w:rPr>
                <w:b/>
                <w:bCs/>
              </w:rPr>
              <w:br w:type="page"/>
            </w:r>
          </w:p>
        </w:tc>
        <w:tc>
          <w:tcPr>
            <w:tcW w:w="420" w:type="dxa"/>
            <w:tcBorders>
              <w:top w:val="nil"/>
              <w:bottom w:val="nil"/>
            </w:tcBorders>
            <w:shd w:val="clear" w:color="auto" w:fill="auto"/>
          </w:tcPr>
          <w:p w14:paraId="73C75EEB" w14:textId="77777777" w:rsidR="00F859D7" w:rsidRDefault="00F859D7">
            <w:pPr>
              <w:rPr>
                <w:rFonts w:cstheme="minorHAnsi"/>
                <w:color w:val="000000"/>
                <w:sz w:val="16"/>
                <w:szCs w:val="16"/>
              </w:rPr>
            </w:pPr>
          </w:p>
        </w:tc>
        <w:tc>
          <w:tcPr>
            <w:tcW w:w="4920" w:type="dxa"/>
            <w:shd w:val="clear" w:color="auto" w:fill="auto"/>
          </w:tcPr>
          <w:p w14:paraId="535D1A1F" w14:textId="77777777" w:rsidR="00A66068" w:rsidRDefault="00A66068" w:rsidP="00A66068">
            <w:pPr>
              <w:pStyle w:val="Heading1"/>
              <w:rPr>
                <w:color w:val="000000"/>
                <w:sz w:val="90"/>
                <w:szCs w:val="90"/>
              </w:rPr>
            </w:pPr>
            <w:bookmarkStart w:id="14" w:name="_Toc114175468"/>
            <w:r>
              <w:rPr>
                <w:color w:val="000000"/>
                <w:sz w:val="90"/>
                <w:szCs w:val="90"/>
              </w:rPr>
              <w:t>Heading 1</w:t>
            </w:r>
            <w:bookmarkEnd w:id="14"/>
          </w:p>
          <w:p w14:paraId="35BFE8DC" w14:textId="77777777" w:rsidR="00A66068" w:rsidRDefault="00A66068" w:rsidP="00A66068">
            <w:pPr>
              <w:rPr>
                <w:color w:val="000000"/>
                <w:sz w:val="27"/>
                <w:szCs w:val="27"/>
              </w:rPr>
            </w:pPr>
            <w:r>
              <w:rPr>
                <w:color w:val="000000"/>
                <w:sz w:val="27"/>
                <w:szCs w:val="27"/>
              </w:rPr>
              <w:t>You can change the size of a heading with the style attribute, using the font-size property.</w:t>
            </w:r>
          </w:p>
          <w:p w14:paraId="59A95139" w14:textId="77777777" w:rsidR="00F859D7" w:rsidRDefault="00F859D7">
            <w:pPr>
              <w:rPr>
                <w:rFonts w:cstheme="minorHAnsi"/>
                <w:color w:val="000000"/>
                <w:sz w:val="16"/>
                <w:szCs w:val="16"/>
              </w:rPr>
            </w:pPr>
          </w:p>
        </w:tc>
      </w:tr>
    </w:tbl>
    <w:p w14:paraId="12849DC0" w14:textId="77777777" w:rsidR="00A32D1E" w:rsidRPr="00A32D1E" w:rsidRDefault="00A32D1E" w:rsidP="00A32D1E">
      <w:pPr>
        <w:pStyle w:val="Heading1"/>
        <w:rPr>
          <w:b/>
          <w:bCs/>
        </w:rPr>
      </w:pPr>
      <w:bookmarkStart w:id="15" w:name="_Toc114175469"/>
      <w:r w:rsidRPr="00A32D1E">
        <w:rPr>
          <w:b/>
          <w:bCs/>
        </w:rPr>
        <w:lastRenderedPageBreak/>
        <w:t>HTML </w:t>
      </w:r>
      <w:r w:rsidRPr="00A32D1E">
        <w:rPr>
          <w:rStyle w:val="Hyperlink"/>
          <w:b/>
          <w:bCs/>
        </w:rPr>
        <w:t>Paragraphs</w:t>
      </w:r>
      <w:bookmarkEnd w:id="15"/>
    </w:p>
    <w:p w14:paraId="11284F70" w14:textId="77777777" w:rsidR="00691B7F" w:rsidRPr="00691B7F" w:rsidRDefault="00691B7F" w:rsidP="00691B7F">
      <w:pPr>
        <w:shd w:val="clear" w:color="auto" w:fill="FFFFFF"/>
        <w:spacing w:before="288" w:after="288" w:line="240" w:lineRule="auto"/>
        <w:rPr>
          <w:rFonts w:ascii="Verdana" w:eastAsia="Times New Roman" w:hAnsi="Verdana" w:cs="Times New Roman"/>
          <w:color w:val="000000"/>
          <w:sz w:val="23"/>
          <w:szCs w:val="23"/>
        </w:rPr>
      </w:pPr>
      <w:r w:rsidRPr="00691B7F">
        <w:rPr>
          <w:rFonts w:ascii="Verdana" w:eastAsia="Times New Roman" w:hAnsi="Verdana" w:cs="Times New Roman"/>
          <w:color w:val="000000"/>
          <w:sz w:val="23"/>
          <w:szCs w:val="23"/>
        </w:rPr>
        <w:t>The HTML </w:t>
      </w:r>
      <w:r w:rsidRPr="00691B7F">
        <w:rPr>
          <w:rFonts w:ascii="Consolas" w:eastAsia="Times New Roman" w:hAnsi="Consolas" w:cs="Courier New"/>
          <w:color w:val="DC143C"/>
          <w:sz w:val="20"/>
        </w:rPr>
        <w:t>&lt;p&gt;</w:t>
      </w:r>
      <w:r w:rsidRPr="00691B7F">
        <w:rPr>
          <w:rFonts w:ascii="Verdana" w:eastAsia="Times New Roman" w:hAnsi="Verdana" w:cs="Times New Roman"/>
          <w:color w:val="000000"/>
          <w:sz w:val="23"/>
          <w:szCs w:val="23"/>
        </w:rPr>
        <w:t> element defines a paragraph.</w:t>
      </w:r>
    </w:p>
    <w:p w14:paraId="527C42F2" w14:textId="77777777" w:rsidR="00691B7F" w:rsidRPr="00691B7F" w:rsidRDefault="00691B7F" w:rsidP="00691B7F">
      <w:pPr>
        <w:shd w:val="clear" w:color="auto" w:fill="FFFFFF"/>
        <w:spacing w:before="288" w:after="288" w:line="240" w:lineRule="auto"/>
        <w:rPr>
          <w:rFonts w:ascii="Verdana" w:eastAsia="Times New Roman" w:hAnsi="Verdana" w:cs="Times New Roman"/>
          <w:color w:val="000000"/>
          <w:sz w:val="23"/>
          <w:szCs w:val="23"/>
        </w:rPr>
      </w:pPr>
      <w:r w:rsidRPr="00691B7F">
        <w:rPr>
          <w:rFonts w:ascii="Verdana" w:eastAsia="Times New Roman" w:hAnsi="Verdana" w:cs="Times New Roman"/>
          <w:color w:val="000000"/>
          <w:sz w:val="23"/>
          <w:szCs w:val="23"/>
        </w:rPr>
        <w:t>A paragraph always starts on a new line, and browsers automatically add some white space (a margin) before and after a paragraph.</w:t>
      </w:r>
    </w:p>
    <w:p w14:paraId="033732EC" w14:textId="77777777" w:rsidR="00BD0FE2" w:rsidRDefault="00307A6D" w:rsidP="00BD0FE2">
      <w:pPr>
        <w:rPr>
          <w:rStyle w:val="tagnamecolor"/>
          <w:rFonts w:ascii="Consolas" w:hAnsi="Consolas"/>
          <w:color w:val="0000CD"/>
          <w:sz w:val="23"/>
          <w:szCs w:val="23"/>
          <w:bdr w:val="single" w:sz="4" w:space="0" w:color="auto"/>
        </w:rPr>
      </w:pPr>
      <w:r w:rsidRPr="00307A6D">
        <w:rPr>
          <w:rStyle w:val="tagnamecolor"/>
          <w:rFonts w:ascii="Consolas" w:hAnsi="Consolas"/>
          <w:color w:val="0000CD"/>
          <w:sz w:val="23"/>
          <w:szCs w:val="23"/>
          <w:bdr w:val="single" w:sz="4" w:space="0" w:color="auto"/>
        </w:rPr>
        <w:t>&lt;</w:t>
      </w:r>
      <w:r w:rsidRPr="00307A6D">
        <w:rPr>
          <w:rStyle w:val="HTMLCode"/>
          <w:rFonts w:ascii="Consolas" w:eastAsiaTheme="minorHAnsi" w:hAnsi="Consolas"/>
          <w:color w:val="A52A2A"/>
          <w:sz w:val="23"/>
          <w:bdr w:val="single" w:sz="4" w:space="0" w:color="auto"/>
        </w:rPr>
        <w:t>p</w:t>
      </w:r>
      <w:r w:rsidRPr="00307A6D">
        <w:rPr>
          <w:rStyle w:val="tagnamecolor"/>
          <w:rFonts w:ascii="Consolas" w:hAnsi="Consolas"/>
          <w:color w:val="0000CD"/>
          <w:sz w:val="23"/>
          <w:szCs w:val="23"/>
          <w:bdr w:val="single" w:sz="4" w:space="0" w:color="auto"/>
        </w:rPr>
        <w:t>&gt;</w:t>
      </w:r>
      <w:r w:rsidRPr="00307A6D">
        <w:rPr>
          <w:bdr w:val="single" w:sz="4" w:space="0" w:color="auto"/>
          <w:shd w:val="clear" w:color="auto" w:fill="FFFFFF"/>
        </w:rPr>
        <w:t>This is a paragraph.</w:t>
      </w:r>
      <w:r w:rsidRPr="00307A6D">
        <w:rPr>
          <w:rStyle w:val="tagnamecolor"/>
          <w:rFonts w:ascii="Consolas" w:hAnsi="Consolas"/>
          <w:color w:val="0000CD"/>
          <w:sz w:val="23"/>
          <w:szCs w:val="23"/>
          <w:bdr w:val="single" w:sz="4" w:space="0" w:color="auto"/>
        </w:rPr>
        <w:t>&lt;</w:t>
      </w:r>
      <w:r w:rsidRPr="00307A6D">
        <w:rPr>
          <w:rStyle w:val="HTMLCode"/>
          <w:rFonts w:ascii="Consolas" w:eastAsiaTheme="minorHAnsi" w:hAnsi="Consolas"/>
          <w:color w:val="A52A2A"/>
          <w:sz w:val="23"/>
          <w:bdr w:val="single" w:sz="4" w:space="0" w:color="auto"/>
        </w:rPr>
        <w:t>/p</w:t>
      </w:r>
      <w:r w:rsidRPr="00307A6D">
        <w:rPr>
          <w:rStyle w:val="tagnamecolor"/>
          <w:rFonts w:ascii="Consolas" w:hAnsi="Consolas"/>
          <w:color w:val="0000CD"/>
          <w:sz w:val="23"/>
          <w:szCs w:val="23"/>
          <w:bdr w:val="single" w:sz="4" w:space="0" w:color="auto"/>
        </w:rPr>
        <w:t>&gt;</w:t>
      </w:r>
    </w:p>
    <w:p w14:paraId="77B0CECA" w14:textId="182CA15D" w:rsidR="00BD0FE2" w:rsidRPr="00E833FA" w:rsidRDefault="00307A6D" w:rsidP="00BD0FE2">
      <w:pPr>
        <w:rPr>
          <w:rFonts w:ascii="Segoe UI" w:hAnsi="Segoe UI" w:cs="Segoe UI"/>
          <w:b/>
          <w:bCs/>
          <w:sz w:val="28"/>
          <w:szCs w:val="28"/>
        </w:rPr>
      </w:pPr>
      <w:r w:rsidRPr="00307A6D">
        <w:rPr>
          <w:bdr w:val="single" w:sz="4" w:space="0" w:color="auto"/>
        </w:rPr>
        <w:br/>
      </w:r>
      <w:r w:rsidR="00BD0FE2" w:rsidRPr="00E833FA">
        <w:rPr>
          <w:b/>
          <w:bCs/>
          <w:sz w:val="28"/>
          <w:szCs w:val="28"/>
        </w:rPr>
        <w:t>HTML Display</w:t>
      </w:r>
    </w:p>
    <w:p w14:paraId="54FA1AC3" w14:textId="77777777" w:rsidR="00BD0FE2" w:rsidRDefault="00BD0FE2" w:rsidP="00BD0FE2">
      <w:pPr>
        <w:shd w:val="clear" w:color="auto" w:fill="FFFFFF"/>
        <w:spacing w:before="288" w:after="288"/>
        <w:rPr>
          <w:rFonts w:ascii="Verdana" w:hAnsi="Verdana"/>
          <w:color w:val="000000"/>
          <w:sz w:val="23"/>
          <w:szCs w:val="23"/>
        </w:rPr>
      </w:pPr>
      <w:r>
        <w:rPr>
          <w:rFonts w:ascii="Verdana" w:hAnsi="Verdana"/>
          <w:color w:val="000000"/>
          <w:sz w:val="23"/>
          <w:szCs w:val="23"/>
        </w:rPr>
        <w:t>You cannot be sure how HTML will be displayed.</w:t>
      </w:r>
    </w:p>
    <w:p w14:paraId="19E17C97" w14:textId="77777777" w:rsidR="00BD0FE2" w:rsidRDefault="00BD0FE2" w:rsidP="00BD0FE2">
      <w:pPr>
        <w:shd w:val="clear" w:color="auto" w:fill="FFFFFF"/>
        <w:spacing w:before="288" w:after="288"/>
        <w:rPr>
          <w:rFonts w:ascii="Verdana" w:hAnsi="Verdana"/>
          <w:color w:val="000000"/>
          <w:sz w:val="23"/>
          <w:szCs w:val="23"/>
        </w:rPr>
      </w:pPr>
      <w:r>
        <w:rPr>
          <w:rFonts w:ascii="Verdana" w:hAnsi="Verdana"/>
          <w:color w:val="000000"/>
          <w:sz w:val="23"/>
          <w:szCs w:val="23"/>
        </w:rPr>
        <w:t>Large or small screens, and resized windows will create different results.</w:t>
      </w:r>
    </w:p>
    <w:p w14:paraId="7A7566D9" w14:textId="77777777" w:rsidR="00BD0FE2" w:rsidRDefault="00BD0FE2" w:rsidP="00BD0FE2">
      <w:pPr>
        <w:shd w:val="clear" w:color="auto" w:fill="FFFFFF"/>
        <w:spacing w:before="288" w:after="288"/>
        <w:rPr>
          <w:rFonts w:ascii="Verdana" w:hAnsi="Verdana"/>
          <w:color w:val="000000"/>
          <w:sz w:val="23"/>
          <w:szCs w:val="23"/>
        </w:rPr>
      </w:pPr>
      <w:r>
        <w:rPr>
          <w:rFonts w:ascii="Verdana" w:hAnsi="Verdana"/>
          <w:color w:val="000000"/>
          <w:sz w:val="23"/>
          <w:szCs w:val="23"/>
        </w:rPr>
        <w:t>With HTML, you cannot change the display by adding extra spaces or extra lines in your HTML code.</w:t>
      </w:r>
    </w:p>
    <w:p w14:paraId="04F7834E" w14:textId="77777777" w:rsidR="00BD0FE2" w:rsidRDefault="00BD0FE2" w:rsidP="00BD0FE2">
      <w:pPr>
        <w:shd w:val="clear" w:color="auto" w:fill="FFFFFF"/>
        <w:spacing w:before="288" w:after="288"/>
        <w:rPr>
          <w:rFonts w:ascii="Verdana" w:hAnsi="Verdana"/>
          <w:color w:val="000000"/>
          <w:sz w:val="23"/>
          <w:szCs w:val="23"/>
        </w:rPr>
      </w:pPr>
      <w:r>
        <w:rPr>
          <w:rFonts w:ascii="Verdana" w:hAnsi="Verdana"/>
          <w:color w:val="000000"/>
          <w:sz w:val="23"/>
          <w:szCs w:val="23"/>
        </w:rPr>
        <w:t>The browser will automatically remove any extra spaces and lines when the page is displayed:</w:t>
      </w:r>
    </w:p>
    <w:p w14:paraId="0C0103EC" w14:textId="191090A9" w:rsidR="00E833FA" w:rsidRPr="00026543" w:rsidRDefault="00E833FA" w:rsidP="00E833FA">
      <w:pPr>
        <w:pStyle w:val="Heading1"/>
        <w:rPr>
          <w:b/>
          <w:bCs/>
        </w:rPr>
      </w:pPr>
      <w:bookmarkStart w:id="16" w:name="_Toc114175470"/>
      <w:r w:rsidRPr="00026543">
        <w:rPr>
          <w:b/>
          <w:bCs/>
        </w:rPr>
        <w:t>HTML Horizontal Rules &lt;</w:t>
      </w:r>
      <w:proofErr w:type="spellStart"/>
      <w:r w:rsidRPr="00026543">
        <w:rPr>
          <w:b/>
          <w:bCs/>
        </w:rPr>
        <w:t>hr</w:t>
      </w:r>
      <w:proofErr w:type="spellEnd"/>
      <w:r w:rsidRPr="00026543">
        <w:rPr>
          <w:b/>
          <w:bCs/>
        </w:rPr>
        <w:t>&gt;</w:t>
      </w:r>
      <w:bookmarkEnd w:id="16"/>
    </w:p>
    <w:p w14:paraId="1E002A03" w14:textId="77777777" w:rsidR="00E833FA" w:rsidRDefault="00E833FA" w:rsidP="00E833FA">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w:t>
      </w:r>
      <w:proofErr w:type="spellStart"/>
      <w:r>
        <w:rPr>
          <w:rStyle w:val="Emphasis"/>
          <w:rFonts w:ascii="Consolas" w:hAnsi="Consolas"/>
          <w:color w:val="DC143C"/>
        </w:rPr>
        <w:t>hr</w:t>
      </w:r>
      <w:proofErr w:type="spellEnd"/>
      <w:r>
        <w:rPr>
          <w:rStyle w:val="Emphasis"/>
          <w:rFonts w:ascii="Consolas" w:hAnsi="Consolas"/>
          <w:color w:val="DC143C"/>
        </w:rPr>
        <w:t>&gt;</w:t>
      </w:r>
      <w:r>
        <w:rPr>
          <w:rFonts w:ascii="Verdana" w:hAnsi="Verdana"/>
          <w:color w:val="000000"/>
          <w:sz w:val="23"/>
          <w:szCs w:val="23"/>
        </w:rPr>
        <w:t> tag defines a thematic break in an HTML page, and is most often displayed as a horizontal rule.</w:t>
      </w:r>
    </w:p>
    <w:p w14:paraId="07586E30" w14:textId="77777777" w:rsidR="00E833FA" w:rsidRDefault="00E833FA" w:rsidP="00E833FA">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w:t>
      </w:r>
      <w:proofErr w:type="spellStart"/>
      <w:r>
        <w:rPr>
          <w:rStyle w:val="Emphasis"/>
          <w:rFonts w:ascii="Consolas" w:hAnsi="Consolas"/>
          <w:color w:val="DC143C"/>
        </w:rPr>
        <w:t>hr</w:t>
      </w:r>
      <w:proofErr w:type="spellEnd"/>
      <w:r>
        <w:rPr>
          <w:rStyle w:val="Emphasis"/>
          <w:rFonts w:ascii="Consolas" w:hAnsi="Consolas"/>
          <w:color w:val="DC143C"/>
        </w:rPr>
        <w:t>&gt;</w:t>
      </w:r>
      <w:r>
        <w:rPr>
          <w:rFonts w:ascii="Verdana" w:hAnsi="Verdana"/>
          <w:color w:val="000000"/>
          <w:sz w:val="23"/>
          <w:szCs w:val="23"/>
        </w:rPr>
        <w:t> element is used to separate content (or define a change) in an HTML page:</w:t>
      </w:r>
    </w:p>
    <w:p w14:paraId="3FDDEBD1" w14:textId="77777777" w:rsidR="00E833FA" w:rsidRDefault="00E833FA" w:rsidP="00BD0FE2">
      <w:pPr>
        <w:shd w:val="clear" w:color="auto" w:fill="FFFFFF"/>
        <w:spacing w:before="288" w:after="288"/>
        <w:rPr>
          <w:rFonts w:ascii="Verdana" w:hAnsi="Verdana"/>
          <w:color w:val="000000"/>
          <w:sz w:val="23"/>
          <w:szCs w:val="23"/>
        </w:rPr>
      </w:pPr>
    </w:p>
    <w:p w14:paraId="175B3048" w14:textId="77777777" w:rsidR="00BA3F01" w:rsidRDefault="00BA3F01">
      <w:pPr>
        <w:rPr>
          <w:rFonts w:ascii="Verdana" w:hAnsi="Verdana"/>
          <w:color w:val="000000"/>
          <w:sz w:val="23"/>
          <w:szCs w:val="23"/>
          <w:bdr w:val="single" w:sz="4" w:space="0" w:color="auto"/>
          <w:shd w:val="clear" w:color="auto" w:fill="FFFFFF"/>
        </w:rPr>
      </w:pPr>
      <w:r w:rsidRPr="00BA3F01">
        <w:rPr>
          <w:rFonts w:ascii="Verdana" w:hAnsi="Verdana"/>
          <w:color w:val="000000"/>
          <w:sz w:val="23"/>
          <w:szCs w:val="23"/>
          <w:bdr w:val="single" w:sz="4" w:space="0" w:color="auto"/>
          <w:shd w:val="clear" w:color="auto" w:fill="FFFFFF"/>
        </w:rPr>
        <w:t>The </w:t>
      </w:r>
      <w:r w:rsidRPr="00BA3F01">
        <w:rPr>
          <w:rStyle w:val="Emphasis"/>
          <w:rFonts w:ascii="Consolas" w:eastAsiaTheme="majorEastAsia" w:hAnsi="Consolas"/>
          <w:color w:val="DC143C"/>
          <w:sz w:val="24"/>
          <w:szCs w:val="24"/>
          <w:bdr w:val="single" w:sz="4" w:space="0" w:color="auto"/>
        </w:rPr>
        <w:t>&lt;</w:t>
      </w:r>
      <w:proofErr w:type="spellStart"/>
      <w:r w:rsidRPr="00BA3F01">
        <w:rPr>
          <w:rStyle w:val="Emphasis"/>
          <w:rFonts w:ascii="Consolas" w:eastAsiaTheme="majorEastAsia" w:hAnsi="Consolas"/>
          <w:color w:val="DC143C"/>
          <w:sz w:val="24"/>
          <w:szCs w:val="24"/>
          <w:bdr w:val="single" w:sz="4" w:space="0" w:color="auto"/>
        </w:rPr>
        <w:t>hr</w:t>
      </w:r>
      <w:proofErr w:type="spellEnd"/>
      <w:r w:rsidRPr="00BA3F01">
        <w:rPr>
          <w:rStyle w:val="Emphasis"/>
          <w:rFonts w:ascii="Consolas" w:eastAsiaTheme="majorEastAsia" w:hAnsi="Consolas"/>
          <w:color w:val="DC143C"/>
          <w:sz w:val="24"/>
          <w:szCs w:val="24"/>
          <w:bdr w:val="single" w:sz="4" w:space="0" w:color="auto"/>
        </w:rPr>
        <w:t>&gt;</w:t>
      </w:r>
      <w:r w:rsidRPr="00BA3F01">
        <w:rPr>
          <w:rFonts w:ascii="Verdana" w:hAnsi="Verdana"/>
          <w:color w:val="000000"/>
          <w:sz w:val="23"/>
          <w:szCs w:val="23"/>
          <w:bdr w:val="single" w:sz="4" w:space="0" w:color="auto"/>
          <w:shd w:val="clear" w:color="auto" w:fill="FFFFFF"/>
        </w:rPr>
        <w:t> tag is an empty tag, which means that it has no end tag</w:t>
      </w:r>
    </w:p>
    <w:p w14:paraId="3B64CDAB" w14:textId="636AE835" w:rsidR="004601A1" w:rsidRDefault="004601A1">
      <w:pPr>
        <w:rPr>
          <w:rFonts w:asciiTheme="majorHAnsi" w:eastAsiaTheme="majorEastAsia" w:hAnsiTheme="majorHAnsi" w:cstheme="majorBidi"/>
          <w:b/>
          <w:bCs/>
          <w:color w:val="2F5496" w:themeColor="accent1" w:themeShade="BF"/>
          <w:sz w:val="32"/>
          <w:szCs w:val="29"/>
        </w:rPr>
      </w:pPr>
      <w:r>
        <w:rPr>
          <w:b/>
          <w:bCs/>
        </w:rPr>
        <w:br w:type="page"/>
      </w:r>
    </w:p>
    <w:p w14:paraId="0345E760" w14:textId="1049DB1A" w:rsidR="009962C0" w:rsidRPr="00026543" w:rsidRDefault="009962C0" w:rsidP="009962C0">
      <w:pPr>
        <w:pStyle w:val="Heading1"/>
        <w:rPr>
          <w:b/>
          <w:bCs/>
        </w:rPr>
      </w:pPr>
      <w:bookmarkStart w:id="17" w:name="_Toc114175471"/>
      <w:r w:rsidRPr="00026543">
        <w:rPr>
          <w:b/>
          <w:bCs/>
        </w:rPr>
        <w:lastRenderedPageBreak/>
        <w:t>HTML Line Breaks(&lt;</w:t>
      </w:r>
      <w:proofErr w:type="spellStart"/>
      <w:r w:rsidRPr="00026543">
        <w:rPr>
          <w:b/>
          <w:bCs/>
        </w:rPr>
        <w:t>br</w:t>
      </w:r>
      <w:proofErr w:type="spellEnd"/>
      <w:r w:rsidRPr="00026543">
        <w:rPr>
          <w:b/>
          <w:bCs/>
        </w:rPr>
        <w:t>&gt;)</w:t>
      </w:r>
      <w:bookmarkEnd w:id="17"/>
    </w:p>
    <w:p w14:paraId="2BCA0FAA" w14:textId="77777777" w:rsidR="009962C0" w:rsidRDefault="009962C0" w:rsidP="009962C0">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w:t>
      </w:r>
      <w:proofErr w:type="spellStart"/>
      <w:r>
        <w:rPr>
          <w:rStyle w:val="Emphasis"/>
          <w:rFonts w:ascii="Consolas" w:hAnsi="Consolas"/>
          <w:color w:val="DC143C"/>
        </w:rPr>
        <w:t>br</w:t>
      </w:r>
      <w:proofErr w:type="spellEnd"/>
      <w:r>
        <w:rPr>
          <w:rStyle w:val="Emphasis"/>
          <w:rFonts w:ascii="Consolas" w:hAnsi="Consolas"/>
          <w:color w:val="DC143C"/>
        </w:rPr>
        <w:t>&gt;</w:t>
      </w:r>
      <w:r>
        <w:rPr>
          <w:rFonts w:ascii="Verdana" w:hAnsi="Verdana"/>
          <w:color w:val="000000"/>
          <w:sz w:val="23"/>
          <w:szCs w:val="23"/>
        </w:rPr>
        <w:t> element defines a line break.</w:t>
      </w:r>
    </w:p>
    <w:p w14:paraId="2CD68D9A" w14:textId="54A20E0C" w:rsidR="004601A1" w:rsidRPr="007E6CC3" w:rsidRDefault="009962C0" w:rsidP="007E6CC3">
      <w:pPr>
        <w:shd w:val="clear" w:color="auto" w:fill="FFFFFF"/>
        <w:spacing w:before="288" w:after="288"/>
        <w:rPr>
          <w:rFonts w:ascii="Verdana" w:hAnsi="Verdana"/>
          <w:color w:val="000000"/>
          <w:sz w:val="23"/>
          <w:szCs w:val="23"/>
        </w:rPr>
      </w:pPr>
      <w:r>
        <w:rPr>
          <w:rFonts w:ascii="Verdana" w:hAnsi="Verdana"/>
          <w:color w:val="000000"/>
          <w:sz w:val="23"/>
          <w:szCs w:val="23"/>
        </w:rPr>
        <w:t>Use </w:t>
      </w:r>
      <w:r>
        <w:rPr>
          <w:rStyle w:val="Emphasis"/>
          <w:rFonts w:ascii="Consolas" w:hAnsi="Consolas"/>
          <w:color w:val="DC143C"/>
        </w:rPr>
        <w:t>&lt;</w:t>
      </w:r>
      <w:proofErr w:type="spellStart"/>
      <w:r>
        <w:rPr>
          <w:rStyle w:val="Emphasis"/>
          <w:rFonts w:ascii="Consolas" w:hAnsi="Consolas"/>
          <w:color w:val="DC143C"/>
        </w:rPr>
        <w:t>br</w:t>
      </w:r>
      <w:proofErr w:type="spellEnd"/>
      <w:r>
        <w:rPr>
          <w:rStyle w:val="Emphasis"/>
          <w:rFonts w:ascii="Consolas" w:hAnsi="Consolas"/>
          <w:color w:val="DC143C"/>
        </w:rPr>
        <w:t>&gt;</w:t>
      </w:r>
      <w:r>
        <w:rPr>
          <w:rFonts w:ascii="Verdana" w:hAnsi="Verdana"/>
          <w:color w:val="000000"/>
          <w:sz w:val="23"/>
          <w:szCs w:val="23"/>
        </w:rPr>
        <w:t> if you want a line break (a new line) without starting a new paragraph:</w:t>
      </w:r>
    </w:p>
    <w:p w14:paraId="7CEC9F13" w14:textId="77777777" w:rsidR="00026543" w:rsidRDefault="00026543">
      <w:pPr>
        <w:rPr>
          <w:rFonts w:ascii="Verdana" w:hAnsi="Verdana"/>
          <w:color w:val="000000"/>
          <w:sz w:val="23"/>
          <w:szCs w:val="23"/>
          <w:bdr w:val="single" w:sz="4" w:space="0" w:color="auto"/>
          <w:shd w:val="clear" w:color="auto" w:fill="FFFFFF"/>
        </w:rPr>
      </w:pPr>
      <w:r w:rsidRPr="00026543">
        <w:rPr>
          <w:rFonts w:ascii="Verdana" w:hAnsi="Verdana"/>
          <w:color w:val="000000"/>
          <w:sz w:val="23"/>
          <w:szCs w:val="23"/>
          <w:bdr w:val="single" w:sz="4" w:space="0" w:color="auto"/>
          <w:shd w:val="clear" w:color="auto" w:fill="FFFFFF"/>
        </w:rPr>
        <w:t>the </w:t>
      </w:r>
      <w:r w:rsidRPr="00026543">
        <w:rPr>
          <w:rStyle w:val="Emphasis"/>
          <w:rFonts w:ascii="Consolas" w:eastAsiaTheme="majorEastAsia" w:hAnsi="Consolas"/>
          <w:color w:val="DC143C"/>
          <w:sz w:val="24"/>
          <w:szCs w:val="24"/>
          <w:bdr w:val="single" w:sz="4" w:space="0" w:color="auto"/>
        </w:rPr>
        <w:t>&lt;</w:t>
      </w:r>
      <w:proofErr w:type="spellStart"/>
      <w:r w:rsidRPr="00026543">
        <w:rPr>
          <w:rStyle w:val="Emphasis"/>
          <w:rFonts w:ascii="Consolas" w:eastAsiaTheme="majorEastAsia" w:hAnsi="Consolas"/>
          <w:color w:val="DC143C"/>
          <w:sz w:val="24"/>
          <w:szCs w:val="24"/>
          <w:bdr w:val="single" w:sz="4" w:space="0" w:color="auto"/>
        </w:rPr>
        <w:t>br</w:t>
      </w:r>
      <w:proofErr w:type="spellEnd"/>
      <w:r w:rsidRPr="00026543">
        <w:rPr>
          <w:rStyle w:val="Emphasis"/>
          <w:rFonts w:ascii="Consolas" w:eastAsiaTheme="majorEastAsia" w:hAnsi="Consolas"/>
          <w:color w:val="DC143C"/>
          <w:sz w:val="24"/>
          <w:szCs w:val="24"/>
          <w:bdr w:val="single" w:sz="4" w:space="0" w:color="auto"/>
        </w:rPr>
        <w:t>&gt;</w:t>
      </w:r>
      <w:r w:rsidRPr="00026543">
        <w:rPr>
          <w:rFonts w:ascii="Verdana" w:hAnsi="Verdana"/>
          <w:color w:val="000000"/>
          <w:sz w:val="23"/>
          <w:szCs w:val="23"/>
          <w:bdr w:val="single" w:sz="4" w:space="0" w:color="auto"/>
          <w:shd w:val="clear" w:color="auto" w:fill="FFFFFF"/>
        </w:rPr>
        <w:t> tag is an empty tag, which means that it has no end tag.</w:t>
      </w:r>
    </w:p>
    <w:p w14:paraId="00F8287E" w14:textId="77777777" w:rsidR="00064E73" w:rsidRDefault="00064E73">
      <w:pPr>
        <w:rPr>
          <w:b/>
          <w:bCs/>
        </w:rPr>
      </w:pPr>
    </w:p>
    <w:p w14:paraId="209EC134" w14:textId="2A44A771" w:rsidR="00064E73" w:rsidRPr="00064E73" w:rsidRDefault="00064E73" w:rsidP="00064E73">
      <w:pPr>
        <w:pStyle w:val="Heading1"/>
        <w:rPr>
          <w:b/>
          <w:bCs/>
        </w:rPr>
      </w:pPr>
      <w:bookmarkStart w:id="18" w:name="_Toc114175472"/>
      <w:r w:rsidRPr="00064E73">
        <w:rPr>
          <w:b/>
          <w:bCs/>
        </w:rPr>
        <w:t>The HTML &lt;pre&gt;</w:t>
      </w:r>
      <w:bookmarkEnd w:id="18"/>
      <w:r w:rsidRPr="00064E73">
        <w:rPr>
          <w:b/>
          <w:bCs/>
        </w:rPr>
        <w:t xml:space="preserve"> </w:t>
      </w:r>
    </w:p>
    <w:p w14:paraId="0566B4B2" w14:textId="77777777" w:rsidR="00064E73" w:rsidRDefault="00064E73" w:rsidP="00064E73">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&lt;pre&gt;</w:t>
      </w:r>
      <w:r>
        <w:rPr>
          <w:rFonts w:ascii="Verdana" w:hAnsi="Verdana"/>
          <w:color w:val="000000"/>
          <w:sz w:val="23"/>
          <w:szCs w:val="23"/>
        </w:rPr>
        <w:t> element defines preformatted text.</w:t>
      </w:r>
    </w:p>
    <w:p w14:paraId="502ECB1C" w14:textId="77777777" w:rsidR="00064E73" w:rsidRDefault="00064E73" w:rsidP="00064E73">
      <w:pPr>
        <w:shd w:val="clear" w:color="auto" w:fill="FFFFFF"/>
        <w:spacing w:before="288" w:after="288"/>
        <w:rPr>
          <w:rFonts w:ascii="Verdana" w:hAnsi="Verdana"/>
          <w:color w:val="000000"/>
          <w:sz w:val="23"/>
          <w:szCs w:val="23"/>
        </w:rPr>
      </w:pPr>
      <w:r>
        <w:rPr>
          <w:rFonts w:ascii="Verdana" w:hAnsi="Verdana"/>
          <w:color w:val="000000"/>
          <w:sz w:val="23"/>
          <w:szCs w:val="23"/>
        </w:rPr>
        <w:t>The text inside a </w:t>
      </w:r>
      <w:r>
        <w:rPr>
          <w:rStyle w:val="Emphasis"/>
          <w:rFonts w:ascii="Consolas" w:hAnsi="Consolas"/>
          <w:color w:val="DC143C"/>
        </w:rPr>
        <w:t>&lt;pre&gt;</w:t>
      </w:r>
      <w:r>
        <w:rPr>
          <w:rFonts w:ascii="Verdana" w:hAnsi="Verdana"/>
          <w:color w:val="000000"/>
          <w:sz w:val="23"/>
          <w:szCs w:val="23"/>
        </w:rPr>
        <w:t> element is displayed in a fixed-width font (usually Courier), and it preserves both spaces and line breaks:</w:t>
      </w:r>
    </w:p>
    <w:tbl>
      <w:tblPr>
        <w:tblpPr w:leftFromText="180" w:rightFromText="180" w:vertAnchor="text" w:tblpX="-479" w:tblpY="2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65"/>
      </w:tblGrid>
      <w:tr w:rsidR="007E6CC3" w14:paraId="2AF3B1EA" w14:textId="77777777" w:rsidTr="007E6CC3">
        <w:trPr>
          <w:trHeight w:val="6870"/>
        </w:trPr>
        <w:tc>
          <w:tcPr>
            <w:tcW w:w="5265" w:type="dxa"/>
          </w:tcPr>
          <w:p w14:paraId="6C41A3FB" w14:textId="77777777" w:rsidR="007E6CC3" w:rsidRPr="007E6CC3" w:rsidRDefault="007E6CC3" w:rsidP="007E6CC3">
            <w:r w:rsidRPr="007E6CC3">
              <w:t>&lt;!DOCTYPE html&gt;</w:t>
            </w:r>
          </w:p>
          <w:p w14:paraId="2D3CB2F8" w14:textId="77777777" w:rsidR="007E6CC3" w:rsidRPr="007E6CC3" w:rsidRDefault="007E6CC3" w:rsidP="007E6CC3">
            <w:r w:rsidRPr="007E6CC3">
              <w:t>&lt;html&gt;</w:t>
            </w:r>
          </w:p>
          <w:p w14:paraId="0CAAA565" w14:textId="77777777" w:rsidR="007E6CC3" w:rsidRPr="007E6CC3" w:rsidRDefault="007E6CC3" w:rsidP="007E6CC3">
            <w:r w:rsidRPr="007E6CC3">
              <w:t>&lt;body&gt;</w:t>
            </w:r>
          </w:p>
          <w:p w14:paraId="1F3668FE" w14:textId="77777777" w:rsidR="007E6CC3" w:rsidRPr="007E6CC3" w:rsidRDefault="007E6CC3" w:rsidP="007E6CC3">
            <w:r w:rsidRPr="007E6CC3">
              <w:t>&lt;p&gt;The pre tag preserves both spaces and line breaks:&lt;/p&gt;</w:t>
            </w:r>
          </w:p>
          <w:p w14:paraId="4D678FC1" w14:textId="77777777" w:rsidR="007E6CC3" w:rsidRPr="007E6CC3" w:rsidRDefault="007E6CC3" w:rsidP="007E6CC3">
            <w:pPr>
              <w:rPr>
                <w:b/>
                <w:bCs/>
              </w:rPr>
            </w:pPr>
            <w:r w:rsidRPr="007E6CC3">
              <w:rPr>
                <w:b/>
                <w:bCs/>
              </w:rPr>
              <w:t>&lt;pre&gt;</w:t>
            </w:r>
          </w:p>
          <w:p w14:paraId="1902B3EF" w14:textId="77777777" w:rsidR="007E6CC3" w:rsidRPr="007E6CC3" w:rsidRDefault="007E6CC3" w:rsidP="007E6CC3">
            <w:r w:rsidRPr="007E6CC3">
              <w:t xml:space="preserve">   My Bonnie lies over the ocean.</w:t>
            </w:r>
          </w:p>
          <w:p w14:paraId="612231C7" w14:textId="322360BF" w:rsidR="007E6CC3" w:rsidRPr="007E6CC3" w:rsidRDefault="007E6CC3" w:rsidP="007E6CC3">
            <w:r w:rsidRPr="007E6CC3">
              <w:t xml:space="preserve">    My Bonnie lies over the sea.</w:t>
            </w:r>
          </w:p>
          <w:p w14:paraId="605F1C2D" w14:textId="05433795" w:rsidR="007E6CC3" w:rsidRPr="007E6CC3" w:rsidRDefault="007E6CC3" w:rsidP="007E6CC3">
            <w:r w:rsidRPr="007E6CC3">
              <w:t xml:space="preserve">    My Bonnie lies over the ocean.</w:t>
            </w:r>
          </w:p>
          <w:p w14:paraId="23B30DBA" w14:textId="03CCD9BB" w:rsidR="007E6CC3" w:rsidRPr="007E6CC3" w:rsidRDefault="007E6CC3" w:rsidP="007E6CC3">
            <w:r w:rsidRPr="007E6CC3">
              <w:t xml:space="preserve">   Oh, bring back my Bonnie to me.</w:t>
            </w:r>
          </w:p>
          <w:p w14:paraId="27226393" w14:textId="77777777" w:rsidR="007E6CC3" w:rsidRPr="007E6CC3" w:rsidRDefault="007E6CC3" w:rsidP="007E6CC3">
            <w:pPr>
              <w:rPr>
                <w:b/>
                <w:bCs/>
              </w:rPr>
            </w:pPr>
            <w:r w:rsidRPr="007E6CC3">
              <w:rPr>
                <w:b/>
                <w:bCs/>
              </w:rPr>
              <w:t>&lt;/pre&gt;</w:t>
            </w:r>
          </w:p>
          <w:p w14:paraId="1D38FFF7" w14:textId="77777777" w:rsidR="007E6CC3" w:rsidRPr="007E6CC3" w:rsidRDefault="007E6CC3" w:rsidP="007E6CC3">
            <w:r w:rsidRPr="007E6CC3">
              <w:t>&lt;/body&gt;</w:t>
            </w:r>
          </w:p>
          <w:p w14:paraId="791EBADD" w14:textId="2EC07794" w:rsidR="007E6CC3" w:rsidRDefault="007E6CC3" w:rsidP="007E6CC3">
            <w:pPr>
              <w:rPr>
                <w:b/>
                <w:bCs/>
              </w:rPr>
            </w:pPr>
            <w:r w:rsidRPr="007E6CC3">
              <w:t>&lt;/html&gt;</w:t>
            </w:r>
          </w:p>
        </w:tc>
      </w:tr>
    </w:tbl>
    <w:tbl>
      <w:tblPr>
        <w:tblpPr w:leftFromText="180" w:rightFromText="180" w:vertAnchor="text" w:horzAnchor="margin" w:tblpXSpec="right" w:tblpY="3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20"/>
      </w:tblGrid>
      <w:tr w:rsidR="007E6CC3" w14:paraId="46ACF4EE" w14:textId="77777777" w:rsidTr="007E6CC3">
        <w:trPr>
          <w:trHeight w:val="6855"/>
        </w:trPr>
        <w:tc>
          <w:tcPr>
            <w:tcW w:w="4320" w:type="dxa"/>
          </w:tcPr>
          <w:p w14:paraId="268E1CEB" w14:textId="77777777" w:rsidR="007E6CC3" w:rsidRDefault="007E6CC3" w:rsidP="007E6CC3">
            <w:pPr>
              <w:rPr>
                <w:b/>
                <w:bCs/>
              </w:rPr>
            </w:pPr>
          </w:p>
          <w:p w14:paraId="30C46423" w14:textId="77777777" w:rsidR="00280539" w:rsidRDefault="00280539" w:rsidP="007E6CC3">
            <w:pPr>
              <w:rPr>
                <w:b/>
                <w:bCs/>
              </w:rPr>
            </w:pPr>
          </w:p>
          <w:p w14:paraId="1B9A8F45" w14:textId="77777777" w:rsidR="00280539" w:rsidRPr="00280539" w:rsidRDefault="00280539" w:rsidP="00280539">
            <w:pPr>
              <w:spacing w:before="100" w:beforeAutospacing="1" w:after="100" w:afterAutospacing="1" w:line="240" w:lineRule="auto"/>
              <w:rPr>
                <w:rFonts w:ascii="Times New Roman" w:eastAsia="Times New Roman" w:hAnsi="Times New Roman" w:cs="Times New Roman"/>
                <w:color w:val="000000"/>
                <w:sz w:val="27"/>
                <w:szCs w:val="27"/>
              </w:rPr>
            </w:pPr>
            <w:r w:rsidRPr="00280539">
              <w:rPr>
                <w:rFonts w:ascii="Times New Roman" w:eastAsia="Times New Roman" w:hAnsi="Times New Roman" w:cs="Times New Roman"/>
                <w:color w:val="000000"/>
                <w:sz w:val="27"/>
                <w:szCs w:val="27"/>
              </w:rPr>
              <w:t>The pre tag preserves both spaces and line breaks:</w:t>
            </w:r>
          </w:p>
          <w:p w14:paraId="1377117A" w14:textId="77777777" w:rsidR="00280539" w:rsidRPr="00280539" w:rsidRDefault="00280539" w:rsidP="0028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280539">
              <w:rPr>
                <w:rFonts w:ascii="Courier New" w:eastAsia="Times New Roman" w:hAnsi="Courier New" w:cs="Courier New"/>
                <w:color w:val="000000"/>
                <w:sz w:val="20"/>
              </w:rPr>
              <w:t xml:space="preserve">   My Bonnie lies over the ocean.</w:t>
            </w:r>
          </w:p>
          <w:p w14:paraId="59E62CC4" w14:textId="77777777" w:rsidR="00280539" w:rsidRPr="00280539" w:rsidRDefault="00280539" w:rsidP="0028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p>
          <w:p w14:paraId="6E5044ED" w14:textId="77777777" w:rsidR="00280539" w:rsidRPr="00280539" w:rsidRDefault="00280539" w:rsidP="0028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280539">
              <w:rPr>
                <w:rFonts w:ascii="Courier New" w:eastAsia="Times New Roman" w:hAnsi="Courier New" w:cs="Courier New"/>
                <w:color w:val="000000"/>
                <w:sz w:val="20"/>
              </w:rPr>
              <w:t xml:space="preserve">   My Bonnie lies over the sea.</w:t>
            </w:r>
          </w:p>
          <w:p w14:paraId="18711D41" w14:textId="77777777" w:rsidR="00280539" w:rsidRPr="00280539" w:rsidRDefault="00280539" w:rsidP="0028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p>
          <w:p w14:paraId="467C027B" w14:textId="77777777" w:rsidR="00280539" w:rsidRPr="00280539" w:rsidRDefault="00280539" w:rsidP="0028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280539">
              <w:rPr>
                <w:rFonts w:ascii="Courier New" w:eastAsia="Times New Roman" w:hAnsi="Courier New" w:cs="Courier New"/>
                <w:color w:val="000000"/>
                <w:sz w:val="20"/>
              </w:rPr>
              <w:t xml:space="preserve">   My Bonnie lies over the ocean.</w:t>
            </w:r>
          </w:p>
          <w:p w14:paraId="1E78078C" w14:textId="77777777" w:rsidR="00280539" w:rsidRPr="00280539" w:rsidRDefault="00280539" w:rsidP="0028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280539">
              <w:rPr>
                <w:rFonts w:ascii="Courier New" w:eastAsia="Times New Roman" w:hAnsi="Courier New" w:cs="Courier New"/>
                <w:color w:val="000000"/>
                <w:sz w:val="20"/>
              </w:rPr>
              <w:t xml:space="preserve">   </w:t>
            </w:r>
          </w:p>
          <w:p w14:paraId="7DC637AF" w14:textId="77777777" w:rsidR="00280539" w:rsidRPr="00280539" w:rsidRDefault="00280539" w:rsidP="0028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rPr>
            </w:pPr>
            <w:r w:rsidRPr="00280539">
              <w:rPr>
                <w:rFonts w:ascii="Courier New" w:eastAsia="Times New Roman" w:hAnsi="Courier New" w:cs="Courier New"/>
                <w:color w:val="000000"/>
                <w:sz w:val="20"/>
              </w:rPr>
              <w:t xml:space="preserve">   Oh, bring back my Bonnie to me.</w:t>
            </w:r>
          </w:p>
          <w:p w14:paraId="72C9E6ED" w14:textId="34F832DF" w:rsidR="00280539" w:rsidRDefault="00280539" w:rsidP="007E6CC3">
            <w:pPr>
              <w:rPr>
                <w:b/>
                <w:bCs/>
              </w:rPr>
            </w:pPr>
          </w:p>
        </w:tc>
      </w:tr>
    </w:tbl>
    <w:p w14:paraId="1A585A2B" w14:textId="47AADD4A" w:rsidR="004601A1" w:rsidRDefault="004601A1">
      <w:pPr>
        <w:rPr>
          <w:rFonts w:asciiTheme="majorHAnsi" w:eastAsiaTheme="majorEastAsia" w:hAnsiTheme="majorHAnsi" w:cstheme="majorBidi"/>
          <w:b/>
          <w:bCs/>
          <w:color w:val="2F5496" w:themeColor="accent1" w:themeShade="BF"/>
          <w:sz w:val="32"/>
          <w:szCs w:val="29"/>
        </w:rPr>
      </w:pPr>
      <w:r>
        <w:rPr>
          <w:b/>
          <w:bCs/>
        </w:rPr>
        <w:br w:type="page"/>
      </w:r>
    </w:p>
    <w:p w14:paraId="1D4B705E" w14:textId="0EF2C3EE" w:rsidR="00E333A9" w:rsidRPr="00E333A9" w:rsidRDefault="00E333A9" w:rsidP="000A3F6A">
      <w:pPr>
        <w:rPr>
          <w:sz w:val="32"/>
          <w:szCs w:val="32"/>
        </w:rPr>
      </w:pPr>
      <w:r w:rsidRPr="00E333A9">
        <w:rPr>
          <w:sz w:val="32"/>
          <w:szCs w:val="32"/>
        </w:rPr>
        <w:lastRenderedPageBreak/>
        <w:t>Tag</w:t>
      </w:r>
      <w:r w:rsidRPr="00E333A9">
        <w:rPr>
          <w:sz w:val="32"/>
          <w:szCs w:val="32"/>
        </w:rPr>
        <w:tab/>
      </w:r>
      <w:r w:rsidR="000A3F6A">
        <w:rPr>
          <w:sz w:val="32"/>
          <w:szCs w:val="32"/>
        </w:rPr>
        <w:t xml:space="preserve">         </w:t>
      </w:r>
      <w:r w:rsidRPr="00E333A9">
        <w:rPr>
          <w:sz w:val="32"/>
          <w:szCs w:val="32"/>
        </w:rPr>
        <w:t>Description</w:t>
      </w:r>
    </w:p>
    <w:p w14:paraId="72228B9B" w14:textId="73BC0402" w:rsidR="00E333A9" w:rsidRPr="00E333A9" w:rsidRDefault="00E333A9" w:rsidP="000A3F6A">
      <w:pPr>
        <w:rPr>
          <w:sz w:val="32"/>
          <w:szCs w:val="32"/>
        </w:rPr>
      </w:pPr>
      <w:r w:rsidRPr="00E333A9">
        <w:rPr>
          <w:sz w:val="32"/>
          <w:szCs w:val="32"/>
        </w:rPr>
        <w:t>&lt;p&gt;</w:t>
      </w:r>
      <w:r w:rsidRPr="00E333A9">
        <w:rPr>
          <w:sz w:val="32"/>
          <w:szCs w:val="32"/>
        </w:rPr>
        <w:tab/>
      </w:r>
      <w:r w:rsidR="000A3F6A">
        <w:rPr>
          <w:sz w:val="32"/>
          <w:szCs w:val="32"/>
        </w:rPr>
        <w:t xml:space="preserve">         </w:t>
      </w:r>
      <w:r w:rsidRPr="00E333A9">
        <w:rPr>
          <w:sz w:val="32"/>
          <w:szCs w:val="32"/>
        </w:rPr>
        <w:t>Defines a paragraph</w:t>
      </w:r>
    </w:p>
    <w:p w14:paraId="3252A1C3" w14:textId="1779B891" w:rsidR="00E333A9" w:rsidRPr="00E333A9" w:rsidRDefault="00E333A9" w:rsidP="000A3F6A">
      <w:pPr>
        <w:rPr>
          <w:sz w:val="32"/>
          <w:szCs w:val="32"/>
        </w:rPr>
      </w:pPr>
      <w:r w:rsidRPr="00E333A9">
        <w:rPr>
          <w:sz w:val="32"/>
          <w:szCs w:val="32"/>
        </w:rPr>
        <w:t>&lt;</w:t>
      </w:r>
      <w:proofErr w:type="spellStart"/>
      <w:r w:rsidRPr="00E333A9">
        <w:rPr>
          <w:sz w:val="32"/>
          <w:szCs w:val="32"/>
        </w:rPr>
        <w:t>hr</w:t>
      </w:r>
      <w:proofErr w:type="spellEnd"/>
      <w:r w:rsidRPr="00E333A9">
        <w:rPr>
          <w:sz w:val="32"/>
          <w:szCs w:val="32"/>
        </w:rPr>
        <w:t>&gt;</w:t>
      </w:r>
      <w:r w:rsidR="000A3F6A">
        <w:rPr>
          <w:sz w:val="32"/>
          <w:szCs w:val="32"/>
        </w:rPr>
        <w:t xml:space="preserve">   </w:t>
      </w:r>
      <w:r w:rsidRPr="00E333A9">
        <w:rPr>
          <w:sz w:val="32"/>
          <w:szCs w:val="32"/>
        </w:rPr>
        <w:tab/>
        <w:t>Defines a thematic change in the content</w:t>
      </w:r>
    </w:p>
    <w:p w14:paraId="27147169" w14:textId="26B99330" w:rsidR="00E333A9" w:rsidRPr="00E333A9" w:rsidRDefault="00E333A9" w:rsidP="000A3F6A">
      <w:pPr>
        <w:rPr>
          <w:sz w:val="32"/>
          <w:szCs w:val="32"/>
        </w:rPr>
      </w:pPr>
      <w:r w:rsidRPr="00E333A9">
        <w:rPr>
          <w:sz w:val="32"/>
          <w:szCs w:val="32"/>
        </w:rPr>
        <w:t>&lt;</w:t>
      </w:r>
      <w:proofErr w:type="spellStart"/>
      <w:r w:rsidRPr="00E333A9">
        <w:rPr>
          <w:sz w:val="32"/>
          <w:szCs w:val="32"/>
        </w:rPr>
        <w:t>br</w:t>
      </w:r>
      <w:proofErr w:type="spellEnd"/>
      <w:r w:rsidRPr="00E333A9">
        <w:rPr>
          <w:sz w:val="32"/>
          <w:szCs w:val="32"/>
        </w:rPr>
        <w:t>&gt;</w:t>
      </w:r>
      <w:r w:rsidR="000A3F6A">
        <w:rPr>
          <w:sz w:val="32"/>
          <w:szCs w:val="32"/>
        </w:rPr>
        <w:t xml:space="preserve">  </w:t>
      </w:r>
      <w:r w:rsidRPr="00E333A9">
        <w:rPr>
          <w:sz w:val="32"/>
          <w:szCs w:val="32"/>
        </w:rPr>
        <w:tab/>
        <w:t>Inserts a single line break</w:t>
      </w:r>
    </w:p>
    <w:p w14:paraId="6D3AFFAD" w14:textId="18AA6C8A" w:rsidR="000A3F6A" w:rsidRDefault="00E333A9" w:rsidP="000A3F6A">
      <w:pPr>
        <w:rPr>
          <w:sz w:val="32"/>
          <w:szCs w:val="32"/>
        </w:rPr>
      </w:pPr>
      <w:r w:rsidRPr="00E333A9">
        <w:rPr>
          <w:sz w:val="32"/>
          <w:szCs w:val="32"/>
        </w:rPr>
        <w:t>&lt;pre&gt;</w:t>
      </w:r>
      <w:r w:rsidRPr="00E333A9">
        <w:rPr>
          <w:sz w:val="32"/>
          <w:szCs w:val="32"/>
        </w:rPr>
        <w:tab/>
        <w:t>Defines pre-formatted text</w:t>
      </w:r>
    </w:p>
    <w:p w14:paraId="7A4F6C13" w14:textId="77777777" w:rsidR="000A3F6A" w:rsidRDefault="000A3F6A" w:rsidP="000A3F6A">
      <w:pPr>
        <w:rPr>
          <w:sz w:val="32"/>
          <w:szCs w:val="32"/>
        </w:rPr>
      </w:pPr>
    </w:p>
    <w:p w14:paraId="07CD4DD2" w14:textId="77777777" w:rsidR="000A3F6A" w:rsidRDefault="000A3F6A" w:rsidP="000A3F6A">
      <w:pPr>
        <w:rPr>
          <w:sz w:val="32"/>
          <w:szCs w:val="32"/>
        </w:rPr>
      </w:pPr>
    </w:p>
    <w:p w14:paraId="2CBF2F18" w14:textId="77777777" w:rsidR="000A3F6A" w:rsidRPr="000A3F6A" w:rsidRDefault="000A3F6A" w:rsidP="000A3F6A">
      <w:pPr>
        <w:rPr>
          <w:sz w:val="32"/>
          <w:szCs w:val="32"/>
        </w:rPr>
      </w:pPr>
    </w:p>
    <w:p w14:paraId="3FB69FF3" w14:textId="03AF6F08" w:rsidR="00872381" w:rsidRPr="00872381" w:rsidRDefault="00872381" w:rsidP="00872381">
      <w:pPr>
        <w:pStyle w:val="Heading1"/>
        <w:rPr>
          <w:b/>
          <w:bCs/>
        </w:rPr>
      </w:pPr>
      <w:bookmarkStart w:id="19" w:name="_Toc114175473"/>
      <w:r w:rsidRPr="00872381">
        <w:rPr>
          <w:b/>
          <w:bCs/>
        </w:rPr>
        <w:t>HTML Links</w:t>
      </w:r>
      <w:bookmarkEnd w:id="19"/>
    </w:p>
    <w:p w14:paraId="5C230A90" w14:textId="77777777" w:rsidR="00872381" w:rsidRDefault="00872381" w:rsidP="00872381">
      <w:pPr>
        <w:shd w:val="clear" w:color="auto" w:fill="FFFFFF"/>
        <w:spacing w:before="288" w:after="288"/>
        <w:rPr>
          <w:rFonts w:ascii="Verdana" w:hAnsi="Verdana"/>
          <w:color w:val="000000"/>
          <w:sz w:val="23"/>
          <w:szCs w:val="23"/>
        </w:rPr>
      </w:pPr>
      <w:r>
        <w:rPr>
          <w:rFonts w:ascii="Verdana" w:hAnsi="Verdana"/>
          <w:color w:val="000000"/>
          <w:sz w:val="23"/>
          <w:szCs w:val="23"/>
        </w:rPr>
        <w:t>HTML links are defined with the </w:t>
      </w:r>
      <w:r>
        <w:rPr>
          <w:rStyle w:val="Emphasis"/>
          <w:rFonts w:ascii="Consolas" w:hAnsi="Consolas"/>
          <w:color w:val="DC143C"/>
        </w:rPr>
        <w:t>&lt;a&gt;</w:t>
      </w:r>
      <w:r>
        <w:rPr>
          <w:rFonts w:ascii="Verdana" w:hAnsi="Verdana"/>
          <w:color w:val="000000"/>
          <w:sz w:val="23"/>
          <w:szCs w:val="23"/>
        </w:rPr>
        <w:t> tag:</w:t>
      </w:r>
    </w:p>
    <w:p w14:paraId="3E418DC0" w14:textId="77777777" w:rsidR="009F0354" w:rsidRDefault="009F0354" w:rsidP="00872381">
      <w:pPr>
        <w:shd w:val="clear" w:color="auto" w:fill="FFFFFF"/>
        <w:spacing w:before="288" w:after="288"/>
        <w:rPr>
          <w:rFonts w:ascii="Verdana" w:hAnsi="Verdana"/>
          <w:color w:val="000000"/>
          <w:sz w:val="23"/>
          <w:szCs w:val="23"/>
        </w:rPr>
      </w:pPr>
    </w:p>
    <w:tbl>
      <w:tblPr>
        <w:tblW w:w="9804" w:type="dxa"/>
        <w:tblInd w:w="-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32"/>
        <w:gridCol w:w="480"/>
        <w:gridCol w:w="4992"/>
      </w:tblGrid>
      <w:tr w:rsidR="009F0354" w14:paraId="2945B266" w14:textId="34EC1B05" w:rsidTr="009F0354">
        <w:trPr>
          <w:trHeight w:val="3804"/>
        </w:trPr>
        <w:tc>
          <w:tcPr>
            <w:tcW w:w="4332" w:type="dxa"/>
          </w:tcPr>
          <w:p w14:paraId="71D9B0F1" w14:textId="77777777" w:rsidR="009F0354" w:rsidRPr="00C6555D" w:rsidRDefault="009F0354" w:rsidP="009F0354">
            <w:pPr>
              <w:shd w:val="clear" w:color="auto" w:fill="FFFFFF"/>
              <w:spacing w:before="288" w:after="288"/>
              <w:ind w:left="192"/>
              <w:rPr>
                <w:rFonts w:cstheme="minorHAnsi"/>
                <w:b/>
                <w:bCs/>
                <w:color w:val="000000"/>
                <w:sz w:val="16"/>
                <w:szCs w:val="16"/>
              </w:rPr>
            </w:pPr>
            <w:r w:rsidRPr="00C6555D">
              <w:rPr>
                <w:rFonts w:cstheme="minorHAnsi"/>
                <w:b/>
                <w:bCs/>
                <w:color w:val="000000"/>
                <w:sz w:val="16"/>
                <w:szCs w:val="16"/>
              </w:rPr>
              <w:t>&lt;!DOCTYPE html&gt;</w:t>
            </w:r>
          </w:p>
          <w:p w14:paraId="47660F1A" w14:textId="77777777" w:rsidR="009F0354" w:rsidRPr="00C6555D" w:rsidRDefault="009F0354" w:rsidP="009F0354">
            <w:pPr>
              <w:shd w:val="clear" w:color="auto" w:fill="FFFFFF"/>
              <w:spacing w:before="288" w:after="288"/>
              <w:ind w:left="192"/>
              <w:rPr>
                <w:rFonts w:cstheme="minorHAnsi"/>
                <w:b/>
                <w:bCs/>
                <w:color w:val="000000"/>
                <w:sz w:val="16"/>
                <w:szCs w:val="16"/>
              </w:rPr>
            </w:pPr>
            <w:r w:rsidRPr="00C6555D">
              <w:rPr>
                <w:rFonts w:cstheme="minorHAnsi"/>
                <w:b/>
                <w:bCs/>
                <w:color w:val="000000"/>
                <w:sz w:val="16"/>
                <w:szCs w:val="16"/>
              </w:rPr>
              <w:t>&lt;html&gt;</w:t>
            </w:r>
          </w:p>
          <w:p w14:paraId="315E3489" w14:textId="77777777" w:rsidR="009F0354" w:rsidRPr="00C6555D" w:rsidRDefault="009F0354" w:rsidP="009F0354">
            <w:pPr>
              <w:shd w:val="clear" w:color="auto" w:fill="FFFFFF"/>
              <w:spacing w:before="288" w:after="288"/>
              <w:ind w:left="192"/>
              <w:rPr>
                <w:rFonts w:cstheme="minorHAnsi"/>
                <w:b/>
                <w:bCs/>
                <w:color w:val="000000"/>
                <w:sz w:val="16"/>
                <w:szCs w:val="16"/>
              </w:rPr>
            </w:pPr>
            <w:r w:rsidRPr="00C6555D">
              <w:rPr>
                <w:rFonts w:cstheme="minorHAnsi"/>
                <w:b/>
                <w:bCs/>
                <w:color w:val="000000"/>
                <w:sz w:val="16"/>
                <w:szCs w:val="16"/>
              </w:rPr>
              <w:t>&lt;body&gt;</w:t>
            </w:r>
          </w:p>
          <w:p w14:paraId="06122851" w14:textId="77777777" w:rsidR="009F0354" w:rsidRPr="00C6555D" w:rsidRDefault="009F0354" w:rsidP="009F0354">
            <w:pPr>
              <w:shd w:val="clear" w:color="auto" w:fill="FFFFFF"/>
              <w:spacing w:before="288" w:after="288"/>
              <w:ind w:left="192"/>
              <w:rPr>
                <w:rFonts w:cstheme="minorHAnsi"/>
                <w:b/>
                <w:bCs/>
                <w:color w:val="000000"/>
                <w:sz w:val="16"/>
                <w:szCs w:val="16"/>
              </w:rPr>
            </w:pPr>
            <w:r w:rsidRPr="00C6555D">
              <w:rPr>
                <w:rFonts w:cstheme="minorHAnsi"/>
                <w:b/>
                <w:bCs/>
                <w:color w:val="000000"/>
                <w:sz w:val="16"/>
                <w:szCs w:val="16"/>
              </w:rPr>
              <w:t>&lt;h2&gt;HTML Links&lt;/h2&gt;</w:t>
            </w:r>
          </w:p>
          <w:p w14:paraId="01A155EA" w14:textId="77777777" w:rsidR="009F0354" w:rsidRPr="00C6555D" w:rsidRDefault="009F0354" w:rsidP="009F0354">
            <w:pPr>
              <w:shd w:val="clear" w:color="auto" w:fill="FFFFFF"/>
              <w:spacing w:before="288" w:after="288"/>
              <w:ind w:left="192"/>
              <w:rPr>
                <w:rFonts w:cstheme="minorHAnsi"/>
                <w:b/>
                <w:bCs/>
                <w:color w:val="000000"/>
                <w:sz w:val="16"/>
                <w:szCs w:val="16"/>
              </w:rPr>
            </w:pPr>
            <w:r w:rsidRPr="00C6555D">
              <w:rPr>
                <w:rFonts w:cstheme="minorHAnsi"/>
                <w:b/>
                <w:bCs/>
                <w:color w:val="000000"/>
                <w:sz w:val="16"/>
                <w:szCs w:val="16"/>
              </w:rPr>
              <w:t>&lt;p&gt;HTML links are defined with the a tag:&lt;/p&gt;</w:t>
            </w:r>
          </w:p>
          <w:p w14:paraId="2569A51C" w14:textId="77777777" w:rsidR="009F0354" w:rsidRPr="00C6555D" w:rsidRDefault="009F0354" w:rsidP="009F0354">
            <w:pPr>
              <w:shd w:val="clear" w:color="auto" w:fill="FFFFFF"/>
              <w:spacing w:before="288" w:after="288"/>
              <w:ind w:left="192"/>
              <w:rPr>
                <w:rFonts w:cstheme="minorHAnsi"/>
                <w:b/>
                <w:bCs/>
                <w:color w:val="000000"/>
                <w:sz w:val="16"/>
                <w:szCs w:val="16"/>
              </w:rPr>
            </w:pPr>
            <w:r w:rsidRPr="00C6555D">
              <w:rPr>
                <w:rFonts w:cstheme="minorHAnsi"/>
                <w:b/>
                <w:bCs/>
                <w:color w:val="000000"/>
                <w:sz w:val="16"/>
                <w:szCs w:val="16"/>
              </w:rPr>
              <w:t xml:space="preserve">&lt;a </w:t>
            </w:r>
            <w:proofErr w:type="spellStart"/>
            <w:r w:rsidRPr="00C6555D">
              <w:rPr>
                <w:rFonts w:cstheme="minorHAnsi"/>
                <w:b/>
                <w:bCs/>
                <w:color w:val="000000"/>
                <w:sz w:val="16"/>
                <w:szCs w:val="16"/>
              </w:rPr>
              <w:t>href</w:t>
            </w:r>
            <w:proofErr w:type="spellEnd"/>
            <w:r w:rsidRPr="00C6555D">
              <w:rPr>
                <w:rFonts w:cstheme="minorHAnsi"/>
                <w:b/>
                <w:bCs/>
                <w:color w:val="000000"/>
                <w:sz w:val="16"/>
                <w:szCs w:val="16"/>
              </w:rPr>
              <w:t>="https://www.w3schools.com"&gt;This is a link&lt;/a&gt;</w:t>
            </w:r>
          </w:p>
          <w:p w14:paraId="60EFF85D" w14:textId="77777777" w:rsidR="009F0354" w:rsidRPr="00C6555D" w:rsidRDefault="009F0354" w:rsidP="009F0354">
            <w:pPr>
              <w:shd w:val="clear" w:color="auto" w:fill="FFFFFF"/>
              <w:spacing w:before="288" w:after="288"/>
              <w:ind w:left="192"/>
              <w:rPr>
                <w:rFonts w:cstheme="minorHAnsi"/>
                <w:b/>
                <w:bCs/>
                <w:color w:val="000000"/>
                <w:sz w:val="16"/>
                <w:szCs w:val="16"/>
              </w:rPr>
            </w:pPr>
            <w:r w:rsidRPr="00C6555D">
              <w:rPr>
                <w:rFonts w:cstheme="minorHAnsi"/>
                <w:b/>
                <w:bCs/>
                <w:color w:val="000000"/>
                <w:sz w:val="16"/>
                <w:szCs w:val="16"/>
              </w:rPr>
              <w:t>&lt;/body&gt;</w:t>
            </w:r>
          </w:p>
          <w:p w14:paraId="1EC93D69" w14:textId="18A52C14" w:rsidR="009F0354" w:rsidRDefault="009F0354" w:rsidP="009F0354">
            <w:pPr>
              <w:shd w:val="clear" w:color="auto" w:fill="FFFFFF"/>
              <w:spacing w:before="288" w:after="288"/>
              <w:ind w:left="192"/>
              <w:rPr>
                <w:rFonts w:cstheme="minorHAnsi"/>
                <w:color w:val="000000"/>
                <w:sz w:val="16"/>
                <w:szCs w:val="16"/>
              </w:rPr>
            </w:pPr>
            <w:r w:rsidRPr="00C6555D">
              <w:rPr>
                <w:rFonts w:cstheme="minorHAnsi"/>
                <w:b/>
                <w:bCs/>
                <w:color w:val="000000"/>
                <w:sz w:val="16"/>
                <w:szCs w:val="16"/>
              </w:rPr>
              <w:t>&lt;/html&gt;</w:t>
            </w:r>
          </w:p>
        </w:tc>
        <w:tc>
          <w:tcPr>
            <w:tcW w:w="480" w:type="dxa"/>
            <w:tcBorders>
              <w:top w:val="nil"/>
              <w:bottom w:val="nil"/>
            </w:tcBorders>
            <w:shd w:val="clear" w:color="auto" w:fill="auto"/>
          </w:tcPr>
          <w:p w14:paraId="6288CB4C" w14:textId="77777777" w:rsidR="009F0354" w:rsidRDefault="009F0354">
            <w:pPr>
              <w:rPr>
                <w:rFonts w:cstheme="minorHAnsi"/>
                <w:color w:val="000000"/>
                <w:sz w:val="16"/>
                <w:szCs w:val="16"/>
              </w:rPr>
            </w:pPr>
          </w:p>
        </w:tc>
        <w:tc>
          <w:tcPr>
            <w:tcW w:w="4992" w:type="dxa"/>
            <w:shd w:val="clear" w:color="auto" w:fill="auto"/>
          </w:tcPr>
          <w:p w14:paraId="46556892" w14:textId="72B2520F" w:rsidR="00C06B75" w:rsidRDefault="00C06B75" w:rsidP="00C6555D">
            <w:pPr>
              <w:pStyle w:val="Heading2"/>
              <w:rPr>
                <w:color w:val="000000"/>
              </w:rPr>
            </w:pPr>
            <w:bookmarkStart w:id="20" w:name="_Toc114175474"/>
            <w:r>
              <w:rPr>
                <w:color w:val="000000"/>
              </w:rPr>
              <w:t>OUTP</w:t>
            </w:r>
            <w:bookmarkEnd w:id="20"/>
          </w:p>
          <w:p w14:paraId="50375E32" w14:textId="2446AC86" w:rsidR="00C6555D" w:rsidRDefault="00C6555D" w:rsidP="00C6555D">
            <w:pPr>
              <w:pStyle w:val="Heading2"/>
              <w:rPr>
                <w:color w:val="000000"/>
              </w:rPr>
            </w:pPr>
            <w:bookmarkStart w:id="21" w:name="_Toc114175475"/>
            <w:r>
              <w:rPr>
                <w:color w:val="000000"/>
              </w:rPr>
              <w:t>HTML Links</w:t>
            </w:r>
            <w:bookmarkEnd w:id="21"/>
          </w:p>
          <w:p w14:paraId="772591B5" w14:textId="77777777" w:rsidR="00C6555D" w:rsidRDefault="00C6555D" w:rsidP="00C6555D">
            <w:pPr>
              <w:rPr>
                <w:color w:val="000000"/>
                <w:sz w:val="27"/>
                <w:szCs w:val="27"/>
              </w:rPr>
            </w:pPr>
            <w:r>
              <w:rPr>
                <w:color w:val="000000"/>
                <w:sz w:val="27"/>
                <w:szCs w:val="27"/>
              </w:rPr>
              <w:t>HTML links are defined with the a tag:</w:t>
            </w:r>
          </w:p>
          <w:p w14:paraId="60D564AF" w14:textId="7753BC05" w:rsidR="009F0354" w:rsidRDefault="008625FE" w:rsidP="00C6555D">
            <w:pPr>
              <w:rPr>
                <w:rFonts w:cstheme="minorHAnsi"/>
                <w:color w:val="000000"/>
                <w:sz w:val="16"/>
                <w:szCs w:val="16"/>
              </w:rPr>
            </w:pPr>
            <w:hyperlink r:id="rId11" w:history="1">
              <w:r w:rsidR="00C6555D">
                <w:rPr>
                  <w:rStyle w:val="attributecolor"/>
                  <w:sz w:val="27"/>
                  <w:szCs w:val="27"/>
                </w:rPr>
                <w:t>This is a link</w:t>
              </w:r>
            </w:hyperlink>
          </w:p>
        </w:tc>
      </w:tr>
    </w:tbl>
    <w:p w14:paraId="2EFA925C" w14:textId="77777777" w:rsidR="002D1145" w:rsidRPr="002D1145" w:rsidRDefault="002D1145" w:rsidP="002D1145">
      <w:pPr>
        <w:shd w:val="clear" w:color="auto" w:fill="FFFFFF"/>
        <w:spacing w:before="288" w:after="288"/>
        <w:rPr>
          <w:rFonts w:cstheme="minorHAnsi"/>
          <w:color w:val="000000"/>
        </w:rPr>
      </w:pPr>
      <w:r w:rsidRPr="002D1145">
        <w:rPr>
          <w:rFonts w:cstheme="minorHAnsi"/>
          <w:color w:val="000000"/>
        </w:rPr>
        <w:t>The link's destination is specified in the </w:t>
      </w:r>
      <w:proofErr w:type="spellStart"/>
      <w:r w:rsidRPr="002D1145">
        <w:rPr>
          <w:rStyle w:val="Emphasis"/>
          <w:rFonts w:eastAsiaTheme="majorEastAsia" w:cstheme="minorHAnsi"/>
          <w:color w:val="DC143C"/>
          <w:sz w:val="24"/>
          <w:szCs w:val="24"/>
        </w:rPr>
        <w:t>href</w:t>
      </w:r>
      <w:proofErr w:type="spellEnd"/>
      <w:r w:rsidRPr="002D1145">
        <w:rPr>
          <w:rFonts w:cstheme="minorHAnsi"/>
          <w:color w:val="000000"/>
        </w:rPr>
        <w:t> attribute. </w:t>
      </w:r>
    </w:p>
    <w:p w14:paraId="5DCD95CF" w14:textId="77777777" w:rsidR="002D1145" w:rsidRPr="002D1145" w:rsidRDefault="002D1145" w:rsidP="002D1145">
      <w:pPr>
        <w:shd w:val="clear" w:color="auto" w:fill="FFFFFF"/>
        <w:spacing w:before="288" w:after="288"/>
        <w:rPr>
          <w:rFonts w:cstheme="minorHAnsi"/>
          <w:color w:val="000000"/>
        </w:rPr>
      </w:pPr>
      <w:r w:rsidRPr="002D1145">
        <w:rPr>
          <w:rFonts w:cstheme="minorHAnsi"/>
          <w:color w:val="000000"/>
        </w:rPr>
        <w:t>Attributes are used to provide additional information about HTML elements.</w:t>
      </w:r>
    </w:p>
    <w:p w14:paraId="213BE88C" w14:textId="77777777" w:rsidR="001433AC" w:rsidRPr="001433AC" w:rsidRDefault="001433AC" w:rsidP="001433AC">
      <w:pPr>
        <w:shd w:val="clear" w:color="auto" w:fill="FFFFFF"/>
        <w:spacing w:before="288" w:after="288"/>
        <w:rPr>
          <w:rFonts w:cstheme="minorHAnsi"/>
          <w:color w:val="000000"/>
        </w:rPr>
      </w:pPr>
    </w:p>
    <w:p w14:paraId="380AAC35" w14:textId="77777777" w:rsidR="00DB24A5" w:rsidRDefault="00DB24A5" w:rsidP="00DB24A5">
      <w:pPr>
        <w:pStyle w:val="Heading1"/>
        <w:rPr>
          <w:rStyle w:val="Hyperlink"/>
          <w:b/>
          <w:bCs/>
        </w:rPr>
      </w:pPr>
      <w:bookmarkStart w:id="22" w:name="_Toc114175476"/>
      <w:r w:rsidRPr="00DB24A5">
        <w:rPr>
          <w:b/>
          <w:bCs/>
        </w:rPr>
        <w:lastRenderedPageBreak/>
        <w:t>HTML </w:t>
      </w:r>
      <w:r w:rsidRPr="00DB24A5">
        <w:rPr>
          <w:rStyle w:val="Hyperlink"/>
          <w:b/>
          <w:bCs/>
        </w:rPr>
        <w:t>Attributes</w:t>
      </w:r>
      <w:bookmarkEnd w:id="22"/>
    </w:p>
    <w:p w14:paraId="5F1B85FB" w14:textId="77777777" w:rsidR="00DB24A5" w:rsidRDefault="00DB24A5" w:rsidP="00DB24A5"/>
    <w:p w14:paraId="2AFE94B2" w14:textId="77777777" w:rsidR="00A53DC3" w:rsidRPr="00A53DC3" w:rsidRDefault="00A53DC3" w:rsidP="00A53DC3">
      <w:pPr>
        <w:numPr>
          <w:ilvl w:val="0"/>
          <w:numId w:val="3"/>
        </w:numPr>
        <w:shd w:val="clear" w:color="auto" w:fill="FFFFFF"/>
        <w:spacing w:before="100" w:beforeAutospacing="1" w:after="100" w:afterAutospacing="1" w:line="240" w:lineRule="auto"/>
        <w:rPr>
          <w:rFonts w:eastAsia="Times New Roman" w:cstheme="minorHAnsi"/>
          <w:color w:val="000000"/>
          <w:sz w:val="24"/>
          <w:szCs w:val="24"/>
        </w:rPr>
      </w:pPr>
      <w:r w:rsidRPr="00A53DC3">
        <w:rPr>
          <w:rFonts w:eastAsia="Times New Roman" w:cstheme="minorHAnsi"/>
          <w:color w:val="000000"/>
          <w:sz w:val="24"/>
          <w:szCs w:val="24"/>
        </w:rPr>
        <w:t>All HTML elements can have </w:t>
      </w:r>
      <w:r w:rsidRPr="00A53DC3">
        <w:rPr>
          <w:rFonts w:eastAsia="Times New Roman" w:cstheme="minorHAnsi"/>
          <w:b/>
          <w:bCs/>
          <w:color w:val="000000"/>
          <w:sz w:val="24"/>
          <w:szCs w:val="24"/>
        </w:rPr>
        <w:t>attributes</w:t>
      </w:r>
    </w:p>
    <w:p w14:paraId="039B408B" w14:textId="77777777" w:rsidR="00A53DC3" w:rsidRPr="00A53DC3" w:rsidRDefault="00A53DC3" w:rsidP="00A53DC3">
      <w:pPr>
        <w:numPr>
          <w:ilvl w:val="0"/>
          <w:numId w:val="3"/>
        </w:numPr>
        <w:shd w:val="clear" w:color="auto" w:fill="FFFFFF"/>
        <w:spacing w:before="100" w:beforeAutospacing="1" w:after="100" w:afterAutospacing="1" w:line="240" w:lineRule="auto"/>
        <w:rPr>
          <w:rFonts w:eastAsia="Times New Roman" w:cstheme="minorHAnsi"/>
          <w:color w:val="000000"/>
          <w:sz w:val="24"/>
          <w:szCs w:val="24"/>
        </w:rPr>
      </w:pPr>
      <w:r w:rsidRPr="00A53DC3">
        <w:rPr>
          <w:rFonts w:eastAsia="Times New Roman" w:cstheme="minorHAnsi"/>
          <w:color w:val="000000"/>
          <w:sz w:val="24"/>
          <w:szCs w:val="24"/>
        </w:rPr>
        <w:t>Attributes provide </w:t>
      </w:r>
      <w:r w:rsidRPr="00A53DC3">
        <w:rPr>
          <w:rFonts w:eastAsia="Times New Roman" w:cstheme="minorHAnsi"/>
          <w:b/>
          <w:bCs/>
          <w:color w:val="000000"/>
          <w:sz w:val="24"/>
          <w:szCs w:val="24"/>
        </w:rPr>
        <w:t>additional information</w:t>
      </w:r>
      <w:r w:rsidRPr="00A53DC3">
        <w:rPr>
          <w:rFonts w:eastAsia="Times New Roman" w:cstheme="minorHAnsi"/>
          <w:color w:val="000000"/>
          <w:sz w:val="24"/>
          <w:szCs w:val="24"/>
        </w:rPr>
        <w:t> about elements</w:t>
      </w:r>
    </w:p>
    <w:p w14:paraId="7607B9BC" w14:textId="77777777" w:rsidR="00A53DC3" w:rsidRPr="00A53DC3" w:rsidRDefault="00A53DC3" w:rsidP="00A53DC3">
      <w:pPr>
        <w:numPr>
          <w:ilvl w:val="0"/>
          <w:numId w:val="3"/>
        </w:numPr>
        <w:shd w:val="clear" w:color="auto" w:fill="FFFFFF"/>
        <w:spacing w:before="100" w:beforeAutospacing="1" w:after="100" w:afterAutospacing="1" w:line="240" w:lineRule="auto"/>
        <w:rPr>
          <w:rFonts w:eastAsia="Times New Roman" w:cstheme="minorHAnsi"/>
          <w:color w:val="000000"/>
          <w:sz w:val="24"/>
          <w:szCs w:val="24"/>
        </w:rPr>
      </w:pPr>
      <w:r w:rsidRPr="00A53DC3">
        <w:rPr>
          <w:rFonts w:eastAsia="Times New Roman" w:cstheme="minorHAnsi"/>
          <w:color w:val="000000"/>
          <w:sz w:val="24"/>
          <w:szCs w:val="24"/>
        </w:rPr>
        <w:t>Attributes are always specified in </w:t>
      </w:r>
      <w:r w:rsidRPr="00A53DC3">
        <w:rPr>
          <w:rFonts w:eastAsia="Times New Roman" w:cstheme="minorHAnsi"/>
          <w:b/>
          <w:bCs/>
          <w:color w:val="000000"/>
          <w:sz w:val="24"/>
          <w:szCs w:val="24"/>
        </w:rPr>
        <w:t>the start tag</w:t>
      </w:r>
    </w:p>
    <w:p w14:paraId="216D45B4" w14:textId="77777777" w:rsidR="00A53DC3" w:rsidRPr="004F79B0" w:rsidRDefault="00A53DC3" w:rsidP="00A53DC3">
      <w:pPr>
        <w:numPr>
          <w:ilvl w:val="0"/>
          <w:numId w:val="3"/>
        </w:numPr>
        <w:shd w:val="clear" w:color="auto" w:fill="FFFFFF"/>
        <w:spacing w:before="100" w:beforeAutospacing="1" w:after="100" w:afterAutospacing="1" w:line="240" w:lineRule="auto"/>
        <w:rPr>
          <w:rFonts w:eastAsia="Times New Roman" w:cstheme="minorHAnsi"/>
          <w:color w:val="000000"/>
          <w:sz w:val="24"/>
          <w:szCs w:val="24"/>
        </w:rPr>
      </w:pPr>
      <w:r w:rsidRPr="00A53DC3">
        <w:rPr>
          <w:rFonts w:eastAsia="Times New Roman" w:cstheme="minorHAnsi"/>
          <w:color w:val="000000"/>
          <w:sz w:val="24"/>
          <w:szCs w:val="24"/>
        </w:rPr>
        <w:t>Attributes usually come in name/value pairs like: </w:t>
      </w:r>
      <w:r w:rsidRPr="00A53DC3">
        <w:rPr>
          <w:rFonts w:eastAsia="Times New Roman" w:cstheme="minorHAnsi"/>
          <w:b/>
          <w:bCs/>
          <w:color w:val="000000"/>
          <w:sz w:val="24"/>
          <w:szCs w:val="24"/>
        </w:rPr>
        <w:t>name="value"</w:t>
      </w:r>
    </w:p>
    <w:p w14:paraId="7BBFFB0C" w14:textId="77777777" w:rsidR="00B7033B" w:rsidRPr="00BB7259" w:rsidRDefault="00B7033B" w:rsidP="00BB7259">
      <w:pPr>
        <w:pStyle w:val="Heading2"/>
        <w:rPr>
          <w:b w:val="0"/>
          <w:bCs/>
          <w:szCs w:val="32"/>
        </w:rPr>
      </w:pPr>
      <w:bookmarkStart w:id="23" w:name="_Toc114175477"/>
      <w:r w:rsidRPr="00BB7259">
        <w:rPr>
          <w:b w:val="0"/>
          <w:bCs/>
          <w:szCs w:val="32"/>
        </w:rPr>
        <w:t xml:space="preserve">The </w:t>
      </w:r>
      <w:proofErr w:type="spellStart"/>
      <w:r w:rsidRPr="00BB7259">
        <w:rPr>
          <w:b w:val="0"/>
          <w:bCs/>
          <w:szCs w:val="32"/>
        </w:rPr>
        <w:t>href</w:t>
      </w:r>
      <w:proofErr w:type="spellEnd"/>
      <w:r w:rsidRPr="00BB7259">
        <w:rPr>
          <w:b w:val="0"/>
          <w:bCs/>
          <w:szCs w:val="32"/>
        </w:rPr>
        <w:t xml:space="preserve"> Attribute</w:t>
      </w:r>
      <w:bookmarkEnd w:id="23"/>
    </w:p>
    <w:p w14:paraId="0F0EF246" w14:textId="77777777" w:rsidR="00B7033B" w:rsidRDefault="00B7033B" w:rsidP="00B7033B">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&lt;a&gt;</w:t>
      </w:r>
      <w:r>
        <w:rPr>
          <w:rFonts w:ascii="Verdana" w:hAnsi="Verdana"/>
          <w:color w:val="000000"/>
          <w:sz w:val="23"/>
          <w:szCs w:val="23"/>
        </w:rPr>
        <w:t> tag defines a hyperlink. The </w:t>
      </w:r>
      <w:proofErr w:type="spellStart"/>
      <w:r>
        <w:rPr>
          <w:rStyle w:val="Emphasis"/>
          <w:rFonts w:ascii="Consolas" w:hAnsi="Consolas"/>
          <w:color w:val="DC143C"/>
        </w:rPr>
        <w:t>href</w:t>
      </w:r>
      <w:proofErr w:type="spellEnd"/>
      <w:r>
        <w:rPr>
          <w:rFonts w:ascii="Verdana" w:hAnsi="Verdana"/>
          <w:color w:val="000000"/>
          <w:sz w:val="23"/>
          <w:szCs w:val="23"/>
        </w:rPr>
        <w:t> attribute specifies the URL of the page the link goes to:</w:t>
      </w:r>
    </w:p>
    <w:p w14:paraId="18565FAD" w14:textId="77777777" w:rsidR="00066591" w:rsidRDefault="00066591" w:rsidP="00B7033B">
      <w:pPr>
        <w:shd w:val="clear" w:color="auto" w:fill="FFFFFF"/>
        <w:spacing w:before="288" w:after="288"/>
        <w:rPr>
          <w:rFonts w:ascii="Verdana" w:hAnsi="Verdana"/>
          <w:color w:val="000000"/>
          <w:sz w:val="23"/>
          <w:szCs w:val="23"/>
        </w:rPr>
      </w:pPr>
    </w:p>
    <w:tbl>
      <w:tblPr>
        <w:tblW w:w="10590" w:type="dxa"/>
        <w:tblInd w:w="-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0"/>
        <w:gridCol w:w="315"/>
        <w:gridCol w:w="4575"/>
      </w:tblGrid>
      <w:tr w:rsidR="00066591" w14:paraId="3CDBED1C" w14:textId="6D74B1A7" w:rsidTr="00066591">
        <w:trPr>
          <w:trHeight w:val="6255"/>
        </w:trPr>
        <w:tc>
          <w:tcPr>
            <w:tcW w:w="5700" w:type="dxa"/>
          </w:tcPr>
          <w:p w14:paraId="0216C3FD" w14:textId="77777777" w:rsidR="00066591" w:rsidRDefault="00066591" w:rsidP="00066591">
            <w:pPr>
              <w:shd w:val="clear" w:color="auto" w:fill="FFFFFF"/>
              <w:spacing w:before="100" w:beforeAutospacing="1" w:after="100" w:afterAutospacing="1" w:line="240" w:lineRule="auto"/>
              <w:rPr>
                <w:rFonts w:eastAsia="Times New Roman" w:cstheme="minorHAnsi"/>
                <w:color w:val="000000"/>
                <w:sz w:val="24"/>
                <w:szCs w:val="24"/>
              </w:rPr>
            </w:pPr>
            <w:r w:rsidRPr="00066591">
              <w:rPr>
                <w:rFonts w:eastAsia="Times New Roman" w:cstheme="minorHAnsi"/>
                <w:color w:val="000000"/>
                <w:sz w:val="24"/>
                <w:szCs w:val="24"/>
              </w:rPr>
              <w:t>&lt;!DOCTYPE html&gt;</w:t>
            </w:r>
          </w:p>
          <w:p w14:paraId="30D393AE" w14:textId="35F48ECB" w:rsidR="00066591" w:rsidRPr="00066591" w:rsidRDefault="00066591" w:rsidP="00066591">
            <w:pPr>
              <w:shd w:val="clear" w:color="auto" w:fill="FFFFFF"/>
              <w:spacing w:before="100" w:beforeAutospacing="1" w:after="100" w:afterAutospacing="1" w:line="240" w:lineRule="auto"/>
              <w:rPr>
                <w:rFonts w:eastAsia="Times New Roman" w:cstheme="minorHAnsi"/>
                <w:color w:val="000000"/>
                <w:sz w:val="24"/>
                <w:szCs w:val="24"/>
              </w:rPr>
            </w:pPr>
            <w:r w:rsidRPr="00066591">
              <w:rPr>
                <w:rFonts w:eastAsia="Times New Roman" w:cstheme="minorHAnsi"/>
                <w:color w:val="000000"/>
                <w:sz w:val="24"/>
                <w:szCs w:val="24"/>
              </w:rPr>
              <w:t>&lt;html&gt;</w:t>
            </w:r>
          </w:p>
          <w:p w14:paraId="3FD53E52" w14:textId="77777777" w:rsidR="00066591" w:rsidRPr="00066591" w:rsidRDefault="00066591" w:rsidP="00066591">
            <w:pPr>
              <w:shd w:val="clear" w:color="auto" w:fill="FFFFFF"/>
              <w:spacing w:before="100" w:beforeAutospacing="1" w:after="100" w:afterAutospacing="1" w:line="240" w:lineRule="auto"/>
              <w:rPr>
                <w:rFonts w:eastAsia="Times New Roman" w:cstheme="minorHAnsi"/>
                <w:color w:val="000000"/>
                <w:sz w:val="24"/>
                <w:szCs w:val="24"/>
              </w:rPr>
            </w:pPr>
            <w:r w:rsidRPr="00066591">
              <w:rPr>
                <w:rFonts w:eastAsia="Times New Roman" w:cstheme="minorHAnsi"/>
                <w:color w:val="000000"/>
                <w:sz w:val="24"/>
                <w:szCs w:val="24"/>
              </w:rPr>
              <w:t>&lt;body&gt;</w:t>
            </w:r>
          </w:p>
          <w:p w14:paraId="613F10BD" w14:textId="77777777" w:rsidR="00066591" w:rsidRDefault="00066591" w:rsidP="00066591">
            <w:pPr>
              <w:shd w:val="clear" w:color="auto" w:fill="FFFFFF"/>
              <w:spacing w:before="100" w:beforeAutospacing="1" w:after="100" w:afterAutospacing="1" w:line="240" w:lineRule="auto"/>
              <w:rPr>
                <w:rFonts w:eastAsia="Times New Roman" w:cstheme="minorHAnsi"/>
                <w:color w:val="000000"/>
                <w:sz w:val="24"/>
                <w:szCs w:val="24"/>
              </w:rPr>
            </w:pPr>
            <w:r w:rsidRPr="00066591">
              <w:rPr>
                <w:rFonts w:eastAsia="Times New Roman" w:cstheme="minorHAnsi"/>
                <w:color w:val="000000"/>
                <w:sz w:val="24"/>
                <w:szCs w:val="24"/>
              </w:rPr>
              <w:t xml:space="preserve">&lt;h2&gt;The </w:t>
            </w:r>
            <w:proofErr w:type="spellStart"/>
            <w:r w:rsidRPr="00066591">
              <w:rPr>
                <w:rFonts w:eastAsia="Times New Roman" w:cstheme="minorHAnsi"/>
                <w:color w:val="000000"/>
                <w:sz w:val="24"/>
                <w:szCs w:val="24"/>
              </w:rPr>
              <w:t>href</w:t>
            </w:r>
            <w:proofErr w:type="spellEnd"/>
            <w:r w:rsidRPr="00066591">
              <w:rPr>
                <w:rFonts w:eastAsia="Times New Roman" w:cstheme="minorHAnsi"/>
                <w:color w:val="000000"/>
                <w:sz w:val="24"/>
                <w:szCs w:val="24"/>
              </w:rPr>
              <w:t xml:space="preserve"> Attribute&lt;/h2&gt;</w:t>
            </w:r>
          </w:p>
          <w:p w14:paraId="2B554251" w14:textId="6CF07ED8" w:rsidR="00066591" w:rsidRDefault="00066591" w:rsidP="00066591">
            <w:pPr>
              <w:shd w:val="clear" w:color="auto" w:fill="FFFFFF"/>
              <w:spacing w:before="100" w:beforeAutospacing="1" w:after="100" w:afterAutospacing="1" w:line="240" w:lineRule="auto"/>
              <w:ind w:left="255"/>
              <w:rPr>
                <w:rFonts w:eastAsia="Times New Roman" w:cstheme="minorHAnsi"/>
                <w:color w:val="000000"/>
                <w:sz w:val="24"/>
                <w:szCs w:val="24"/>
              </w:rPr>
            </w:pPr>
            <w:r w:rsidRPr="00066591">
              <w:rPr>
                <w:rFonts w:eastAsia="Times New Roman" w:cstheme="minorHAnsi"/>
                <w:color w:val="000000"/>
                <w:sz w:val="24"/>
                <w:szCs w:val="24"/>
              </w:rPr>
              <w:t xml:space="preserve">&lt;p&gt;HTML links are defined with the a tag. The link address is specified in the </w:t>
            </w:r>
            <w:proofErr w:type="spellStart"/>
            <w:r w:rsidRPr="00066591">
              <w:rPr>
                <w:rFonts w:eastAsia="Times New Roman" w:cstheme="minorHAnsi"/>
                <w:color w:val="000000"/>
                <w:sz w:val="24"/>
                <w:szCs w:val="24"/>
              </w:rPr>
              <w:t>href</w:t>
            </w:r>
            <w:proofErr w:type="spellEnd"/>
            <w:r w:rsidRPr="00066591">
              <w:rPr>
                <w:rFonts w:eastAsia="Times New Roman" w:cstheme="minorHAnsi"/>
                <w:color w:val="000000"/>
                <w:sz w:val="24"/>
                <w:szCs w:val="24"/>
              </w:rPr>
              <w:t xml:space="preserve"> attribute:&lt;/p&gt;</w:t>
            </w:r>
          </w:p>
          <w:p w14:paraId="46C4DAD1" w14:textId="444A3C3C" w:rsidR="00066591" w:rsidRPr="00066591" w:rsidRDefault="00066591" w:rsidP="00066591">
            <w:pPr>
              <w:shd w:val="clear" w:color="auto" w:fill="FFFFFF"/>
              <w:spacing w:before="100" w:beforeAutospacing="1" w:after="100" w:afterAutospacing="1" w:line="240" w:lineRule="auto"/>
              <w:ind w:left="255"/>
              <w:rPr>
                <w:rFonts w:eastAsia="Times New Roman" w:cstheme="minorHAnsi"/>
                <w:b/>
                <w:bCs/>
                <w:color w:val="000000"/>
                <w:sz w:val="24"/>
                <w:szCs w:val="24"/>
              </w:rPr>
            </w:pPr>
            <w:r w:rsidRPr="00066591">
              <w:rPr>
                <w:rFonts w:eastAsia="Times New Roman" w:cstheme="minorHAnsi"/>
                <w:b/>
                <w:bCs/>
                <w:color w:val="000000"/>
                <w:sz w:val="24"/>
                <w:szCs w:val="24"/>
              </w:rPr>
              <w:t xml:space="preserve">&lt;a  </w:t>
            </w:r>
            <w:proofErr w:type="spellStart"/>
            <w:r w:rsidRPr="00066591">
              <w:rPr>
                <w:rFonts w:eastAsia="Times New Roman" w:cstheme="minorHAnsi"/>
                <w:b/>
                <w:bCs/>
                <w:color w:val="000000"/>
                <w:sz w:val="24"/>
                <w:szCs w:val="24"/>
              </w:rPr>
              <w:t>href</w:t>
            </w:r>
            <w:proofErr w:type="spellEnd"/>
            <w:r w:rsidRPr="00066591">
              <w:rPr>
                <w:rFonts w:eastAsia="Times New Roman" w:cstheme="minorHAnsi"/>
                <w:b/>
                <w:bCs/>
                <w:color w:val="000000"/>
                <w:sz w:val="24"/>
                <w:szCs w:val="24"/>
              </w:rPr>
              <w:t xml:space="preserve"> ="https://www.w3schools.com"&gt;Visit W3Schools&lt;/a&gt;</w:t>
            </w:r>
          </w:p>
          <w:p w14:paraId="13724161" w14:textId="4A6788F9" w:rsidR="00066591" w:rsidRPr="00066591" w:rsidRDefault="00066591" w:rsidP="00066591">
            <w:pPr>
              <w:shd w:val="clear" w:color="auto" w:fill="FFFFFF"/>
              <w:spacing w:before="100" w:beforeAutospacing="1" w:after="100" w:afterAutospacing="1" w:line="240" w:lineRule="auto"/>
              <w:rPr>
                <w:rFonts w:eastAsia="Times New Roman" w:cstheme="minorHAnsi"/>
                <w:color w:val="000000"/>
                <w:sz w:val="24"/>
                <w:szCs w:val="24"/>
              </w:rPr>
            </w:pPr>
            <w:r w:rsidRPr="00066591">
              <w:rPr>
                <w:rFonts w:eastAsia="Times New Roman" w:cstheme="minorHAnsi"/>
                <w:color w:val="000000"/>
                <w:sz w:val="24"/>
                <w:szCs w:val="24"/>
              </w:rPr>
              <w:t>&lt;/body&gt;</w:t>
            </w:r>
          </w:p>
          <w:p w14:paraId="75F46BE3" w14:textId="2FFA2A69" w:rsidR="00066591" w:rsidRDefault="00066591" w:rsidP="00066591">
            <w:pPr>
              <w:shd w:val="clear" w:color="auto" w:fill="FFFFFF"/>
              <w:spacing w:before="100" w:beforeAutospacing="1" w:after="100" w:afterAutospacing="1" w:line="240" w:lineRule="auto"/>
              <w:rPr>
                <w:rFonts w:eastAsia="Times New Roman" w:cstheme="minorHAnsi"/>
                <w:color w:val="000000"/>
                <w:sz w:val="24"/>
                <w:szCs w:val="24"/>
              </w:rPr>
            </w:pPr>
            <w:r w:rsidRPr="00066591">
              <w:rPr>
                <w:rFonts w:eastAsia="Times New Roman" w:cstheme="minorHAnsi"/>
                <w:color w:val="000000"/>
                <w:sz w:val="24"/>
                <w:szCs w:val="24"/>
              </w:rPr>
              <w:t>&lt;/html&gt;</w:t>
            </w:r>
          </w:p>
        </w:tc>
        <w:tc>
          <w:tcPr>
            <w:tcW w:w="315" w:type="dxa"/>
            <w:tcBorders>
              <w:top w:val="nil"/>
              <w:bottom w:val="nil"/>
            </w:tcBorders>
            <w:shd w:val="clear" w:color="auto" w:fill="auto"/>
          </w:tcPr>
          <w:p w14:paraId="4631541D" w14:textId="77777777" w:rsidR="00066591" w:rsidRDefault="00066591">
            <w:pPr>
              <w:rPr>
                <w:rFonts w:eastAsia="Times New Roman" w:cstheme="minorHAnsi"/>
                <w:color w:val="000000"/>
                <w:sz w:val="24"/>
                <w:szCs w:val="24"/>
              </w:rPr>
            </w:pPr>
          </w:p>
        </w:tc>
        <w:tc>
          <w:tcPr>
            <w:tcW w:w="4575" w:type="dxa"/>
            <w:shd w:val="clear" w:color="auto" w:fill="auto"/>
          </w:tcPr>
          <w:p w14:paraId="22141B01" w14:textId="77777777" w:rsidR="00810477" w:rsidRDefault="00810477" w:rsidP="00810477">
            <w:pPr>
              <w:pStyle w:val="Heading2"/>
              <w:rPr>
                <w:color w:val="000000"/>
              </w:rPr>
            </w:pPr>
            <w:bookmarkStart w:id="24" w:name="_Toc114175478"/>
            <w:r>
              <w:rPr>
                <w:color w:val="000000"/>
              </w:rPr>
              <w:t xml:space="preserve">The </w:t>
            </w:r>
            <w:proofErr w:type="spellStart"/>
            <w:r>
              <w:rPr>
                <w:color w:val="000000"/>
              </w:rPr>
              <w:t>href</w:t>
            </w:r>
            <w:proofErr w:type="spellEnd"/>
            <w:r>
              <w:rPr>
                <w:color w:val="000000"/>
              </w:rPr>
              <w:t xml:space="preserve"> Attribute</w:t>
            </w:r>
            <w:bookmarkEnd w:id="24"/>
          </w:p>
          <w:p w14:paraId="785CA71D" w14:textId="77777777" w:rsidR="00810477" w:rsidRDefault="00810477" w:rsidP="00810477">
            <w:pPr>
              <w:rPr>
                <w:color w:val="000000"/>
                <w:sz w:val="27"/>
                <w:szCs w:val="27"/>
              </w:rPr>
            </w:pPr>
            <w:r>
              <w:rPr>
                <w:color w:val="000000"/>
                <w:sz w:val="27"/>
                <w:szCs w:val="27"/>
              </w:rPr>
              <w:t xml:space="preserve">HTML links are defined with the a tag. The link address is specified in the </w:t>
            </w:r>
            <w:proofErr w:type="spellStart"/>
            <w:r>
              <w:rPr>
                <w:color w:val="000000"/>
                <w:sz w:val="27"/>
                <w:szCs w:val="27"/>
              </w:rPr>
              <w:t>href</w:t>
            </w:r>
            <w:proofErr w:type="spellEnd"/>
            <w:r>
              <w:rPr>
                <w:color w:val="000000"/>
                <w:sz w:val="27"/>
                <w:szCs w:val="27"/>
              </w:rPr>
              <w:t xml:space="preserve"> attribute:</w:t>
            </w:r>
          </w:p>
          <w:p w14:paraId="30D03AB2" w14:textId="1583F4C1" w:rsidR="00066591" w:rsidRDefault="008625FE" w:rsidP="00810477">
            <w:pPr>
              <w:rPr>
                <w:rFonts w:eastAsia="Times New Roman" w:cstheme="minorHAnsi"/>
                <w:color w:val="000000"/>
                <w:sz w:val="24"/>
                <w:szCs w:val="24"/>
              </w:rPr>
            </w:pPr>
            <w:hyperlink r:id="rId12" w:history="1">
              <w:r w:rsidR="00810477">
                <w:rPr>
                  <w:rStyle w:val="attributecolor"/>
                  <w:sz w:val="27"/>
                  <w:szCs w:val="27"/>
                </w:rPr>
                <w:t>Visit W3Schools</w:t>
              </w:r>
            </w:hyperlink>
          </w:p>
        </w:tc>
      </w:tr>
    </w:tbl>
    <w:p w14:paraId="2A9F5A53" w14:textId="77777777" w:rsidR="008219B7" w:rsidRDefault="008219B7" w:rsidP="00066591">
      <w:pPr>
        <w:rPr>
          <w:rFonts w:cstheme="minorHAnsi"/>
        </w:rPr>
      </w:pPr>
    </w:p>
    <w:p w14:paraId="7C50FFB1" w14:textId="77777777" w:rsidR="00810477" w:rsidRDefault="00810477" w:rsidP="00066591">
      <w:pPr>
        <w:rPr>
          <w:rFonts w:cstheme="minorHAnsi"/>
        </w:rPr>
      </w:pPr>
    </w:p>
    <w:p w14:paraId="7CBFC843" w14:textId="77777777" w:rsidR="00810477" w:rsidRDefault="00810477" w:rsidP="00066591">
      <w:pPr>
        <w:rPr>
          <w:rFonts w:cstheme="minorHAnsi"/>
        </w:rPr>
      </w:pPr>
    </w:p>
    <w:p w14:paraId="1FBF6A3E" w14:textId="77777777" w:rsidR="00810477" w:rsidRDefault="00810477" w:rsidP="00066591">
      <w:pPr>
        <w:rPr>
          <w:rFonts w:cstheme="minorHAnsi"/>
        </w:rPr>
      </w:pPr>
    </w:p>
    <w:p w14:paraId="0C07DDA1" w14:textId="77777777" w:rsidR="00810477" w:rsidRDefault="00810477" w:rsidP="00066591">
      <w:pPr>
        <w:rPr>
          <w:rFonts w:cstheme="minorHAnsi"/>
        </w:rPr>
      </w:pPr>
    </w:p>
    <w:p w14:paraId="5773BA39" w14:textId="77777777" w:rsidR="00AF1F9F" w:rsidRPr="00BB7259" w:rsidRDefault="00AF1F9F" w:rsidP="00BB7259">
      <w:pPr>
        <w:pStyle w:val="Heading2"/>
        <w:rPr>
          <w:b w:val="0"/>
          <w:bCs/>
          <w:szCs w:val="32"/>
        </w:rPr>
      </w:pPr>
      <w:bookmarkStart w:id="25" w:name="_Toc114175479"/>
      <w:r w:rsidRPr="00BB7259">
        <w:rPr>
          <w:b w:val="0"/>
          <w:bCs/>
          <w:szCs w:val="32"/>
        </w:rPr>
        <w:t xml:space="preserve">The </w:t>
      </w:r>
      <w:proofErr w:type="spellStart"/>
      <w:r w:rsidRPr="00BB7259">
        <w:rPr>
          <w:b w:val="0"/>
          <w:bCs/>
          <w:szCs w:val="32"/>
        </w:rPr>
        <w:t>src</w:t>
      </w:r>
      <w:proofErr w:type="spellEnd"/>
      <w:r w:rsidRPr="00BB7259">
        <w:rPr>
          <w:b w:val="0"/>
          <w:bCs/>
          <w:szCs w:val="32"/>
        </w:rPr>
        <w:t xml:space="preserve"> Attribute</w:t>
      </w:r>
      <w:bookmarkEnd w:id="25"/>
    </w:p>
    <w:p w14:paraId="0104D27B" w14:textId="7D314EC6" w:rsidR="00AF1F9F" w:rsidRPr="00AF1F9F" w:rsidRDefault="00AF1F9F" w:rsidP="00AF1F9F">
      <w:pPr>
        <w:shd w:val="clear" w:color="auto" w:fill="FFFFFF"/>
        <w:spacing w:before="288" w:after="288"/>
        <w:rPr>
          <w:rFonts w:ascii="Verdana" w:hAnsi="Verdana"/>
          <w:color w:val="000000"/>
        </w:rPr>
      </w:pPr>
      <w:r>
        <w:rPr>
          <w:rFonts w:ascii="Verdana" w:hAnsi="Verdana"/>
          <w:color w:val="000000"/>
          <w:sz w:val="23"/>
          <w:szCs w:val="23"/>
        </w:rPr>
        <w:t>The </w:t>
      </w:r>
      <w:r>
        <w:rPr>
          <w:rStyle w:val="Emphasis"/>
          <w:rFonts w:ascii="Consolas" w:hAnsi="Consolas"/>
          <w:color w:val="DC143C"/>
        </w:rPr>
        <w:t>&lt;</w:t>
      </w:r>
      <w:proofErr w:type="spellStart"/>
      <w:r>
        <w:rPr>
          <w:rStyle w:val="Emphasis"/>
          <w:rFonts w:ascii="Consolas" w:hAnsi="Consolas"/>
          <w:color w:val="DC143C"/>
        </w:rPr>
        <w:t>img</w:t>
      </w:r>
      <w:proofErr w:type="spellEnd"/>
      <w:r>
        <w:rPr>
          <w:rStyle w:val="Emphasis"/>
          <w:rFonts w:ascii="Consolas" w:hAnsi="Consolas"/>
          <w:color w:val="DC143C"/>
        </w:rPr>
        <w:t>&gt;</w:t>
      </w:r>
      <w:r>
        <w:rPr>
          <w:rFonts w:ascii="Verdana" w:hAnsi="Verdana"/>
          <w:color w:val="000000"/>
          <w:sz w:val="23"/>
          <w:szCs w:val="23"/>
        </w:rPr>
        <w:t> tag is used to embed an image in an HTML page. The </w:t>
      </w:r>
      <w:proofErr w:type="spellStart"/>
      <w:r>
        <w:rPr>
          <w:rStyle w:val="Emphasis"/>
          <w:rFonts w:ascii="Consolas" w:hAnsi="Consolas"/>
          <w:color w:val="DC143C"/>
        </w:rPr>
        <w:t>src</w:t>
      </w:r>
      <w:proofErr w:type="spellEnd"/>
      <w:r>
        <w:rPr>
          <w:rFonts w:ascii="Verdana" w:hAnsi="Verdana"/>
          <w:color w:val="000000"/>
          <w:sz w:val="23"/>
          <w:szCs w:val="23"/>
        </w:rPr>
        <w:t xml:space="preserve"> attribute </w:t>
      </w:r>
      <w:r w:rsidRPr="00AF1F9F">
        <w:rPr>
          <w:rFonts w:ascii="Verdana" w:hAnsi="Verdana"/>
          <w:color w:val="000000"/>
        </w:rPr>
        <w:t>specifies the path to the image to be displayed:</w:t>
      </w:r>
    </w:p>
    <w:p w14:paraId="310B6C76" w14:textId="77777777" w:rsidR="00AF1F9F" w:rsidRPr="00AF1F9F" w:rsidRDefault="00AF1F9F" w:rsidP="00AF1F9F">
      <w:pPr>
        <w:shd w:val="clear" w:color="auto" w:fill="FFFFFF"/>
        <w:rPr>
          <w:rFonts w:ascii="Consolas" w:hAnsi="Consolas" w:cs="Times New Roman"/>
          <w:b/>
          <w:bCs/>
          <w:color w:val="000000"/>
          <w:sz w:val="24"/>
          <w:szCs w:val="24"/>
        </w:rPr>
      </w:pPr>
      <w:r w:rsidRPr="00AF1F9F">
        <w:rPr>
          <w:rStyle w:val="tagnamecolor"/>
          <w:rFonts w:ascii="Consolas" w:hAnsi="Consolas"/>
          <w:b/>
          <w:bCs/>
          <w:color w:val="0000CD"/>
          <w:sz w:val="24"/>
          <w:szCs w:val="24"/>
          <w:bdr w:val="single" w:sz="4" w:space="0" w:color="auto"/>
        </w:rPr>
        <w:t>&lt;</w:t>
      </w:r>
      <w:proofErr w:type="spellStart"/>
      <w:r w:rsidRPr="00AF1F9F">
        <w:rPr>
          <w:rStyle w:val="HTMLCode"/>
          <w:rFonts w:ascii="Consolas" w:eastAsiaTheme="minorHAnsi" w:hAnsi="Consolas"/>
          <w:b/>
          <w:bCs/>
          <w:color w:val="A52A2A"/>
          <w:sz w:val="24"/>
          <w:szCs w:val="24"/>
          <w:bdr w:val="single" w:sz="4" w:space="0" w:color="auto"/>
        </w:rPr>
        <w:t>img</w:t>
      </w:r>
      <w:proofErr w:type="spellEnd"/>
      <w:r w:rsidRPr="00AF1F9F">
        <w:rPr>
          <w:rStyle w:val="tagcolor"/>
          <w:rFonts w:ascii="Consolas" w:hAnsi="Consolas"/>
          <w:b/>
          <w:bCs/>
          <w:color w:val="FF0000"/>
          <w:sz w:val="24"/>
          <w:szCs w:val="24"/>
          <w:bdr w:val="single" w:sz="4" w:space="0" w:color="auto"/>
        </w:rPr>
        <w:t> </w:t>
      </w:r>
      <w:proofErr w:type="spellStart"/>
      <w:r w:rsidRPr="00AF1F9F">
        <w:rPr>
          <w:rStyle w:val="tagcolor"/>
          <w:rFonts w:ascii="Consolas" w:hAnsi="Consolas"/>
          <w:b/>
          <w:bCs/>
          <w:color w:val="FF0000"/>
          <w:sz w:val="24"/>
          <w:szCs w:val="24"/>
          <w:bdr w:val="single" w:sz="4" w:space="0" w:color="auto"/>
        </w:rPr>
        <w:t>src</w:t>
      </w:r>
      <w:proofErr w:type="spellEnd"/>
      <w:r w:rsidRPr="00AF1F9F">
        <w:rPr>
          <w:rStyle w:val="colorh1"/>
          <w:rFonts w:ascii="Consolas" w:hAnsi="Consolas"/>
          <w:b/>
          <w:bCs/>
          <w:color w:val="0000CD"/>
          <w:sz w:val="24"/>
          <w:szCs w:val="24"/>
          <w:bdr w:val="single" w:sz="4" w:space="0" w:color="auto"/>
        </w:rPr>
        <w:t>="img_girl.jpg"</w:t>
      </w:r>
      <w:r w:rsidRPr="00AF1F9F">
        <w:rPr>
          <w:rStyle w:val="tagnamecolor"/>
          <w:rFonts w:ascii="Consolas" w:hAnsi="Consolas"/>
          <w:b/>
          <w:bCs/>
          <w:color w:val="0000CD"/>
          <w:sz w:val="24"/>
          <w:szCs w:val="24"/>
          <w:bdr w:val="single" w:sz="4" w:space="0" w:color="auto"/>
        </w:rPr>
        <w:t>&gt;</w:t>
      </w:r>
    </w:p>
    <w:p w14:paraId="6C6AC1F2" w14:textId="77777777" w:rsidR="001265F0" w:rsidRPr="001265F0" w:rsidRDefault="001265F0" w:rsidP="001265F0">
      <w:pPr>
        <w:shd w:val="clear" w:color="auto" w:fill="FFFFFF"/>
        <w:spacing w:before="288" w:after="288" w:line="240" w:lineRule="auto"/>
        <w:rPr>
          <w:rFonts w:ascii="Verdana" w:eastAsia="Times New Roman" w:hAnsi="Verdana" w:cs="Times New Roman"/>
          <w:color w:val="000000"/>
          <w:sz w:val="23"/>
          <w:szCs w:val="23"/>
        </w:rPr>
      </w:pPr>
      <w:r w:rsidRPr="001265F0">
        <w:rPr>
          <w:rFonts w:ascii="Verdana" w:eastAsia="Times New Roman" w:hAnsi="Verdana" w:cs="Times New Roman"/>
          <w:color w:val="000000"/>
          <w:sz w:val="23"/>
          <w:szCs w:val="23"/>
        </w:rPr>
        <w:t>There are two ways to specify the URL in the </w:t>
      </w:r>
      <w:proofErr w:type="spellStart"/>
      <w:r w:rsidRPr="001265F0">
        <w:rPr>
          <w:rFonts w:ascii="Consolas" w:eastAsia="Times New Roman" w:hAnsi="Consolas" w:cs="Courier New"/>
          <w:color w:val="DC143C"/>
          <w:sz w:val="20"/>
        </w:rPr>
        <w:t>src</w:t>
      </w:r>
      <w:proofErr w:type="spellEnd"/>
      <w:r w:rsidRPr="001265F0">
        <w:rPr>
          <w:rFonts w:ascii="Verdana" w:eastAsia="Times New Roman" w:hAnsi="Verdana" w:cs="Times New Roman"/>
          <w:color w:val="000000"/>
          <w:sz w:val="23"/>
          <w:szCs w:val="23"/>
        </w:rPr>
        <w:t> attribute:</w:t>
      </w:r>
    </w:p>
    <w:p w14:paraId="569F56B3" w14:textId="77777777" w:rsidR="001265F0" w:rsidRPr="001265F0" w:rsidRDefault="001265F0" w:rsidP="001265F0">
      <w:pPr>
        <w:shd w:val="clear" w:color="auto" w:fill="FFFFFF"/>
        <w:spacing w:before="288" w:after="288" w:line="240" w:lineRule="auto"/>
        <w:rPr>
          <w:rFonts w:ascii="Verdana" w:eastAsia="Times New Roman" w:hAnsi="Verdana" w:cs="Times New Roman"/>
          <w:color w:val="000000"/>
          <w:sz w:val="23"/>
          <w:szCs w:val="23"/>
        </w:rPr>
      </w:pPr>
      <w:r w:rsidRPr="001265F0">
        <w:rPr>
          <w:rFonts w:ascii="Verdana" w:eastAsia="Times New Roman" w:hAnsi="Verdana" w:cs="Times New Roman"/>
          <w:b/>
          <w:bCs/>
          <w:color w:val="000000"/>
          <w:sz w:val="23"/>
          <w:szCs w:val="23"/>
        </w:rPr>
        <w:t>1. Absolute URL</w:t>
      </w:r>
      <w:r w:rsidRPr="001265F0">
        <w:rPr>
          <w:rFonts w:ascii="Verdana" w:eastAsia="Times New Roman" w:hAnsi="Verdana" w:cs="Times New Roman"/>
          <w:color w:val="000000"/>
          <w:sz w:val="23"/>
          <w:szCs w:val="23"/>
        </w:rPr>
        <w:t> - Links to an external image that is hosted on another website. Example: </w:t>
      </w:r>
      <w:proofErr w:type="spellStart"/>
      <w:r w:rsidRPr="001265F0">
        <w:rPr>
          <w:rFonts w:ascii="Verdana" w:eastAsia="Times New Roman" w:hAnsi="Verdana" w:cs="Times New Roman"/>
          <w:color w:val="000000"/>
          <w:sz w:val="23"/>
          <w:szCs w:val="23"/>
        </w:rPr>
        <w:t>src</w:t>
      </w:r>
      <w:proofErr w:type="spellEnd"/>
      <w:r w:rsidRPr="001265F0">
        <w:rPr>
          <w:rFonts w:ascii="Verdana" w:eastAsia="Times New Roman" w:hAnsi="Verdana" w:cs="Times New Roman"/>
          <w:color w:val="000000"/>
          <w:sz w:val="23"/>
          <w:szCs w:val="23"/>
        </w:rPr>
        <w:t>="https://www.w3schools.com/images/img_girl.jpg".</w:t>
      </w:r>
    </w:p>
    <w:p w14:paraId="39CDFF8C" w14:textId="77777777" w:rsidR="001265F0" w:rsidRPr="001265F0" w:rsidRDefault="001265F0" w:rsidP="001265F0">
      <w:pPr>
        <w:shd w:val="clear" w:color="auto" w:fill="FFFFFF"/>
        <w:spacing w:before="288" w:after="288" w:line="240" w:lineRule="auto"/>
        <w:rPr>
          <w:rFonts w:ascii="Verdana" w:eastAsia="Times New Roman" w:hAnsi="Verdana" w:cs="Times New Roman"/>
          <w:color w:val="000000"/>
          <w:sz w:val="23"/>
          <w:szCs w:val="23"/>
        </w:rPr>
      </w:pPr>
      <w:r w:rsidRPr="001265F0">
        <w:rPr>
          <w:rFonts w:ascii="Verdana" w:eastAsia="Times New Roman" w:hAnsi="Verdana" w:cs="Times New Roman"/>
          <w:b/>
          <w:bCs/>
          <w:color w:val="000000"/>
          <w:sz w:val="23"/>
          <w:szCs w:val="23"/>
        </w:rPr>
        <w:t>Notes:</w:t>
      </w:r>
      <w:r w:rsidRPr="001265F0">
        <w:rPr>
          <w:rFonts w:ascii="Verdana" w:eastAsia="Times New Roman" w:hAnsi="Verdana" w:cs="Times New Roman"/>
          <w:color w:val="000000"/>
          <w:sz w:val="23"/>
          <w:szCs w:val="23"/>
        </w:rPr>
        <w:t> External images might be under copyright. If you do not get permission to use it, you may be in violation of copyright laws. In addition, you cannot control external images; it can suddenly be removed or changed.</w:t>
      </w:r>
    </w:p>
    <w:p w14:paraId="2ED174A1" w14:textId="77777777" w:rsidR="001265F0" w:rsidRPr="001265F0" w:rsidRDefault="001265F0" w:rsidP="001265F0">
      <w:pPr>
        <w:shd w:val="clear" w:color="auto" w:fill="FFFFFF"/>
        <w:spacing w:before="288" w:after="288" w:line="240" w:lineRule="auto"/>
        <w:rPr>
          <w:rFonts w:ascii="Verdana" w:eastAsia="Times New Roman" w:hAnsi="Verdana" w:cs="Times New Roman"/>
          <w:color w:val="000000"/>
          <w:sz w:val="23"/>
          <w:szCs w:val="23"/>
        </w:rPr>
      </w:pPr>
      <w:r w:rsidRPr="001265F0">
        <w:rPr>
          <w:rFonts w:ascii="Verdana" w:eastAsia="Times New Roman" w:hAnsi="Verdana" w:cs="Times New Roman"/>
          <w:b/>
          <w:bCs/>
          <w:color w:val="000000"/>
          <w:sz w:val="23"/>
          <w:szCs w:val="23"/>
        </w:rPr>
        <w:t>2. Relative URL</w:t>
      </w:r>
      <w:r w:rsidRPr="001265F0">
        <w:rPr>
          <w:rFonts w:ascii="Verdana" w:eastAsia="Times New Roman" w:hAnsi="Verdana" w:cs="Times New Roman"/>
          <w:color w:val="000000"/>
          <w:sz w:val="23"/>
          <w:szCs w:val="23"/>
        </w:rPr>
        <w:t xml:space="preserve"> - Links to an image that is hosted within the website. Here, the URL does not include the domain name. If the URL begins without a slash, it will be relative to the current page. Example: </w:t>
      </w:r>
      <w:proofErr w:type="spellStart"/>
      <w:r w:rsidRPr="001265F0">
        <w:rPr>
          <w:rFonts w:ascii="Verdana" w:eastAsia="Times New Roman" w:hAnsi="Verdana" w:cs="Times New Roman"/>
          <w:color w:val="000000"/>
          <w:sz w:val="23"/>
          <w:szCs w:val="23"/>
        </w:rPr>
        <w:t>src</w:t>
      </w:r>
      <w:proofErr w:type="spellEnd"/>
      <w:r w:rsidRPr="001265F0">
        <w:rPr>
          <w:rFonts w:ascii="Verdana" w:eastAsia="Times New Roman" w:hAnsi="Verdana" w:cs="Times New Roman"/>
          <w:color w:val="000000"/>
          <w:sz w:val="23"/>
          <w:szCs w:val="23"/>
        </w:rPr>
        <w:t xml:space="preserve">="img_girl.jpg". If the URL begins with a slash, it will be relative to the domain. Example: </w:t>
      </w:r>
      <w:proofErr w:type="spellStart"/>
      <w:r w:rsidRPr="001265F0">
        <w:rPr>
          <w:rFonts w:ascii="Verdana" w:eastAsia="Times New Roman" w:hAnsi="Verdana" w:cs="Times New Roman"/>
          <w:color w:val="000000"/>
          <w:sz w:val="23"/>
          <w:szCs w:val="23"/>
        </w:rPr>
        <w:t>src</w:t>
      </w:r>
      <w:proofErr w:type="spellEnd"/>
      <w:r w:rsidRPr="001265F0">
        <w:rPr>
          <w:rFonts w:ascii="Verdana" w:eastAsia="Times New Roman" w:hAnsi="Verdana" w:cs="Times New Roman"/>
          <w:color w:val="000000"/>
          <w:sz w:val="23"/>
          <w:szCs w:val="23"/>
        </w:rPr>
        <w:t>="/images/img_girl.jpg".</w:t>
      </w:r>
    </w:p>
    <w:p w14:paraId="142B4B08" w14:textId="299419D5" w:rsidR="00810477" w:rsidRPr="006A011B" w:rsidRDefault="001265F0" w:rsidP="006A011B">
      <w:pPr>
        <w:shd w:val="clear" w:color="auto" w:fill="FFFFFF"/>
        <w:spacing w:before="288" w:after="288" w:line="240" w:lineRule="auto"/>
        <w:rPr>
          <w:rFonts w:ascii="Verdana" w:eastAsia="Times New Roman" w:hAnsi="Verdana" w:cs="Times New Roman"/>
          <w:color w:val="000000"/>
          <w:sz w:val="23"/>
          <w:szCs w:val="23"/>
        </w:rPr>
      </w:pPr>
      <w:r w:rsidRPr="001265F0">
        <w:rPr>
          <w:rFonts w:ascii="Verdana" w:eastAsia="Times New Roman" w:hAnsi="Verdana" w:cs="Times New Roman"/>
          <w:b/>
          <w:bCs/>
          <w:color w:val="000000"/>
          <w:sz w:val="23"/>
          <w:szCs w:val="23"/>
        </w:rPr>
        <w:t>Tip:</w:t>
      </w:r>
      <w:r w:rsidRPr="001265F0">
        <w:rPr>
          <w:rFonts w:ascii="Verdana" w:eastAsia="Times New Roman" w:hAnsi="Verdana" w:cs="Times New Roman"/>
          <w:color w:val="000000"/>
          <w:sz w:val="23"/>
          <w:szCs w:val="23"/>
        </w:rPr>
        <w:t> It is almost always best to use relative URLs. They will not break if you change domain.</w:t>
      </w:r>
    </w:p>
    <w:p w14:paraId="3B3DB5B4" w14:textId="77777777" w:rsidR="00D03F15" w:rsidRPr="00BB7259" w:rsidRDefault="00D03F15" w:rsidP="00BB7259">
      <w:pPr>
        <w:pStyle w:val="Heading2"/>
        <w:rPr>
          <w:b w:val="0"/>
          <w:bCs/>
          <w:szCs w:val="32"/>
        </w:rPr>
      </w:pPr>
      <w:bookmarkStart w:id="26" w:name="_Toc114175480"/>
      <w:r w:rsidRPr="00BB7259">
        <w:rPr>
          <w:b w:val="0"/>
          <w:bCs/>
          <w:szCs w:val="32"/>
        </w:rPr>
        <w:t>The width and height Attributes</w:t>
      </w:r>
      <w:bookmarkEnd w:id="26"/>
    </w:p>
    <w:p w14:paraId="497088FD" w14:textId="77777777" w:rsidR="00D03F15" w:rsidRPr="00D03F15" w:rsidRDefault="00D03F15" w:rsidP="00D03F15">
      <w:pPr>
        <w:shd w:val="clear" w:color="auto" w:fill="FFFFFF"/>
        <w:spacing w:before="288" w:after="288"/>
        <w:rPr>
          <w:rFonts w:ascii="Verdana" w:hAnsi="Verdana"/>
          <w:color w:val="000000"/>
        </w:rPr>
      </w:pPr>
      <w:r w:rsidRPr="00D03F15">
        <w:rPr>
          <w:rFonts w:ascii="Verdana" w:hAnsi="Verdana"/>
          <w:color w:val="000000"/>
        </w:rPr>
        <w:t>The </w:t>
      </w:r>
      <w:r w:rsidRPr="00D03F15">
        <w:rPr>
          <w:rStyle w:val="Emphasis"/>
          <w:rFonts w:ascii="Consolas" w:hAnsi="Consolas"/>
          <w:color w:val="DC143C"/>
          <w:sz w:val="24"/>
          <w:szCs w:val="24"/>
        </w:rPr>
        <w:t>&lt;</w:t>
      </w:r>
      <w:proofErr w:type="spellStart"/>
      <w:r w:rsidRPr="00D03F15">
        <w:rPr>
          <w:rStyle w:val="Emphasis"/>
          <w:rFonts w:ascii="Consolas" w:hAnsi="Consolas"/>
          <w:color w:val="DC143C"/>
          <w:sz w:val="24"/>
          <w:szCs w:val="24"/>
        </w:rPr>
        <w:t>img</w:t>
      </w:r>
      <w:proofErr w:type="spellEnd"/>
      <w:r w:rsidRPr="00D03F15">
        <w:rPr>
          <w:rStyle w:val="Emphasis"/>
          <w:rFonts w:ascii="Consolas" w:hAnsi="Consolas"/>
          <w:color w:val="DC143C"/>
          <w:sz w:val="24"/>
          <w:szCs w:val="24"/>
        </w:rPr>
        <w:t>&gt;</w:t>
      </w:r>
      <w:r w:rsidRPr="00D03F15">
        <w:rPr>
          <w:rFonts w:ascii="Verdana" w:hAnsi="Verdana"/>
          <w:color w:val="000000"/>
        </w:rPr>
        <w:t> tag should also contain the </w:t>
      </w:r>
      <w:r w:rsidRPr="00D03F15">
        <w:rPr>
          <w:rStyle w:val="Emphasis"/>
          <w:rFonts w:ascii="Consolas" w:hAnsi="Consolas"/>
          <w:color w:val="DC143C"/>
          <w:sz w:val="24"/>
          <w:szCs w:val="24"/>
        </w:rPr>
        <w:t>width</w:t>
      </w:r>
      <w:r w:rsidRPr="00D03F15">
        <w:rPr>
          <w:rFonts w:ascii="Verdana" w:hAnsi="Verdana"/>
          <w:color w:val="000000"/>
        </w:rPr>
        <w:t> and </w:t>
      </w:r>
      <w:r w:rsidRPr="00D03F15">
        <w:rPr>
          <w:rStyle w:val="Emphasis"/>
          <w:rFonts w:ascii="Consolas" w:hAnsi="Consolas"/>
          <w:color w:val="DC143C"/>
          <w:sz w:val="24"/>
          <w:szCs w:val="24"/>
        </w:rPr>
        <w:t>height</w:t>
      </w:r>
      <w:r w:rsidRPr="00D03F15">
        <w:rPr>
          <w:rFonts w:ascii="Verdana" w:hAnsi="Verdana"/>
          <w:color w:val="000000"/>
        </w:rPr>
        <w:t> attributes, which specify the width and height of the image (in pixels):</w:t>
      </w:r>
    </w:p>
    <w:p w14:paraId="3E6B7299" w14:textId="77777777" w:rsidR="00D03F15" w:rsidRPr="00D03F15" w:rsidRDefault="00D03F15" w:rsidP="00D03F1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4"/>
          <w:szCs w:val="24"/>
        </w:rPr>
      </w:pPr>
      <w:r w:rsidRPr="00D03F15">
        <w:rPr>
          <w:rStyle w:val="tagnamecolor"/>
          <w:rFonts w:ascii="Consolas" w:hAnsi="Consolas"/>
          <w:color w:val="0000CD"/>
          <w:sz w:val="24"/>
          <w:szCs w:val="24"/>
        </w:rPr>
        <w:t>&lt;</w:t>
      </w:r>
      <w:proofErr w:type="spellStart"/>
      <w:r w:rsidRPr="00D03F15">
        <w:rPr>
          <w:rStyle w:val="HTMLCode"/>
          <w:rFonts w:ascii="Consolas" w:eastAsiaTheme="minorHAnsi" w:hAnsi="Consolas"/>
          <w:color w:val="A52A2A"/>
          <w:sz w:val="24"/>
          <w:szCs w:val="24"/>
        </w:rPr>
        <w:t>img</w:t>
      </w:r>
      <w:proofErr w:type="spellEnd"/>
      <w:r w:rsidRPr="00D03F15">
        <w:rPr>
          <w:rStyle w:val="tagcolor"/>
          <w:rFonts w:ascii="Consolas" w:hAnsi="Consolas"/>
          <w:color w:val="FF0000"/>
          <w:sz w:val="24"/>
          <w:szCs w:val="24"/>
        </w:rPr>
        <w:t> </w:t>
      </w:r>
      <w:proofErr w:type="spellStart"/>
      <w:r w:rsidRPr="00D03F15">
        <w:rPr>
          <w:rStyle w:val="tagcolor"/>
          <w:rFonts w:ascii="Consolas" w:hAnsi="Consolas"/>
          <w:color w:val="FF0000"/>
          <w:sz w:val="24"/>
          <w:szCs w:val="24"/>
        </w:rPr>
        <w:t>src</w:t>
      </w:r>
      <w:proofErr w:type="spellEnd"/>
      <w:r w:rsidRPr="00D03F15">
        <w:rPr>
          <w:rStyle w:val="colorh1"/>
          <w:rFonts w:ascii="Consolas" w:hAnsi="Consolas"/>
          <w:color w:val="0000CD"/>
          <w:sz w:val="24"/>
          <w:szCs w:val="24"/>
        </w:rPr>
        <w:t>="img_girl.jpg"</w:t>
      </w:r>
      <w:r w:rsidRPr="00D03F15">
        <w:rPr>
          <w:rStyle w:val="tagcolor"/>
          <w:rFonts w:ascii="Consolas" w:hAnsi="Consolas"/>
          <w:color w:val="FF0000"/>
          <w:sz w:val="24"/>
          <w:szCs w:val="24"/>
        </w:rPr>
        <w:t> width</w:t>
      </w:r>
      <w:r w:rsidRPr="00D03F15">
        <w:rPr>
          <w:rStyle w:val="colorh1"/>
          <w:rFonts w:ascii="Consolas" w:hAnsi="Consolas"/>
          <w:color w:val="0000CD"/>
          <w:sz w:val="24"/>
          <w:szCs w:val="24"/>
        </w:rPr>
        <w:t>="500"</w:t>
      </w:r>
      <w:r w:rsidRPr="00D03F15">
        <w:rPr>
          <w:rStyle w:val="tagcolor"/>
          <w:rFonts w:ascii="Consolas" w:hAnsi="Consolas"/>
          <w:color w:val="FF0000"/>
          <w:sz w:val="24"/>
          <w:szCs w:val="24"/>
        </w:rPr>
        <w:t> height</w:t>
      </w:r>
      <w:r w:rsidRPr="00D03F15">
        <w:rPr>
          <w:rStyle w:val="colorh1"/>
          <w:rFonts w:ascii="Consolas" w:hAnsi="Consolas"/>
          <w:color w:val="0000CD"/>
          <w:sz w:val="24"/>
          <w:szCs w:val="24"/>
        </w:rPr>
        <w:t>="600"</w:t>
      </w:r>
      <w:r w:rsidRPr="00D03F15">
        <w:rPr>
          <w:rStyle w:val="tagnamecolor"/>
          <w:rFonts w:ascii="Consolas" w:hAnsi="Consolas"/>
          <w:color w:val="0000CD"/>
          <w:sz w:val="24"/>
          <w:szCs w:val="24"/>
        </w:rPr>
        <w:t>&gt;</w:t>
      </w:r>
    </w:p>
    <w:p w14:paraId="65F34BD8" w14:textId="77777777" w:rsidR="00A54334" w:rsidRPr="00BB7259" w:rsidRDefault="00A54334" w:rsidP="00BB7259">
      <w:pPr>
        <w:pStyle w:val="Heading2"/>
        <w:rPr>
          <w:b w:val="0"/>
          <w:bCs/>
          <w:szCs w:val="32"/>
        </w:rPr>
      </w:pPr>
      <w:bookmarkStart w:id="27" w:name="_Toc114175481"/>
      <w:r w:rsidRPr="00BB7259">
        <w:rPr>
          <w:b w:val="0"/>
          <w:bCs/>
          <w:szCs w:val="32"/>
        </w:rPr>
        <w:t>The alt Attribute</w:t>
      </w:r>
      <w:bookmarkEnd w:id="27"/>
    </w:p>
    <w:p w14:paraId="41B19A4D" w14:textId="77777777" w:rsidR="00A54334" w:rsidRDefault="00A54334" w:rsidP="00A54334">
      <w:pPr>
        <w:shd w:val="clear" w:color="auto" w:fill="FFFFFF"/>
        <w:spacing w:before="288" w:after="288"/>
        <w:rPr>
          <w:rFonts w:ascii="Verdana" w:hAnsi="Verdana"/>
          <w:color w:val="000000"/>
          <w:sz w:val="23"/>
          <w:szCs w:val="23"/>
        </w:rPr>
      </w:pPr>
      <w:r>
        <w:rPr>
          <w:rFonts w:ascii="Verdana" w:hAnsi="Verdana"/>
          <w:color w:val="000000"/>
          <w:sz w:val="23"/>
          <w:szCs w:val="23"/>
        </w:rPr>
        <w:t>The required </w:t>
      </w:r>
      <w:r>
        <w:rPr>
          <w:rStyle w:val="Emphasis"/>
          <w:rFonts w:ascii="Consolas" w:hAnsi="Consolas"/>
          <w:color w:val="DC143C"/>
        </w:rPr>
        <w:t>alt</w:t>
      </w:r>
      <w:r>
        <w:rPr>
          <w:rFonts w:ascii="Verdana" w:hAnsi="Verdana"/>
          <w:color w:val="000000"/>
          <w:sz w:val="23"/>
          <w:szCs w:val="23"/>
        </w:rPr>
        <w:t> attribute for the </w:t>
      </w:r>
      <w:r>
        <w:rPr>
          <w:rStyle w:val="Emphasis"/>
          <w:rFonts w:ascii="Consolas" w:hAnsi="Consolas"/>
          <w:color w:val="DC143C"/>
        </w:rPr>
        <w:t>&lt;</w:t>
      </w:r>
      <w:proofErr w:type="spellStart"/>
      <w:r>
        <w:rPr>
          <w:rStyle w:val="Emphasis"/>
          <w:rFonts w:ascii="Consolas" w:hAnsi="Consolas"/>
          <w:color w:val="DC143C"/>
        </w:rPr>
        <w:t>img</w:t>
      </w:r>
      <w:proofErr w:type="spellEnd"/>
      <w:r>
        <w:rPr>
          <w:rStyle w:val="Emphasis"/>
          <w:rFonts w:ascii="Consolas" w:hAnsi="Consolas"/>
          <w:color w:val="DC143C"/>
        </w:rPr>
        <w:t>&gt;</w:t>
      </w:r>
      <w:r>
        <w:rPr>
          <w:rFonts w:ascii="Verdana" w:hAnsi="Verdana"/>
          <w:color w:val="000000"/>
          <w:sz w:val="23"/>
          <w:szCs w:val="23"/>
        </w:rPr>
        <w:t> tag specifies an alternate text for an image, if the image for some reason cannot be displayed. This can be due to a slow connection, or an error in the </w:t>
      </w:r>
      <w:proofErr w:type="spellStart"/>
      <w:r>
        <w:rPr>
          <w:rStyle w:val="Emphasis"/>
          <w:rFonts w:ascii="Consolas" w:hAnsi="Consolas"/>
          <w:color w:val="DC143C"/>
        </w:rPr>
        <w:t>src</w:t>
      </w:r>
      <w:proofErr w:type="spellEnd"/>
      <w:r>
        <w:rPr>
          <w:rFonts w:ascii="Verdana" w:hAnsi="Verdana"/>
          <w:color w:val="000000"/>
          <w:sz w:val="23"/>
          <w:szCs w:val="23"/>
        </w:rPr>
        <w:t> attribute, or if the user uses a screen reader.</w:t>
      </w:r>
    </w:p>
    <w:p w14:paraId="28A4B7D8" w14:textId="77777777" w:rsidR="00A54334" w:rsidRDefault="00A54334" w:rsidP="00A5433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img</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src</w:t>
      </w:r>
      <w:proofErr w:type="spellEnd"/>
      <w:r>
        <w:rPr>
          <w:rStyle w:val="colorh1"/>
          <w:rFonts w:ascii="Consolas" w:hAnsi="Consolas"/>
          <w:color w:val="0000CD"/>
          <w:sz w:val="23"/>
          <w:szCs w:val="23"/>
        </w:rPr>
        <w:t>="img_girl.jpg"</w:t>
      </w:r>
      <w:r>
        <w:rPr>
          <w:rStyle w:val="tagcolor"/>
          <w:rFonts w:ascii="Consolas" w:hAnsi="Consolas"/>
          <w:color w:val="FF0000"/>
          <w:sz w:val="23"/>
          <w:szCs w:val="23"/>
        </w:rPr>
        <w:t> alt</w:t>
      </w:r>
      <w:r>
        <w:rPr>
          <w:rStyle w:val="colorh1"/>
          <w:rFonts w:ascii="Consolas" w:hAnsi="Consolas"/>
          <w:color w:val="0000CD"/>
          <w:sz w:val="23"/>
          <w:szCs w:val="23"/>
        </w:rPr>
        <w:t>="Girl with a jacket"</w:t>
      </w:r>
      <w:r>
        <w:rPr>
          <w:rStyle w:val="tagnamecolor"/>
          <w:rFonts w:ascii="Consolas" w:hAnsi="Consolas"/>
          <w:color w:val="0000CD"/>
          <w:sz w:val="23"/>
          <w:szCs w:val="23"/>
        </w:rPr>
        <w:t>&gt;</w:t>
      </w:r>
    </w:p>
    <w:p w14:paraId="4C4F429F" w14:textId="77777777" w:rsidR="001265F0" w:rsidRDefault="001265F0" w:rsidP="00066591">
      <w:pPr>
        <w:rPr>
          <w:rFonts w:cstheme="minorHAnsi"/>
        </w:rPr>
      </w:pPr>
    </w:p>
    <w:p w14:paraId="7D98A384" w14:textId="77777777" w:rsidR="00C044A7" w:rsidRPr="00BB7259" w:rsidRDefault="00C044A7" w:rsidP="00BB7259">
      <w:pPr>
        <w:pStyle w:val="Heading2"/>
        <w:rPr>
          <w:b w:val="0"/>
          <w:bCs/>
          <w:szCs w:val="32"/>
        </w:rPr>
      </w:pPr>
      <w:bookmarkStart w:id="28" w:name="_Toc114175482"/>
      <w:r w:rsidRPr="00BB7259">
        <w:rPr>
          <w:b w:val="0"/>
          <w:bCs/>
          <w:szCs w:val="32"/>
        </w:rPr>
        <w:t>The style Attribute</w:t>
      </w:r>
      <w:bookmarkEnd w:id="28"/>
    </w:p>
    <w:p w14:paraId="63C60CDE" w14:textId="77777777" w:rsidR="00C044A7" w:rsidRDefault="00C044A7" w:rsidP="00C044A7">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style</w:t>
      </w:r>
      <w:r>
        <w:rPr>
          <w:rFonts w:ascii="Verdana" w:hAnsi="Verdana"/>
          <w:color w:val="000000"/>
          <w:sz w:val="23"/>
          <w:szCs w:val="23"/>
        </w:rPr>
        <w:t> attribute is used to add styles to an element, such as color, font, size, and more.</w:t>
      </w:r>
    </w:p>
    <w:p w14:paraId="54DDDD03" w14:textId="77777777" w:rsidR="00C044A7" w:rsidRDefault="00C044A7" w:rsidP="00C044A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color"/>
          <w:rFonts w:ascii="Consolas" w:hAnsi="Consolas"/>
          <w:color w:val="FF0000"/>
          <w:sz w:val="23"/>
          <w:szCs w:val="23"/>
        </w:rPr>
        <w:t> style</w:t>
      </w:r>
      <w:r>
        <w:rPr>
          <w:rStyle w:val="colorh1"/>
          <w:rFonts w:ascii="Consolas" w:hAnsi="Consolas"/>
          <w:color w:val="0000CD"/>
          <w:sz w:val="23"/>
          <w:szCs w:val="23"/>
        </w:rPr>
        <w:t>="</w:t>
      </w:r>
      <w:proofErr w:type="spellStart"/>
      <w:r>
        <w:rPr>
          <w:rStyle w:val="colorh1"/>
          <w:rFonts w:ascii="Consolas" w:hAnsi="Consolas"/>
          <w:color w:val="0000CD"/>
          <w:sz w:val="23"/>
          <w:szCs w:val="23"/>
        </w:rPr>
        <w:t>color:red</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t>This is a red paragraph.</w:t>
      </w: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p>
    <w:p w14:paraId="4D76BC1D" w14:textId="77777777" w:rsidR="00901FCA" w:rsidRPr="00BB7259" w:rsidRDefault="00901FCA" w:rsidP="00BB7259">
      <w:pPr>
        <w:pStyle w:val="Heading2"/>
        <w:rPr>
          <w:b w:val="0"/>
          <w:bCs/>
          <w:szCs w:val="32"/>
        </w:rPr>
      </w:pPr>
      <w:bookmarkStart w:id="29" w:name="_Toc114175483"/>
      <w:r w:rsidRPr="00BB7259">
        <w:rPr>
          <w:b w:val="0"/>
          <w:bCs/>
          <w:szCs w:val="32"/>
        </w:rPr>
        <w:t>The lang Attribute</w:t>
      </w:r>
      <w:bookmarkEnd w:id="29"/>
    </w:p>
    <w:p w14:paraId="5F1B7C6D" w14:textId="77777777" w:rsidR="00901FCA" w:rsidRDefault="00901FCA" w:rsidP="00901FCA">
      <w:pPr>
        <w:shd w:val="clear" w:color="auto" w:fill="FFFFFF"/>
        <w:spacing w:before="288" w:after="288"/>
        <w:rPr>
          <w:rFonts w:ascii="Verdana" w:hAnsi="Verdana"/>
          <w:color w:val="000000"/>
          <w:sz w:val="23"/>
          <w:szCs w:val="23"/>
        </w:rPr>
      </w:pPr>
      <w:r>
        <w:rPr>
          <w:rFonts w:ascii="Verdana" w:hAnsi="Verdana"/>
          <w:color w:val="000000"/>
          <w:sz w:val="23"/>
          <w:szCs w:val="23"/>
        </w:rPr>
        <w:t>You should always include the </w:t>
      </w:r>
      <w:r>
        <w:rPr>
          <w:rStyle w:val="Emphasis"/>
          <w:rFonts w:ascii="Consolas" w:hAnsi="Consolas"/>
          <w:color w:val="DC143C"/>
        </w:rPr>
        <w:t>lang</w:t>
      </w:r>
      <w:r>
        <w:rPr>
          <w:rFonts w:ascii="Verdana" w:hAnsi="Verdana"/>
          <w:color w:val="000000"/>
          <w:sz w:val="23"/>
          <w:szCs w:val="23"/>
        </w:rPr>
        <w:t> attribute inside the </w:t>
      </w:r>
      <w:r>
        <w:rPr>
          <w:rStyle w:val="Emphasis"/>
          <w:rFonts w:ascii="Consolas" w:hAnsi="Consolas"/>
          <w:color w:val="DC143C"/>
        </w:rPr>
        <w:t>&lt;html&gt;</w:t>
      </w:r>
      <w:r>
        <w:rPr>
          <w:rFonts w:ascii="Verdana" w:hAnsi="Verdana"/>
          <w:color w:val="000000"/>
          <w:sz w:val="23"/>
          <w:szCs w:val="23"/>
        </w:rPr>
        <w:t> tag, to declare the language of the Web page. This is meant to assist search engines and browsers.</w:t>
      </w:r>
    </w:p>
    <w:p w14:paraId="3C813DE9" w14:textId="77777777" w:rsidR="00901FCA" w:rsidRDefault="00901FCA" w:rsidP="00901FCA">
      <w:pPr>
        <w:shd w:val="clear" w:color="auto" w:fill="FFFFFF"/>
        <w:spacing w:before="288" w:after="288"/>
        <w:rPr>
          <w:rFonts w:ascii="Verdana" w:hAnsi="Verdana"/>
          <w:color w:val="000000"/>
          <w:sz w:val="23"/>
          <w:szCs w:val="23"/>
        </w:rPr>
      </w:pPr>
      <w:r>
        <w:rPr>
          <w:rFonts w:ascii="Verdana" w:hAnsi="Verdana"/>
          <w:color w:val="000000"/>
          <w:sz w:val="23"/>
          <w:szCs w:val="23"/>
        </w:rPr>
        <w:t>The following example specifies English as the language:</w:t>
      </w:r>
    </w:p>
    <w:p w14:paraId="4530E517" w14:textId="77777777" w:rsidR="00901FCA" w:rsidRDefault="00901FCA" w:rsidP="00901FC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!DOCTYPE</w:t>
      </w:r>
      <w:r>
        <w:rPr>
          <w:rStyle w:val="tagcolor"/>
          <w:rFonts w:ascii="Consolas" w:hAnsi="Consolas"/>
          <w:color w:val="FF0000"/>
          <w:sz w:val="23"/>
          <w:szCs w:val="23"/>
        </w:rPr>
        <w:t> html</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html</w:t>
      </w:r>
      <w:r>
        <w:rPr>
          <w:rStyle w:val="tagcolor"/>
          <w:rFonts w:ascii="Consolas" w:hAnsi="Consolas"/>
          <w:color w:val="FF0000"/>
          <w:sz w:val="23"/>
          <w:szCs w:val="23"/>
        </w:rPr>
        <w:t> lang</w:t>
      </w:r>
      <w:r>
        <w:rPr>
          <w:rStyle w:val="colorh1"/>
          <w:rFonts w:ascii="Consolas" w:hAnsi="Consolas"/>
          <w:color w:val="0000CD"/>
          <w:sz w:val="23"/>
          <w:szCs w:val="23"/>
        </w:rPr>
        <w:t>="</w:t>
      </w:r>
      <w:proofErr w:type="spellStart"/>
      <w:r>
        <w:rPr>
          <w:rStyle w:val="colorh1"/>
          <w:rFonts w:ascii="Consolas" w:hAnsi="Consolas"/>
          <w:color w:val="0000CD"/>
          <w:sz w:val="23"/>
          <w:szCs w:val="23"/>
        </w:rPr>
        <w:t>en</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body</w:t>
      </w:r>
      <w:r>
        <w:rPr>
          <w:rStyle w:val="tagnamecolor"/>
          <w:rFonts w:ascii="Consolas" w:hAnsi="Consolas"/>
          <w:color w:val="0000CD"/>
          <w:sz w:val="23"/>
          <w:szCs w:val="23"/>
        </w:rPr>
        <w:t>&gt;</w:t>
      </w:r>
      <w:r>
        <w:rPr>
          <w:rFonts w:ascii="Consolas" w:hAnsi="Consolas"/>
          <w:color w:val="000000"/>
          <w:sz w:val="23"/>
          <w:szCs w:val="23"/>
        </w:rPr>
        <w:br/>
        <w: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/body</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/html</w:t>
      </w:r>
      <w:r>
        <w:rPr>
          <w:rStyle w:val="tagnamecolor"/>
          <w:rFonts w:ascii="Consolas" w:hAnsi="Consolas"/>
          <w:color w:val="0000CD"/>
          <w:sz w:val="23"/>
          <w:szCs w:val="23"/>
        </w:rPr>
        <w:t>&gt;</w:t>
      </w:r>
    </w:p>
    <w:p w14:paraId="7FD18E33" w14:textId="77777777" w:rsidR="00901FCA" w:rsidRDefault="00901FCA" w:rsidP="00901FCA">
      <w:pPr>
        <w:shd w:val="clear" w:color="auto" w:fill="FFFFFF"/>
        <w:spacing w:before="288" w:after="288"/>
        <w:rPr>
          <w:rFonts w:ascii="Verdana" w:hAnsi="Verdana"/>
          <w:color w:val="000000"/>
          <w:sz w:val="23"/>
          <w:szCs w:val="23"/>
        </w:rPr>
      </w:pPr>
      <w:r>
        <w:rPr>
          <w:rFonts w:ascii="Verdana" w:hAnsi="Verdana"/>
          <w:color w:val="000000"/>
          <w:sz w:val="23"/>
          <w:szCs w:val="23"/>
        </w:rPr>
        <w:t>Country codes can also be added to the language code in the </w:t>
      </w:r>
      <w:r>
        <w:rPr>
          <w:rStyle w:val="Emphasis"/>
          <w:rFonts w:ascii="Consolas" w:hAnsi="Consolas"/>
          <w:color w:val="DC143C"/>
        </w:rPr>
        <w:t>lang</w:t>
      </w:r>
      <w:r>
        <w:rPr>
          <w:rFonts w:ascii="Verdana" w:hAnsi="Verdana"/>
          <w:color w:val="000000"/>
          <w:sz w:val="23"/>
          <w:szCs w:val="23"/>
        </w:rPr>
        <w:t> attribute. So, the first two characters define the language of the HTML page, and the last two characters define the country.</w:t>
      </w:r>
    </w:p>
    <w:p w14:paraId="25493B7B" w14:textId="77777777" w:rsidR="00901FCA" w:rsidRDefault="00901FCA" w:rsidP="00901FCA">
      <w:pPr>
        <w:shd w:val="clear" w:color="auto" w:fill="FFFFFF"/>
        <w:spacing w:before="288" w:after="288"/>
        <w:rPr>
          <w:rFonts w:ascii="Verdana" w:hAnsi="Verdana"/>
          <w:color w:val="000000"/>
          <w:sz w:val="23"/>
          <w:szCs w:val="23"/>
        </w:rPr>
      </w:pPr>
      <w:r>
        <w:rPr>
          <w:rFonts w:ascii="Verdana" w:hAnsi="Verdana"/>
          <w:color w:val="000000"/>
          <w:sz w:val="23"/>
          <w:szCs w:val="23"/>
        </w:rPr>
        <w:t>The following example specifies English as the language and United States as the country:</w:t>
      </w:r>
    </w:p>
    <w:p w14:paraId="057BA864" w14:textId="77777777" w:rsidR="00901FCA" w:rsidRDefault="00901FCA" w:rsidP="00901FC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!DOCTYPE</w:t>
      </w:r>
      <w:r>
        <w:rPr>
          <w:rStyle w:val="tagcolor"/>
          <w:rFonts w:ascii="Consolas" w:hAnsi="Consolas"/>
          <w:color w:val="FF0000"/>
          <w:sz w:val="23"/>
          <w:szCs w:val="23"/>
        </w:rPr>
        <w:t> html</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html</w:t>
      </w:r>
      <w:r>
        <w:rPr>
          <w:rStyle w:val="tagcolor"/>
          <w:rFonts w:ascii="Consolas" w:hAnsi="Consolas"/>
          <w:color w:val="FF0000"/>
          <w:sz w:val="23"/>
          <w:szCs w:val="23"/>
        </w:rPr>
        <w:t> lang</w:t>
      </w:r>
      <w:r>
        <w:rPr>
          <w:rStyle w:val="colorh1"/>
          <w:rFonts w:ascii="Consolas" w:hAnsi="Consolas"/>
          <w:color w:val="0000CD"/>
          <w:sz w:val="23"/>
          <w:szCs w:val="23"/>
        </w:rPr>
        <w:t>="</w:t>
      </w:r>
      <w:proofErr w:type="spellStart"/>
      <w:r>
        <w:rPr>
          <w:rStyle w:val="colorh1"/>
          <w:rFonts w:ascii="Consolas" w:hAnsi="Consolas"/>
          <w:color w:val="0000CD"/>
          <w:sz w:val="23"/>
          <w:szCs w:val="23"/>
        </w:rPr>
        <w:t>en</w:t>
      </w:r>
      <w:proofErr w:type="spellEnd"/>
      <w:r>
        <w:rPr>
          <w:rStyle w:val="colorh1"/>
          <w:rFonts w:ascii="Consolas" w:hAnsi="Consolas"/>
          <w:color w:val="0000CD"/>
          <w:sz w:val="23"/>
          <w:szCs w:val="23"/>
        </w:rPr>
        <w:t>-US"</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body</w:t>
      </w:r>
      <w:r>
        <w:rPr>
          <w:rStyle w:val="tagnamecolor"/>
          <w:rFonts w:ascii="Consolas" w:hAnsi="Consolas"/>
          <w:color w:val="0000CD"/>
          <w:sz w:val="23"/>
          <w:szCs w:val="23"/>
        </w:rPr>
        <w:t>&gt;</w:t>
      </w:r>
      <w:r>
        <w:rPr>
          <w:rFonts w:ascii="Consolas" w:hAnsi="Consolas"/>
          <w:color w:val="000000"/>
          <w:sz w:val="23"/>
          <w:szCs w:val="23"/>
        </w:rPr>
        <w:br/>
        <w: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/body</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/html</w:t>
      </w:r>
      <w:r>
        <w:rPr>
          <w:rStyle w:val="tagnamecolor"/>
          <w:rFonts w:ascii="Consolas" w:hAnsi="Consolas"/>
          <w:color w:val="0000CD"/>
          <w:sz w:val="23"/>
          <w:szCs w:val="23"/>
        </w:rPr>
        <w:t>&gt;</w:t>
      </w:r>
    </w:p>
    <w:p w14:paraId="3EE194E5" w14:textId="77777777" w:rsidR="00A54334" w:rsidRDefault="00A54334" w:rsidP="00066591">
      <w:pPr>
        <w:rPr>
          <w:rFonts w:cstheme="minorHAnsi"/>
        </w:rPr>
      </w:pPr>
    </w:p>
    <w:p w14:paraId="34D96343" w14:textId="77777777" w:rsidR="00901FCA" w:rsidRDefault="00901FCA" w:rsidP="00066591">
      <w:pPr>
        <w:rPr>
          <w:rFonts w:cstheme="minorHAnsi"/>
        </w:rPr>
      </w:pPr>
    </w:p>
    <w:p w14:paraId="32A05E45" w14:textId="77777777" w:rsidR="00901FCA" w:rsidRDefault="00901FCA" w:rsidP="00066591">
      <w:pPr>
        <w:rPr>
          <w:rFonts w:cstheme="minorHAnsi"/>
        </w:rPr>
      </w:pPr>
    </w:p>
    <w:p w14:paraId="4BD880F3" w14:textId="77777777" w:rsidR="00901FCA" w:rsidRDefault="00901FCA" w:rsidP="00066591">
      <w:pPr>
        <w:rPr>
          <w:rFonts w:cstheme="minorHAnsi"/>
        </w:rPr>
      </w:pPr>
    </w:p>
    <w:p w14:paraId="74B95D4D" w14:textId="77777777" w:rsidR="00E82653" w:rsidRPr="00BB7259" w:rsidRDefault="00E82653" w:rsidP="00BB7259">
      <w:pPr>
        <w:pStyle w:val="Heading2"/>
        <w:rPr>
          <w:b w:val="0"/>
          <w:bCs/>
          <w:szCs w:val="32"/>
        </w:rPr>
      </w:pPr>
      <w:bookmarkStart w:id="30" w:name="_Toc114175484"/>
      <w:r w:rsidRPr="00BB7259">
        <w:rPr>
          <w:b w:val="0"/>
          <w:bCs/>
          <w:szCs w:val="32"/>
        </w:rPr>
        <w:lastRenderedPageBreak/>
        <w:t>The title Attribute</w:t>
      </w:r>
      <w:bookmarkEnd w:id="30"/>
    </w:p>
    <w:p w14:paraId="063D58CC" w14:textId="77777777" w:rsidR="00E82653" w:rsidRDefault="00E82653" w:rsidP="00E82653">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title</w:t>
      </w:r>
      <w:r>
        <w:rPr>
          <w:rFonts w:ascii="Verdana" w:hAnsi="Verdana"/>
          <w:color w:val="000000"/>
          <w:sz w:val="23"/>
          <w:szCs w:val="23"/>
        </w:rPr>
        <w:t> attribute defines some extra information about an element.</w:t>
      </w:r>
    </w:p>
    <w:p w14:paraId="7A844D77" w14:textId="77777777" w:rsidR="00E82653" w:rsidRDefault="00E82653" w:rsidP="00E82653">
      <w:pPr>
        <w:shd w:val="clear" w:color="auto" w:fill="FFFFFF"/>
        <w:spacing w:before="288" w:after="288"/>
        <w:rPr>
          <w:rFonts w:ascii="Verdana" w:hAnsi="Verdana"/>
          <w:color w:val="000000"/>
          <w:sz w:val="23"/>
          <w:szCs w:val="23"/>
        </w:rPr>
      </w:pPr>
      <w:r>
        <w:rPr>
          <w:rFonts w:ascii="Verdana" w:hAnsi="Verdana"/>
          <w:color w:val="000000"/>
          <w:sz w:val="23"/>
          <w:szCs w:val="23"/>
        </w:rPr>
        <w:t>The value of the title attribute will be displayed as a tooltip when you mouse over the element:</w:t>
      </w:r>
    </w:p>
    <w:tbl>
      <w:tblPr>
        <w:tblW w:w="94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20"/>
        <w:gridCol w:w="4560"/>
      </w:tblGrid>
      <w:tr w:rsidR="005229FB" w14:paraId="601D58A4" w14:textId="20B71D6C" w:rsidTr="005229FB">
        <w:trPr>
          <w:trHeight w:val="4787"/>
        </w:trPr>
        <w:tc>
          <w:tcPr>
            <w:tcW w:w="4920" w:type="dxa"/>
          </w:tcPr>
          <w:p w14:paraId="1AAB277C" w14:textId="77777777" w:rsidR="005229FB" w:rsidRPr="005229FB" w:rsidRDefault="005229FB" w:rsidP="005229FB">
            <w:pPr>
              <w:spacing w:before="288" w:after="288"/>
              <w:rPr>
                <w:rFonts w:ascii="Verdana" w:hAnsi="Verdana"/>
                <w:color w:val="000000"/>
                <w:sz w:val="23"/>
                <w:szCs w:val="23"/>
              </w:rPr>
            </w:pPr>
            <w:r w:rsidRPr="005229FB">
              <w:rPr>
                <w:rFonts w:ascii="Verdana" w:hAnsi="Verdana"/>
                <w:color w:val="000000"/>
                <w:sz w:val="23"/>
                <w:szCs w:val="23"/>
              </w:rPr>
              <w:t>&lt;!DOCTYPE html&gt;</w:t>
            </w:r>
          </w:p>
          <w:p w14:paraId="33167E3D" w14:textId="77777777" w:rsidR="005229FB" w:rsidRPr="005229FB" w:rsidRDefault="005229FB" w:rsidP="005229FB">
            <w:pPr>
              <w:spacing w:before="288" w:after="288"/>
              <w:rPr>
                <w:rFonts w:ascii="Verdana" w:hAnsi="Verdana"/>
                <w:color w:val="000000"/>
                <w:sz w:val="23"/>
                <w:szCs w:val="23"/>
              </w:rPr>
            </w:pPr>
            <w:r w:rsidRPr="005229FB">
              <w:rPr>
                <w:rFonts w:ascii="Verdana" w:hAnsi="Verdana"/>
                <w:color w:val="000000"/>
                <w:sz w:val="23"/>
                <w:szCs w:val="23"/>
              </w:rPr>
              <w:t>&lt;html&gt;</w:t>
            </w:r>
          </w:p>
          <w:p w14:paraId="00F5BADD" w14:textId="77777777" w:rsidR="005229FB" w:rsidRPr="005229FB" w:rsidRDefault="005229FB" w:rsidP="005229FB">
            <w:pPr>
              <w:spacing w:before="288" w:after="288"/>
              <w:rPr>
                <w:rFonts w:ascii="Verdana" w:hAnsi="Verdana"/>
                <w:color w:val="000000"/>
                <w:sz w:val="23"/>
                <w:szCs w:val="23"/>
              </w:rPr>
            </w:pPr>
            <w:r w:rsidRPr="005229FB">
              <w:rPr>
                <w:rFonts w:ascii="Verdana" w:hAnsi="Verdana"/>
                <w:color w:val="000000"/>
                <w:sz w:val="23"/>
                <w:szCs w:val="23"/>
              </w:rPr>
              <w:t>&lt;body&gt;</w:t>
            </w:r>
          </w:p>
          <w:p w14:paraId="36F0FA37" w14:textId="77777777" w:rsidR="005229FB" w:rsidRPr="005229FB" w:rsidRDefault="005229FB" w:rsidP="005229FB">
            <w:pPr>
              <w:spacing w:before="288" w:after="288"/>
              <w:rPr>
                <w:rFonts w:ascii="Verdana" w:hAnsi="Verdana"/>
                <w:color w:val="000000"/>
                <w:sz w:val="23"/>
                <w:szCs w:val="23"/>
              </w:rPr>
            </w:pPr>
            <w:r w:rsidRPr="005229FB">
              <w:rPr>
                <w:rFonts w:ascii="Verdana" w:hAnsi="Verdana"/>
                <w:color w:val="000000"/>
                <w:sz w:val="23"/>
                <w:szCs w:val="23"/>
              </w:rPr>
              <w:t>&lt;h2 title="I'm a header"&gt;The title Attribute&lt;/h2&gt;</w:t>
            </w:r>
          </w:p>
          <w:p w14:paraId="23EC3BA3" w14:textId="77777777" w:rsidR="005229FB" w:rsidRPr="005229FB" w:rsidRDefault="005229FB" w:rsidP="005229FB">
            <w:pPr>
              <w:spacing w:before="288" w:after="288"/>
              <w:rPr>
                <w:rFonts w:ascii="Verdana" w:hAnsi="Verdana"/>
                <w:color w:val="000000"/>
                <w:sz w:val="23"/>
                <w:szCs w:val="23"/>
              </w:rPr>
            </w:pPr>
            <w:r w:rsidRPr="005229FB">
              <w:rPr>
                <w:rFonts w:ascii="Verdana" w:hAnsi="Verdana"/>
                <w:color w:val="000000"/>
                <w:sz w:val="23"/>
                <w:szCs w:val="23"/>
              </w:rPr>
              <w:t>&lt;p title="I'm a tooltip"&gt;Mouse over this paragraph, to display the title attribute as a tooltip.&lt;/p&gt;</w:t>
            </w:r>
          </w:p>
          <w:p w14:paraId="1E6428D5" w14:textId="77777777" w:rsidR="005229FB" w:rsidRPr="005229FB" w:rsidRDefault="005229FB" w:rsidP="005229FB">
            <w:pPr>
              <w:spacing w:before="288" w:after="288"/>
              <w:rPr>
                <w:rFonts w:ascii="Verdana" w:hAnsi="Verdana"/>
                <w:color w:val="000000"/>
                <w:sz w:val="23"/>
                <w:szCs w:val="23"/>
              </w:rPr>
            </w:pPr>
            <w:r w:rsidRPr="005229FB">
              <w:rPr>
                <w:rFonts w:ascii="Verdana" w:hAnsi="Verdana"/>
                <w:color w:val="000000"/>
                <w:sz w:val="23"/>
                <w:szCs w:val="23"/>
              </w:rPr>
              <w:t>&lt;/body&gt;</w:t>
            </w:r>
          </w:p>
          <w:p w14:paraId="0563C8DC" w14:textId="037F3EFC" w:rsidR="005229FB" w:rsidRDefault="005229FB" w:rsidP="005229FB">
            <w:pPr>
              <w:spacing w:before="288" w:after="288"/>
              <w:rPr>
                <w:rFonts w:ascii="Verdana" w:hAnsi="Verdana"/>
                <w:color w:val="000000"/>
                <w:sz w:val="23"/>
                <w:szCs w:val="23"/>
              </w:rPr>
            </w:pPr>
            <w:r w:rsidRPr="005229FB">
              <w:rPr>
                <w:rFonts w:ascii="Verdana" w:hAnsi="Verdana"/>
                <w:color w:val="000000"/>
                <w:sz w:val="23"/>
                <w:szCs w:val="23"/>
              </w:rPr>
              <w:t>&lt;/html&gt;</w:t>
            </w:r>
          </w:p>
        </w:tc>
        <w:tc>
          <w:tcPr>
            <w:tcW w:w="4560" w:type="dxa"/>
            <w:shd w:val="clear" w:color="auto" w:fill="auto"/>
          </w:tcPr>
          <w:p w14:paraId="40373D21" w14:textId="77777777" w:rsidR="00241779" w:rsidRDefault="00241779" w:rsidP="00241779">
            <w:pPr>
              <w:pStyle w:val="Heading2"/>
              <w:rPr>
                <w:color w:val="000000"/>
              </w:rPr>
            </w:pPr>
            <w:bookmarkStart w:id="31" w:name="_Toc114175485"/>
            <w:r>
              <w:rPr>
                <w:color w:val="000000"/>
              </w:rPr>
              <w:t>The title Attribute</w:t>
            </w:r>
            <w:bookmarkEnd w:id="31"/>
          </w:p>
          <w:p w14:paraId="2230F7F0" w14:textId="77777777" w:rsidR="00241779" w:rsidRDefault="00241779" w:rsidP="00241779">
            <w:pPr>
              <w:rPr>
                <w:color w:val="000000"/>
                <w:sz w:val="27"/>
                <w:szCs w:val="27"/>
              </w:rPr>
            </w:pPr>
            <w:r>
              <w:rPr>
                <w:color w:val="000000"/>
                <w:sz w:val="27"/>
                <w:szCs w:val="27"/>
              </w:rPr>
              <w:t>Mouse over this paragraph, to display the title attribute as a tooltip.</w:t>
            </w:r>
          </w:p>
          <w:p w14:paraId="2BF086C3" w14:textId="77777777" w:rsidR="005229FB" w:rsidRDefault="005229FB">
            <w:pPr>
              <w:rPr>
                <w:rFonts w:ascii="Verdana" w:hAnsi="Verdana"/>
                <w:color w:val="000000"/>
                <w:sz w:val="23"/>
                <w:szCs w:val="23"/>
              </w:rPr>
            </w:pPr>
          </w:p>
        </w:tc>
      </w:tr>
    </w:tbl>
    <w:p w14:paraId="03795996" w14:textId="77777777" w:rsidR="00E82653" w:rsidRDefault="00E82653" w:rsidP="00E82653">
      <w:pPr>
        <w:shd w:val="clear" w:color="auto" w:fill="FFFFFF"/>
        <w:spacing w:before="288" w:after="288"/>
        <w:rPr>
          <w:rFonts w:ascii="Verdana" w:hAnsi="Verdana"/>
          <w:color w:val="000000"/>
          <w:sz w:val="23"/>
          <w:szCs w:val="23"/>
        </w:rPr>
      </w:pPr>
    </w:p>
    <w:p w14:paraId="0181BABC" w14:textId="77777777" w:rsidR="00CF0DFE" w:rsidRPr="00CF0DFE" w:rsidRDefault="00CF0DFE" w:rsidP="00CF0DFE">
      <w:pPr>
        <w:pStyle w:val="Heading1"/>
        <w:rPr>
          <w:b/>
          <w:bCs/>
        </w:rPr>
      </w:pPr>
      <w:bookmarkStart w:id="32" w:name="_Toc114175486"/>
      <w:r w:rsidRPr="00CF0DFE">
        <w:rPr>
          <w:b/>
          <w:bCs/>
        </w:rPr>
        <w:t>Single or Double Quotes?</w:t>
      </w:r>
      <w:bookmarkEnd w:id="32"/>
    </w:p>
    <w:p w14:paraId="68E56B40" w14:textId="77777777" w:rsidR="00CF0DFE" w:rsidRDefault="00CF0DFE" w:rsidP="00CF0DFE">
      <w:pPr>
        <w:shd w:val="clear" w:color="auto" w:fill="FFFFFF"/>
        <w:spacing w:before="288" w:after="288"/>
        <w:rPr>
          <w:rFonts w:ascii="Verdana" w:hAnsi="Verdana"/>
          <w:color w:val="000000"/>
          <w:sz w:val="23"/>
          <w:szCs w:val="23"/>
        </w:rPr>
      </w:pPr>
      <w:r>
        <w:rPr>
          <w:rFonts w:ascii="Verdana" w:hAnsi="Verdana"/>
          <w:color w:val="000000"/>
          <w:sz w:val="23"/>
          <w:szCs w:val="23"/>
        </w:rPr>
        <w:t>Double quotes around attribute values are the most common in HTML, but single quotes can also be used.</w:t>
      </w:r>
    </w:p>
    <w:p w14:paraId="445075DB" w14:textId="77777777" w:rsidR="00CF0DFE" w:rsidRDefault="00CF0DFE" w:rsidP="00CF0DFE">
      <w:pPr>
        <w:shd w:val="clear" w:color="auto" w:fill="FFFFFF"/>
        <w:spacing w:before="288" w:after="288"/>
        <w:rPr>
          <w:rFonts w:ascii="Verdana" w:hAnsi="Verdana"/>
          <w:color w:val="000000"/>
          <w:sz w:val="23"/>
          <w:szCs w:val="23"/>
        </w:rPr>
      </w:pPr>
      <w:r>
        <w:rPr>
          <w:rFonts w:ascii="Verdana" w:hAnsi="Verdana"/>
          <w:color w:val="000000"/>
          <w:sz w:val="23"/>
          <w:szCs w:val="23"/>
        </w:rPr>
        <w:t>In some situations, when the attribute value itself contains double quotes, it is necessary to use single quotes:</w:t>
      </w:r>
    </w:p>
    <w:p w14:paraId="5DC61E4F" w14:textId="77777777" w:rsidR="00CF0DFE" w:rsidRDefault="00CF0DFE" w:rsidP="00CF0DF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color"/>
          <w:rFonts w:ascii="Consolas" w:hAnsi="Consolas"/>
          <w:color w:val="FF0000"/>
          <w:sz w:val="23"/>
          <w:szCs w:val="23"/>
        </w:rPr>
        <w:t> title</w:t>
      </w:r>
      <w:r>
        <w:rPr>
          <w:rStyle w:val="colorh1"/>
          <w:rFonts w:ascii="Consolas" w:hAnsi="Consolas"/>
          <w:color w:val="0000CD"/>
          <w:sz w:val="23"/>
          <w:szCs w:val="23"/>
        </w:rPr>
        <w:t>='John "</w:t>
      </w:r>
      <w:proofErr w:type="spellStart"/>
      <w:r>
        <w:rPr>
          <w:rStyle w:val="colorh1"/>
          <w:rFonts w:ascii="Consolas" w:hAnsi="Consolas"/>
          <w:color w:val="0000CD"/>
          <w:sz w:val="23"/>
          <w:szCs w:val="23"/>
        </w:rPr>
        <w:t>ShotGun</w:t>
      </w:r>
      <w:proofErr w:type="spellEnd"/>
      <w:r>
        <w:rPr>
          <w:rStyle w:val="colorh1"/>
          <w:rFonts w:ascii="Consolas" w:hAnsi="Consolas"/>
          <w:color w:val="0000CD"/>
          <w:sz w:val="23"/>
          <w:szCs w:val="23"/>
        </w:rPr>
        <w:t>" Nelson'</w:t>
      </w:r>
      <w:r>
        <w:rPr>
          <w:rStyle w:val="tagnamecolor"/>
          <w:rFonts w:ascii="Consolas" w:hAnsi="Consolas"/>
          <w:color w:val="0000CD"/>
          <w:sz w:val="23"/>
          <w:szCs w:val="23"/>
        </w:rPr>
        <w:t>&gt;</w:t>
      </w:r>
    </w:p>
    <w:p w14:paraId="1485AF0B" w14:textId="77777777" w:rsidR="00CF0DFE" w:rsidRDefault="00CF0DFE" w:rsidP="00CF0DFE">
      <w:pPr>
        <w:shd w:val="clear" w:color="auto" w:fill="FFFFFF"/>
        <w:spacing w:before="288" w:after="288"/>
        <w:rPr>
          <w:rFonts w:ascii="Verdana" w:hAnsi="Verdana"/>
          <w:color w:val="000000"/>
          <w:sz w:val="23"/>
          <w:szCs w:val="23"/>
        </w:rPr>
      </w:pPr>
      <w:r>
        <w:rPr>
          <w:rFonts w:ascii="Verdana" w:hAnsi="Verdana"/>
          <w:color w:val="000000"/>
          <w:sz w:val="23"/>
          <w:szCs w:val="23"/>
        </w:rPr>
        <w:t>Or vice versa:</w:t>
      </w:r>
    </w:p>
    <w:p w14:paraId="6798F383" w14:textId="77777777" w:rsidR="00CF0DFE" w:rsidRDefault="00CF0DFE" w:rsidP="00CF0DF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color"/>
          <w:rFonts w:ascii="Consolas" w:hAnsi="Consolas"/>
          <w:color w:val="FF0000"/>
          <w:sz w:val="23"/>
          <w:szCs w:val="23"/>
        </w:rPr>
        <w:t> title</w:t>
      </w:r>
      <w:r>
        <w:rPr>
          <w:rStyle w:val="colorh1"/>
          <w:rFonts w:ascii="Consolas" w:hAnsi="Consolas"/>
          <w:color w:val="0000CD"/>
          <w:sz w:val="23"/>
          <w:szCs w:val="23"/>
        </w:rPr>
        <w:t>="John '</w:t>
      </w:r>
      <w:proofErr w:type="spellStart"/>
      <w:r>
        <w:rPr>
          <w:rStyle w:val="colorh1"/>
          <w:rFonts w:ascii="Consolas" w:hAnsi="Consolas"/>
          <w:color w:val="0000CD"/>
          <w:sz w:val="23"/>
          <w:szCs w:val="23"/>
        </w:rPr>
        <w:t>ShotGun</w:t>
      </w:r>
      <w:proofErr w:type="spellEnd"/>
      <w:r>
        <w:rPr>
          <w:rStyle w:val="colorh1"/>
          <w:rFonts w:ascii="Consolas" w:hAnsi="Consolas"/>
          <w:color w:val="0000CD"/>
          <w:sz w:val="23"/>
          <w:szCs w:val="23"/>
        </w:rPr>
        <w:t>' Nelson"</w:t>
      </w:r>
      <w:r>
        <w:rPr>
          <w:rStyle w:val="tagnamecolor"/>
          <w:rFonts w:ascii="Consolas" w:hAnsi="Consolas"/>
          <w:color w:val="0000CD"/>
          <w:sz w:val="23"/>
          <w:szCs w:val="23"/>
        </w:rPr>
        <w:t>&gt;</w:t>
      </w:r>
    </w:p>
    <w:p w14:paraId="4DD56943" w14:textId="42593342" w:rsidR="00CF0DFE" w:rsidRDefault="00CF0DFE" w:rsidP="00066591">
      <w:pPr>
        <w:rPr>
          <w:rFonts w:cstheme="minorHAnsi"/>
        </w:rPr>
      </w:pPr>
    </w:p>
    <w:p w14:paraId="52E2E64B" w14:textId="77777777" w:rsidR="00DA7CF7" w:rsidRPr="00DA7CF7" w:rsidRDefault="00DA7CF7" w:rsidP="00DA7CF7">
      <w:pPr>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100" w:beforeAutospacing="1" w:after="100" w:afterAutospacing="1" w:line="360" w:lineRule="auto"/>
        <w:rPr>
          <w:rFonts w:eastAsia="Times New Roman" w:cstheme="minorHAnsi"/>
          <w:color w:val="000000"/>
          <w:sz w:val="32"/>
          <w:szCs w:val="32"/>
        </w:rPr>
      </w:pPr>
      <w:r w:rsidRPr="00DA7CF7">
        <w:rPr>
          <w:rFonts w:eastAsia="Times New Roman" w:cstheme="minorHAnsi"/>
          <w:color w:val="000000"/>
          <w:sz w:val="32"/>
          <w:szCs w:val="32"/>
        </w:rPr>
        <w:t>All HTML elements can have </w:t>
      </w:r>
      <w:r w:rsidRPr="00DA7CF7">
        <w:rPr>
          <w:rFonts w:eastAsia="Times New Roman" w:cstheme="minorHAnsi"/>
          <w:b/>
          <w:bCs/>
          <w:color w:val="000000"/>
          <w:sz w:val="32"/>
          <w:szCs w:val="32"/>
        </w:rPr>
        <w:t>attributes</w:t>
      </w:r>
    </w:p>
    <w:p w14:paraId="65A9BE1C" w14:textId="77777777" w:rsidR="00DA7CF7" w:rsidRPr="00DA7CF7" w:rsidRDefault="00DA7CF7" w:rsidP="00DA7CF7">
      <w:pPr>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100" w:beforeAutospacing="1" w:after="100" w:afterAutospacing="1" w:line="360" w:lineRule="auto"/>
        <w:rPr>
          <w:rFonts w:eastAsia="Times New Roman" w:cstheme="minorHAnsi"/>
          <w:color w:val="000000"/>
          <w:sz w:val="32"/>
          <w:szCs w:val="32"/>
        </w:rPr>
      </w:pPr>
      <w:r w:rsidRPr="00DA7CF7">
        <w:rPr>
          <w:rFonts w:eastAsia="Times New Roman" w:cstheme="minorHAnsi"/>
          <w:color w:val="000000"/>
          <w:sz w:val="32"/>
          <w:szCs w:val="32"/>
        </w:rPr>
        <w:t>The </w:t>
      </w:r>
      <w:proofErr w:type="spellStart"/>
      <w:r w:rsidRPr="00DA7CF7">
        <w:rPr>
          <w:rFonts w:eastAsia="Times New Roman" w:cstheme="minorHAnsi"/>
          <w:color w:val="DC143C"/>
          <w:sz w:val="32"/>
          <w:szCs w:val="32"/>
        </w:rPr>
        <w:t>href</w:t>
      </w:r>
      <w:proofErr w:type="spellEnd"/>
      <w:r w:rsidRPr="00DA7CF7">
        <w:rPr>
          <w:rFonts w:eastAsia="Times New Roman" w:cstheme="minorHAnsi"/>
          <w:color w:val="000000"/>
          <w:sz w:val="32"/>
          <w:szCs w:val="32"/>
        </w:rPr>
        <w:t> attribute of </w:t>
      </w:r>
      <w:r w:rsidRPr="00DA7CF7">
        <w:rPr>
          <w:rFonts w:eastAsia="Times New Roman" w:cstheme="minorHAnsi"/>
          <w:color w:val="DC143C"/>
          <w:sz w:val="32"/>
          <w:szCs w:val="32"/>
        </w:rPr>
        <w:t>&lt;a&gt;</w:t>
      </w:r>
      <w:r w:rsidRPr="00DA7CF7">
        <w:rPr>
          <w:rFonts w:eastAsia="Times New Roman" w:cstheme="minorHAnsi"/>
          <w:color w:val="000000"/>
          <w:sz w:val="32"/>
          <w:szCs w:val="32"/>
        </w:rPr>
        <w:t> specifies the URL of the page the link goes to</w:t>
      </w:r>
    </w:p>
    <w:p w14:paraId="3BEF2378" w14:textId="77777777" w:rsidR="00DA7CF7" w:rsidRPr="00DA7CF7" w:rsidRDefault="00DA7CF7" w:rsidP="00DA7CF7">
      <w:pPr>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100" w:beforeAutospacing="1" w:after="100" w:afterAutospacing="1" w:line="360" w:lineRule="auto"/>
        <w:rPr>
          <w:rFonts w:eastAsia="Times New Roman" w:cstheme="minorHAnsi"/>
          <w:color w:val="000000"/>
          <w:sz w:val="32"/>
          <w:szCs w:val="32"/>
        </w:rPr>
      </w:pPr>
      <w:r w:rsidRPr="00DA7CF7">
        <w:rPr>
          <w:rFonts w:eastAsia="Times New Roman" w:cstheme="minorHAnsi"/>
          <w:color w:val="000000"/>
          <w:sz w:val="32"/>
          <w:szCs w:val="32"/>
        </w:rPr>
        <w:t>The </w:t>
      </w:r>
      <w:proofErr w:type="spellStart"/>
      <w:r w:rsidRPr="00DA7CF7">
        <w:rPr>
          <w:rFonts w:eastAsia="Times New Roman" w:cstheme="minorHAnsi"/>
          <w:color w:val="DC143C"/>
          <w:sz w:val="32"/>
          <w:szCs w:val="32"/>
        </w:rPr>
        <w:t>src</w:t>
      </w:r>
      <w:proofErr w:type="spellEnd"/>
      <w:r w:rsidRPr="00DA7CF7">
        <w:rPr>
          <w:rFonts w:eastAsia="Times New Roman" w:cstheme="minorHAnsi"/>
          <w:color w:val="000000"/>
          <w:sz w:val="32"/>
          <w:szCs w:val="32"/>
        </w:rPr>
        <w:t> attribute of </w:t>
      </w:r>
      <w:r w:rsidRPr="00DA7CF7">
        <w:rPr>
          <w:rFonts w:eastAsia="Times New Roman" w:cstheme="minorHAnsi"/>
          <w:color w:val="DC143C"/>
          <w:sz w:val="32"/>
          <w:szCs w:val="32"/>
        </w:rPr>
        <w:t>&lt;</w:t>
      </w:r>
      <w:proofErr w:type="spellStart"/>
      <w:r w:rsidRPr="00DA7CF7">
        <w:rPr>
          <w:rFonts w:eastAsia="Times New Roman" w:cstheme="minorHAnsi"/>
          <w:color w:val="DC143C"/>
          <w:sz w:val="32"/>
          <w:szCs w:val="32"/>
        </w:rPr>
        <w:t>img</w:t>
      </w:r>
      <w:proofErr w:type="spellEnd"/>
      <w:r w:rsidRPr="00DA7CF7">
        <w:rPr>
          <w:rFonts w:eastAsia="Times New Roman" w:cstheme="minorHAnsi"/>
          <w:color w:val="DC143C"/>
          <w:sz w:val="32"/>
          <w:szCs w:val="32"/>
        </w:rPr>
        <w:t>&gt;</w:t>
      </w:r>
      <w:r w:rsidRPr="00DA7CF7">
        <w:rPr>
          <w:rFonts w:eastAsia="Times New Roman" w:cstheme="minorHAnsi"/>
          <w:color w:val="000000"/>
          <w:sz w:val="32"/>
          <w:szCs w:val="32"/>
        </w:rPr>
        <w:t> specifies the path to the image to be displayed</w:t>
      </w:r>
    </w:p>
    <w:p w14:paraId="603090A1" w14:textId="77777777" w:rsidR="00DA7CF7" w:rsidRPr="00DA7CF7" w:rsidRDefault="00DA7CF7" w:rsidP="00DA7CF7">
      <w:pPr>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100" w:beforeAutospacing="1" w:after="100" w:afterAutospacing="1" w:line="360" w:lineRule="auto"/>
        <w:rPr>
          <w:rFonts w:eastAsia="Times New Roman" w:cstheme="minorHAnsi"/>
          <w:color w:val="000000"/>
          <w:sz w:val="32"/>
          <w:szCs w:val="32"/>
        </w:rPr>
      </w:pPr>
      <w:r w:rsidRPr="00DA7CF7">
        <w:rPr>
          <w:rFonts w:eastAsia="Times New Roman" w:cstheme="minorHAnsi"/>
          <w:color w:val="000000"/>
          <w:sz w:val="32"/>
          <w:szCs w:val="32"/>
        </w:rPr>
        <w:t>The </w:t>
      </w:r>
      <w:r w:rsidRPr="00DA7CF7">
        <w:rPr>
          <w:rFonts w:eastAsia="Times New Roman" w:cstheme="minorHAnsi"/>
          <w:color w:val="DC143C"/>
          <w:sz w:val="32"/>
          <w:szCs w:val="32"/>
        </w:rPr>
        <w:t>width</w:t>
      </w:r>
      <w:r w:rsidRPr="00DA7CF7">
        <w:rPr>
          <w:rFonts w:eastAsia="Times New Roman" w:cstheme="minorHAnsi"/>
          <w:color w:val="000000"/>
          <w:sz w:val="32"/>
          <w:szCs w:val="32"/>
        </w:rPr>
        <w:t> and </w:t>
      </w:r>
      <w:r w:rsidRPr="00DA7CF7">
        <w:rPr>
          <w:rFonts w:eastAsia="Times New Roman" w:cstheme="minorHAnsi"/>
          <w:color w:val="DC143C"/>
          <w:sz w:val="32"/>
          <w:szCs w:val="32"/>
        </w:rPr>
        <w:t>height</w:t>
      </w:r>
      <w:r w:rsidRPr="00DA7CF7">
        <w:rPr>
          <w:rFonts w:eastAsia="Times New Roman" w:cstheme="minorHAnsi"/>
          <w:color w:val="000000"/>
          <w:sz w:val="32"/>
          <w:szCs w:val="32"/>
        </w:rPr>
        <w:t> attributes of </w:t>
      </w:r>
      <w:r w:rsidRPr="00DA7CF7">
        <w:rPr>
          <w:rFonts w:eastAsia="Times New Roman" w:cstheme="minorHAnsi"/>
          <w:color w:val="DC143C"/>
          <w:sz w:val="32"/>
          <w:szCs w:val="32"/>
        </w:rPr>
        <w:t>&lt;</w:t>
      </w:r>
      <w:proofErr w:type="spellStart"/>
      <w:r w:rsidRPr="00DA7CF7">
        <w:rPr>
          <w:rFonts w:eastAsia="Times New Roman" w:cstheme="minorHAnsi"/>
          <w:color w:val="DC143C"/>
          <w:sz w:val="32"/>
          <w:szCs w:val="32"/>
        </w:rPr>
        <w:t>img</w:t>
      </w:r>
      <w:proofErr w:type="spellEnd"/>
      <w:r w:rsidRPr="00DA7CF7">
        <w:rPr>
          <w:rFonts w:eastAsia="Times New Roman" w:cstheme="minorHAnsi"/>
          <w:color w:val="DC143C"/>
          <w:sz w:val="32"/>
          <w:szCs w:val="32"/>
        </w:rPr>
        <w:t>&gt;</w:t>
      </w:r>
      <w:r w:rsidRPr="00DA7CF7">
        <w:rPr>
          <w:rFonts w:eastAsia="Times New Roman" w:cstheme="minorHAnsi"/>
          <w:color w:val="000000"/>
          <w:sz w:val="32"/>
          <w:szCs w:val="32"/>
        </w:rPr>
        <w:t> provide size information for images</w:t>
      </w:r>
    </w:p>
    <w:p w14:paraId="422948C1" w14:textId="77777777" w:rsidR="00DA7CF7" w:rsidRPr="00DA7CF7" w:rsidRDefault="00DA7CF7" w:rsidP="00DA7CF7">
      <w:pPr>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100" w:beforeAutospacing="1" w:after="100" w:afterAutospacing="1" w:line="360" w:lineRule="auto"/>
        <w:rPr>
          <w:rFonts w:eastAsia="Times New Roman" w:cstheme="minorHAnsi"/>
          <w:color w:val="000000"/>
          <w:sz w:val="32"/>
          <w:szCs w:val="32"/>
        </w:rPr>
      </w:pPr>
      <w:r w:rsidRPr="00DA7CF7">
        <w:rPr>
          <w:rFonts w:eastAsia="Times New Roman" w:cstheme="minorHAnsi"/>
          <w:color w:val="000000"/>
          <w:sz w:val="32"/>
          <w:szCs w:val="32"/>
        </w:rPr>
        <w:t>The </w:t>
      </w:r>
      <w:r w:rsidRPr="00DA7CF7">
        <w:rPr>
          <w:rFonts w:eastAsia="Times New Roman" w:cstheme="minorHAnsi"/>
          <w:color w:val="DC143C"/>
          <w:sz w:val="32"/>
          <w:szCs w:val="32"/>
        </w:rPr>
        <w:t>alt</w:t>
      </w:r>
      <w:r w:rsidRPr="00DA7CF7">
        <w:rPr>
          <w:rFonts w:eastAsia="Times New Roman" w:cstheme="minorHAnsi"/>
          <w:color w:val="000000"/>
          <w:sz w:val="32"/>
          <w:szCs w:val="32"/>
        </w:rPr>
        <w:t> attribute of </w:t>
      </w:r>
      <w:r w:rsidRPr="00DA7CF7">
        <w:rPr>
          <w:rFonts w:eastAsia="Times New Roman" w:cstheme="minorHAnsi"/>
          <w:color w:val="DC143C"/>
          <w:sz w:val="32"/>
          <w:szCs w:val="32"/>
        </w:rPr>
        <w:t>&lt;</w:t>
      </w:r>
      <w:proofErr w:type="spellStart"/>
      <w:r w:rsidRPr="00DA7CF7">
        <w:rPr>
          <w:rFonts w:eastAsia="Times New Roman" w:cstheme="minorHAnsi"/>
          <w:color w:val="DC143C"/>
          <w:sz w:val="32"/>
          <w:szCs w:val="32"/>
        </w:rPr>
        <w:t>img</w:t>
      </w:r>
      <w:proofErr w:type="spellEnd"/>
      <w:r w:rsidRPr="00DA7CF7">
        <w:rPr>
          <w:rFonts w:eastAsia="Times New Roman" w:cstheme="minorHAnsi"/>
          <w:color w:val="DC143C"/>
          <w:sz w:val="32"/>
          <w:szCs w:val="32"/>
        </w:rPr>
        <w:t>&gt;</w:t>
      </w:r>
      <w:r w:rsidRPr="00DA7CF7">
        <w:rPr>
          <w:rFonts w:eastAsia="Times New Roman" w:cstheme="minorHAnsi"/>
          <w:color w:val="000000"/>
          <w:sz w:val="32"/>
          <w:szCs w:val="32"/>
        </w:rPr>
        <w:t> provides an alternate text for an image</w:t>
      </w:r>
    </w:p>
    <w:p w14:paraId="44D8ECE7" w14:textId="77777777" w:rsidR="00DA7CF7" w:rsidRPr="00DA7CF7" w:rsidRDefault="00DA7CF7" w:rsidP="00DA7CF7">
      <w:pPr>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100" w:beforeAutospacing="1" w:after="100" w:afterAutospacing="1" w:line="360" w:lineRule="auto"/>
        <w:rPr>
          <w:rFonts w:eastAsia="Times New Roman" w:cstheme="minorHAnsi"/>
          <w:color w:val="000000"/>
          <w:sz w:val="32"/>
          <w:szCs w:val="32"/>
        </w:rPr>
      </w:pPr>
      <w:r w:rsidRPr="00DA7CF7">
        <w:rPr>
          <w:rFonts w:eastAsia="Times New Roman" w:cstheme="minorHAnsi"/>
          <w:color w:val="000000"/>
          <w:sz w:val="32"/>
          <w:szCs w:val="32"/>
        </w:rPr>
        <w:t>The </w:t>
      </w:r>
      <w:r w:rsidRPr="00DA7CF7">
        <w:rPr>
          <w:rFonts w:eastAsia="Times New Roman" w:cstheme="minorHAnsi"/>
          <w:color w:val="DC143C"/>
          <w:sz w:val="32"/>
          <w:szCs w:val="32"/>
        </w:rPr>
        <w:t>style</w:t>
      </w:r>
      <w:r w:rsidRPr="00DA7CF7">
        <w:rPr>
          <w:rFonts w:eastAsia="Times New Roman" w:cstheme="minorHAnsi"/>
          <w:color w:val="000000"/>
          <w:sz w:val="32"/>
          <w:szCs w:val="32"/>
        </w:rPr>
        <w:t> attribute is used to add styles to an element, such as color, font, size, and more</w:t>
      </w:r>
    </w:p>
    <w:p w14:paraId="51053D1F" w14:textId="77777777" w:rsidR="00DA7CF7" w:rsidRPr="00DA7CF7" w:rsidRDefault="00DA7CF7" w:rsidP="00DA7CF7">
      <w:pPr>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100" w:beforeAutospacing="1" w:after="100" w:afterAutospacing="1" w:line="360" w:lineRule="auto"/>
        <w:rPr>
          <w:rFonts w:eastAsia="Times New Roman" w:cstheme="minorHAnsi"/>
          <w:color w:val="000000"/>
          <w:sz w:val="32"/>
          <w:szCs w:val="32"/>
        </w:rPr>
      </w:pPr>
      <w:r w:rsidRPr="00DA7CF7">
        <w:rPr>
          <w:rFonts w:eastAsia="Times New Roman" w:cstheme="minorHAnsi"/>
          <w:color w:val="000000"/>
          <w:sz w:val="32"/>
          <w:szCs w:val="32"/>
        </w:rPr>
        <w:t>The </w:t>
      </w:r>
      <w:r w:rsidRPr="00DA7CF7">
        <w:rPr>
          <w:rFonts w:eastAsia="Times New Roman" w:cstheme="minorHAnsi"/>
          <w:color w:val="DC143C"/>
          <w:sz w:val="32"/>
          <w:szCs w:val="32"/>
        </w:rPr>
        <w:t>lang</w:t>
      </w:r>
      <w:r w:rsidRPr="00DA7CF7">
        <w:rPr>
          <w:rFonts w:eastAsia="Times New Roman" w:cstheme="minorHAnsi"/>
          <w:color w:val="000000"/>
          <w:sz w:val="32"/>
          <w:szCs w:val="32"/>
        </w:rPr>
        <w:t> attribute of the </w:t>
      </w:r>
      <w:r w:rsidRPr="00DA7CF7">
        <w:rPr>
          <w:rFonts w:eastAsia="Times New Roman" w:cstheme="minorHAnsi"/>
          <w:color w:val="DC143C"/>
          <w:sz w:val="32"/>
          <w:szCs w:val="32"/>
        </w:rPr>
        <w:t>&lt;html&gt;</w:t>
      </w:r>
      <w:r w:rsidRPr="00DA7CF7">
        <w:rPr>
          <w:rFonts w:eastAsia="Times New Roman" w:cstheme="minorHAnsi"/>
          <w:color w:val="000000"/>
          <w:sz w:val="32"/>
          <w:szCs w:val="32"/>
        </w:rPr>
        <w:t> tag declares the language of the Web page</w:t>
      </w:r>
    </w:p>
    <w:p w14:paraId="5106BAFB" w14:textId="77777777" w:rsidR="00DA7CF7" w:rsidRPr="00DA7CF7" w:rsidRDefault="00DA7CF7" w:rsidP="00DA7CF7">
      <w:pPr>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100" w:beforeAutospacing="1" w:after="100" w:afterAutospacing="1" w:line="360" w:lineRule="auto"/>
        <w:rPr>
          <w:rFonts w:eastAsia="Times New Roman" w:cstheme="minorHAnsi"/>
          <w:color w:val="000000"/>
          <w:sz w:val="32"/>
          <w:szCs w:val="32"/>
        </w:rPr>
      </w:pPr>
      <w:r w:rsidRPr="00DA7CF7">
        <w:rPr>
          <w:rFonts w:eastAsia="Times New Roman" w:cstheme="minorHAnsi"/>
          <w:color w:val="000000"/>
          <w:sz w:val="32"/>
          <w:szCs w:val="32"/>
        </w:rPr>
        <w:t>The </w:t>
      </w:r>
      <w:r w:rsidRPr="00DA7CF7">
        <w:rPr>
          <w:rFonts w:eastAsia="Times New Roman" w:cstheme="minorHAnsi"/>
          <w:color w:val="DC143C"/>
          <w:sz w:val="32"/>
          <w:szCs w:val="32"/>
        </w:rPr>
        <w:t>title</w:t>
      </w:r>
      <w:r w:rsidRPr="00DA7CF7">
        <w:rPr>
          <w:rFonts w:eastAsia="Times New Roman" w:cstheme="minorHAnsi"/>
          <w:color w:val="000000"/>
          <w:sz w:val="32"/>
          <w:szCs w:val="32"/>
        </w:rPr>
        <w:t> attribute defines some extra information about an element</w:t>
      </w:r>
    </w:p>
    <w:p w14:paraId="58CA0CF8" w14:textId="2F100113" w:rsidR="00CF0DFE" w:rsidRDefault="00DA7CF7" w:rsidP="00DA7CF7">
      <w:pPr>
        <w:tabs>
          <w:tab w:val="left" w:pos="1485"/>
        </w:tabs>
        <w:rPr>
          <w:rFonts w:cstheme="minorHAnsi"/>
        </w:rPr>
      </w:pPr>
      <w:r>
        <w:rPr>
          <w:rFonts w:cstheme="minorHAnsi"/>
        </w:rPr>
        <w:tab/>
      </w:r>
    </w:p>
    <w:p w14:paraId="46A268B0" w14:textId="77777777" w:rsidR="00DA7CF7" w:rsidRDefault="00DA7CF7" w:rsidP="00DA7CF7">
      <w:pPr>
        <w:tabs>
          <w:tab w:val="left" w:pos="1485"/>
        </w:tabs>
        <w:rPr>
          <w:rFonts w:cstheme="minorHAnsi"/>
        </w:rPr>
      </w:pPr>
    </w:p>
    <w:p w14:paraId="3FDB5914" w14:textId="77777777" w:rsidR="00DA7CF7" w:rsidRDefault="00DA7CF7" w:rsidP="00DA7CF7">
      <w:pPr>
        <w:tabs>
          <w:tab w:val="left" w:pos="1485"/>
        </w:tabs>
        <w:rPr>
          <w:rFonts w:cstheme="minorHAnsi"/>
        </w:rPr>
      </w:pPr>
    </w:p>
    <w:p w14:paraId="41B7D8DB" w14:textId="77777777" w:rsidR="00DA7CF7" w:rsidRDefault="00DA7CF7" w:rsidP="00DA7CF7">
      <w:pPr>
        <w:tabs>
          <w:tab w:val="left" w:pos="1485"/>
        </w:tabs>
        <w:rPr>
          <w:rFonts w:cstheme="minorHAnsi"/>
        </w:rPr>
      </w:pPr>
    </w:p>
    <w:p w14:paraId="3E16AF87" w14:textId="77777777" w:rsidR="00DA7CF7" w:rsidRDefault="00DA7CF7" w:rsidP="00DA7CF7">
      <w:pPr>
        <w:tabs>
          <w:tab w:val="left" w:pos="1485"/>
        </w:tabs>
        <w:rPr>
          <w:rFonts w:cstheme="minorHAnsi"/>
        </w:rPr>
      </w:pPr>
    </w:p>
    <w:p w14:paraId="701BF009" w14:textId="77777777" w:rsidR="00DA7CF7" w:rsidRDefault="00DA7CF7" w:rsidP="00DA7CF7">
      <w:pPr>
        <w:tabs>
          <w:tab w:val="left" w:pos="1485"/>
        </w:tabs>
        <w:rPr>
          <w:rFonts w:cstheme="minorHAnsi"/>
        </w:rPr>
      </w:pPr>
    </w:p>
    <w:p w14:paraId="4C6611C4" w14:textId="77777777" w:rsidR="00DA7CF7" w:rsidRDefault="00DA7CF7" w:rsidP="00DA7CF7">
      <w:pPr>
        <w:tabs>
          <w:tab w:val="left" w:pos="1485"/>
        </w:tabs>
        <w:rPr>
          <w:rFonts w:cstheme="minorHAnsi"/>
        </w:rPr>
      </w:pPr>
    </w:p>
    <w:p w14:paraId="42F60C65" w14:textId="676CDA26" w:rsidR="00DA7CF7" w:rsidRDefault="00CD1B61" w:rsidP="00FC4CC2">
      <w:pPr>
        <w:pStyle w:val="Heading1"/>
        <w:rPr>
          <w:b/>
          <w:bCs/>
        </w:rPr>
      </w:pPr>
      <w:bookmarkStart w:id="33" w:name="_Toc114175487"/>
      <w:r w:rsidRPr="00CD1B61">
        <w:rPr>
          <w:b/>
          <w:bCs/>
        </w:rPr>
        <w:lastRenderedPageBreak/>
        <w:t>HTML COMMENTS</w:t>
      </w:r>
      <w:bookmarkEnd w:id="33"/>
    </w:p>
    <w:p w14:paraId="6D17A4A2" w14:textId="77777777" w:rsidR="00CD1B61" w:rsidRDefault="00CD1B61" w:rsidP="00CD1B61"/>
    <w:p w14:paraId="72CE130C" w14:textId="154BE95C" w:rsidR="00CD1B61" w:rsidRDefault="00CD1B61" w:rsidP="00CD1B61">
      <w:pPr>
        <w:rPr>
          <w:rFonts w:ascii="Verdana" w:hAnsi="Verdana"/>
          <w:color w:val="000000"/>
          <w:shd w:val="clear" w:color="auto" w:fill="FFFFFF"/>
        </w:rPr>
      </w:pPr>
      <w:r>
        <w:rPr>
          <w:rFonts w:ascii="Verdana" w:hAnsi="Verdana"/>
          <w:color w:val="000000"/>
          <w:shd w:val="clear" w:color="auto" w:fill="FFFFFF"/>
        </w:rPr>
        <w:t>HTML comments are not displayed in the browser, but they can help document your HTML source code.</w:t>
      </w:r>
    </w:p>
    <w:p w14:paraId="32F9E338" w14:textId="77777777" w:rsidR="006B4842" w:rsidRPr="006B4842" w:rsidRDefault="006B4842" w:rsidP="006B4842">
      <w:pPr>
        <w:shd w:val="clear" w:color="auto" w:fill="FFFFFF"/>
        <w:spacing w:before="288" w:after="288" w:line="240" w:lineRule="auto"/>
        <w:rPr>
          <w:rFonts w:ascii="Verdana" w:eastAsia="Times New Roman" w:hAnsi="Verdana" w:cs="Times New Roman"/>
          <w:color w:val="000000"/>
          <w:sz w:val="23"/>
          <w:szCs w:val="23"/>
        </w:rPr>
      </w:pPr>
      <w:r w:rsidRPr="006B4842">
        <w:rPr>
          <w:rFonts w:ascii="Verdana" w:eastAsia="Times New Roman" w:hAnsi="Verdana" w:cs="Times New Roman"/>
          <w:color w:val="000000"/>
          <w:sz w:val="23"/>
          <w:szCs w:val="23"/>
        </w:rPr>
        <w:t>You can add comments to your HTML source by using the following syntax:</w:t>
      </w:r>
    </w:p>
    <w:p w14:paraId="378EA91F" w14:textId="77777777" w:rsidR="006B4842" w:rsidRPr="006B4842" w:rsidRDefault="006B4842" w:rsidP="006B4842">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line="240" w:lineRule="auto"/>
        <w:rPr>
          <w:rFonts w:ascii="Consolas" w:eastAsia="Times New Roman" w:hAnsi="Consolas" w:cs="Times New Roman"/>
          <w:color w:val="000000"/>
          <w:sz w:val="23"/>
          <w:szCs w:val="23"/>
        </w:rPr>
      </w:pPr>
      <w:r w:rsidRPr="006B4842">
        <w:rPr>
          <w:rFonts w:ascii="Consolas" w:eastAsia="Times New Roman" w:hAnsi="Consolas" w:cs="Times New Roman"/>
          <w:color w:val="008000"/>
          <w:sz w:val="23"/>
          <w:szCs w:val="23"/>
        </w:rPr>
        <w:t>&lt;!-- Write your comments here --&gt;</w:t>
      </w:r>
    </w:p>
    <w:p w14:paraId="6B85F9C8" w14:textId="77777777" w:rsidR="006B4842" w:rsidRDefault="006B4842" w:rsidP="00CD1B61"/>
    <w:p w14:paraId="1729D174" w14:textId="77777777" w:rsidR="00367D29" w:rsidRPr="00367D29" w:rsidRDefault="00367D29" w:rsidP="00367D29">
      <w:pPr>
        <w:rPr>
          <w:sz w:val="28"/>
          <w:szCs w:val="28"/>
        </w:rPr>
      </w:pPr>
      <w:r w:rsidRPr="00367D29">
        <w:rPr>
          <w:sz w:val="28"/>
          <w:szCs w:val="28"/>
        </w:rPr>
        <w:t>Hide Inline Content</w:t>
      </w:r>
    </w:p>
    <w:p w14:paraId="3A551F9D" w14:textId="77777777" w:rsidR="00367D29" w:rsidRPr="00367D29" w:rsidRDefault="00367D29" w:rsidP="00367D29">
      <w:pPr>
        <w:shd w:val="clear" w:color="auto" w:fill="FFFFFF"/>
        <w:spacing w:before="288" w:after="288"/>
        <w:rPr>
          <w:rFonts w:ascii="Verdana" w:hAnsi="Verdana"/>
          <w:color w:val="000000"/>
          <w:szCs w:val="22"/>
        </w:rPr>
      </w:pPr>
      <w:r w:rsidRPr="00367D29">
        <w:rPr>
          <w:rFonts w:ascii="Verdana" w:hAnsi="Verdana"/>
          <w:color w:val="000000"/>
          <w:szCs w:val="22"/>
        </w:rPr>
        <w:t>Comments can be used to hide parts in the middle of the HTML code.</w:t>
      </w:r>
    </w:p>
    <w:p w14:paraId="23D6549E" w14:textId="77777777" w:rsidR="00367D29" w:rsidRPr="00367D29" w:rsidRDefault="00367D29" w:rsidP="00367D29">
      <w:pPr>
        <w:rPr>
          <w:rFonts w:cs="Times New Roman"/>
          <w:sz w:val="24"/>
          <w:szCs w:val="24"/>
        </w:rPr>
      </w:pPr>
      <w:r w:rsidRPr="00367D29">
        <w:rPr>
          <w:sz w:val="24"/>
          <w:szCs w:val="24"/>
        </w:rPr>
        <w:t xml:space="preserve">Hide a part of a </w:t>
      </w:r>
      <w:proofErr w:type="spellStart"/>
      <w:r w:rsidRPr="00367D29">
        <w:rPr>
          <w:sz w:val="24"/>
          <w:szCs w:val="24"/>
        </w:rPr>
        <w:t>paragaph</w:t>
      </w:r>
      <w:proofErr w:type="spellEnd"/>
      <w:r w:rsidRPr="00367D29">
        <w:rPr>
          <w:sz w:val="24"/>
          <w:szCs w:val="24"/>
        </w:rPr>
        <w:t>:</w:t>
      </w:r>
    </w:p>
    <w:p w14:paraId="7078F727" w14:textId="77777777" w:rsidR="00367D29" w:rsidRPr="00367D29" w:rsidRDefault="00367D29" w:rsidP="00367D2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4"/>
          <w:szCs w:val="24"/>
        </w:rPr>
      </w:pPr>
      <w:r w:rsidRPr="00367D29">
        <w:rPr>
          <w:rStyle w:val="tagnamecolor"/>
          <w:rFonts w:ascii="Consolas" w:hAnsi="Consolas"/>
          <w:color w:val="0000CD"/>
          <w:sz w:val="24"/>
          <w:szCs w:val="24"/>
        </w:rPr>
        <w:t>&lt;</w:t>
      </w:r>
      <w:r w:rsidRPr="00367D29">
        <w:rPr>
          <w:rStyle w:val="HTMLCode"/>
          <w:rFonts w:ascii="Consolas" w:eastAsiaTheme="minorHAnsi" w:hAnsi="Consolas"/>
          <w:color w:val="A52A2A"/>
          <w:sz w:val="24"/>
          <w:szCs w:val="24"/>
        </w:rPr>
        <w:t>p</w:t>
      </w:r>
      <w:r w:rsidRPr="00367D29">
        <w:rPr>
          <w:rStyle w:val="tagnamecolor"/>
          <w:rFonts w:ascii="Consolas" w:hAnsi="Consolas"/>
          <w:color w:val="0000CD"/>
          <w:sz w:val="24"/>
          <w:szCs w:val="24"/>
        </w:rPr>
        <w:t>&gt;</w:t>
      </w:r>
      <w:r w:rsidRPr="00367D29">
        <w:rPr>
          <w:rFonts w:ascii="Consolas" w:hAnsi="Consolas"/>
          <w:color w:val="000000"/>
          <w:sz w:val="24"/>
          <w:szCs w:val="24"/>
        </w:rPr>
        <w:t>This </w:t>
      </w:r>
      <w:r w:rsidRPr="00367D29">
        <w:rPr>
          <w:rStyle w:val="FooterChar"/>
          <w:rFonts w:ascii="Consolas" w:hAnsi="Consolas"/>
          <w:color w:val="008000"/>
          <w:sz w:val="24"/>
          <w:szCs w:val="24"/>
        </w:rPr>
        <w:t>&lt;!-- great text --&gt;</w:t>
      </w:r>
      <w:r w:rsidRPr="00367D29">
        <w:rPr>
          <w:rFonts w:ascii="Consolas" w:hAnsi="Consolas"/>
          <w:color w:val="000000"/>
          <w:sz w:val="24"/>
          <w:szCs w:val="24"/>
        </w:rPr>
        <w:t> is a paragraph.</w:t>
      </w:r>
      <w:r w:rsidRPr="00367D29">
        <w:rPr>
          <w:rStyle w:val="tagnamecolor"/>
          <w:rFonts w:ascii="Consolas" w:hAnsi="Consolas"/>
          <w:color w:val="0000CD"/>
          <w:sz w:val="24"/>
          <w:szCs w:val="24"/>
        </w:rPr>
        <w:t>&lt;</w:t>
      </w:r>
      <w:r w:rsidRPr="00367D29">
        <w:rPr>
          <w:rStyle w:val="HTMLCode"/>
          <w:rFonts w:ascii="Consolas" w:eastAsiaTheme="minorHAnsi" w:hAnsi="Consolas"/>
          <w:color w:val="A52A2A"/>
          <w:sz w:val="24"/>
          <w:szCs w:val="24"/>
        </w:rPr>
        <w:t>/p</w:t>
      </w:r>
      <w:r w:rsidRPr="00367D29">
        <w:rPr>
          <w:rStyle w:val="tagnamecolor"/>
          <w:rFonts w:ascii="Consolas" w:hAnsi="Consolas"/>
          <w:color w:val="0000CD"/>
          <w:sz w:val="24"/>
          <w:szCs w:val="24"/>
        </w:rPr>
        <w:t>&gt;</w:t>
      </w:r>
    </w:p>
    <w:p w14:paraId="616093D8" w14:textId="77777777" w:rsidR="006B4842" w:rsidRDefault="006B4842" w:rsidP="00367D29"/>
    <w:p w14:paraId="3802C97B" w14:textId="7E57D035" w:rsidR="00500EB0" w:rsidRDefault="00215609" w:rsidP="00215609">
      <w:pPr>
        <w:pStyle w:val="Heading1"/>
        <w:rPr>
          <w:rStyle w:val="Hyperlink"/>
          <w:b/>
          <w:bCs/>
        </w:rPr>
      </w:pPr>
      <w:bookmarkStart w:id="34" w:name="_Toc114175488"/>
      <w:r w:rsidRPr="00215609">
        <w:rPr>
          <w:b/>
          <w:bCs/>
        </w:rPr>
        <w:t>HTML </w:t>
      </w:r>
      <w:r w:rsidRPr="00215609">
        <w:rPr>
          <w:rStyle w:val="Hyperlink"/>
          <w:b/>
          <w:bCs/>
        </w:rPr>
        <w:t>Text Formatting</w:t>
      </w:r>
      <w:bookmarkEnd w:id="34"/>
    </w:p>
    <w:p w14:paraId="5F7E4B40" w14:textId="77777777" w:rsidR="00C518A1" w:rsidRPr="00C518A1" w:rsidRDefault="00C518A1" w:rsidP="00C518A1"/>
    <w:p w14:paraId="46162AD6" w14:textId="0BC46D46" w:rsidR="00215609" w:rsidRDefault="00C518A1" w:rsidP="00215609">
      <w:pPr>
        <w:rPr>
          <w:rFonts w:ascii="Verdana" w:hAnsi="Verdana"/>
          <w:color w:val="000000"/>
          <w:shd w:val="clear" w:color="auto" w:fill="FFFFFF"/>
        </w:rPr>
      </w:pPr>
      <w:r>
        <w:rPr>
          <w:rFonts w:ascii="Verdana" w:hAnsi="Verdana"/>
          <w:color w:val="000000"/>
          <w:shd w:val="clear" w:color="auto" w:fill="FFFFFF"/>
        </w:rPr>
        <w:t>HTML contains several elements for defining text with a special meaning.</w:t>
      </w:r>
    </w:p>
    <w:tbl>
      <w:tblPr>
        <w:tblpPr w:leftFromText="180" w:rightFromText="180" w:vertAnchor="text" w:tblpX="134" w:tblpY="10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52"/>
      </w:tblGrid>
      <w:tr w:rsidR="00C518A1" w14:paraId="16592462" w14:textId="77777777" w:rsidTr="001C6AAF">
        <w:trPr>
          <w:trHeight w:val="4692"/>
        </w:trPr>
        <w:tc>
          <w:tcPr>
            <w:tcW w:w="4852" w:type="dxa"/>
          </w:tcPr>
          <w:p w14:paraId="2015938F" w14:textId="77777777" w:rsidR="001C6AAF" w:rsidRDefault="001C6AAF" w:rsidP="001C6AAF">
            <w:r>
              <w:t>&lt;!DOCTYPE html&gt;</w:t>
            </w:r>
          </w:p>
          <w:p w14:paraId="76CA86C6" w14:textId="77777777" w:rsidR="001C6AAF" w:rsidRDefault="001C6AAF" w:rsidP="001C6AAF">
            <w:r>
              <w:t>&lt;html&gt;</w:t>
            </w:r>
          </w:p>
          <w:p w14:paraId="52A1521D" w14:textId="77777777" w:rsidR="001C6AAF" w:rsidRDefault="001C6AAF" w:rsidP="001C6AAF">
            <w:r>
              <w:t>&lt;body&gt;</w:t>
            </w:r>
          </w:p>
          <w:p w14:paraId="11D809DD" w14:textId="77777777" w:rsidR="001C6AAF" w:rsidRDefault="001C6AAF" w:rsidP="001C6AAF"/>
          <w:p w14:paraId="27FF2945" w14:textId="77777777" w:rsidR="001C6AAF" w:rsidRDefault="001C6AAF" w:rsidP="001C6AAF">
            <w:r>
              <w:t>&lt;p&gt;&lt;b&gt;This text is bold&lt;/b&gt;&lt;/p&gt;</w:t>
            </w:r>
          </w:p>
          <w:p w14:paraId="02DF0892" w14:textId="77777777" w:rsidR="001C6AAF" w:rsidRDefault="001C6AAF" w:rsidP="001C6AAF">
            <w:r>
              <w:t>&lt;p&gt;&lt;</w:t>
            </w:r>
            <w:proofErr w:type="spellStart"/>
            <w:r>
              <w:t>i</w:t>
            </w:r>
            <w:proofErr w:type="spellEnd"/>
            <w:r>
              <w:t>&gt;This text is italic&lt;/</w:t>
            </w:r>
            <w:proofErr w:type="spellStart"/>
            <w:r>
              <w:t>i</w:t>
            </w:r>
            <w:proofErr w:type="spellEnd"/>
            <w:r>
              <w:t>&gt;&lt;/p&gt;</w:t>
            </w:r>
          </w:p>
          <w:p w14:paraId="41588DF9" w14:textId="77777777" w:rsidR="001C6AAF" w:rsidRDefault="001C6AAF" w:rsidP="001C6AAF">
            <w:r>
              <w:t>&lt;p&gt;This is&lt;sub&gt; subscript&lt;/sub&gt; and &lt;sup&gt;superscript&lt;/sup&gt;&lt;/p&gt;</w:t>
            </w:r>
          </w:p>
          <w:p w14:paraId="7D4B677E" w14:textId="77777777" w:rsidR="001C6AAF" w:rsidRDefault="001C6AAF" w:rsidP="001C6AAF"/>
          <w:p w14:paraId="50CE3C0B" w14:textId="77777777" w:rsidR="001C6AAF" w:rsidRDefault="001C6AAF" w:rsidP="001C6AAF">
            <w:r>
              <w:t>&lt;/body&gt;</w:t>
            </w:r>
          </w:p>
          <w:p w14:paraId="12E241CC" w14:textId="77777777" w:rsidR="001C6AAF" w:rsidRDefault="001C6AAF" w:rsidP="001C6AAF">
            <w:r>
              <w:t>&lt;/html&gt;</w:t>
            </w:r>
          </w:p>
          <w:p w14:paraId="1A64568D" w14:textId="77777777" w:rsidR="00C518A1" w:rsidRDefault="00C518A1" w:rsidP="00C518A1"/>
        </w:tc>
      </w:tr>
    </w:tbl>
    <w:tbl>
      <w:tblPr>
        <w:tblpPr w:leftFromText="180" w:rightFromText="180" w:vertAnchor="text" w:horzAnchor="margin" w:tblpXSpec="right" w:tblpY="20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00"/>
      </w:tblGrid>
      <w:tr w:rsidR="00C518A1" w14:paraId="35BC2981" w14:textId="77777777" w:rsidTr="002D0B00">
        <w:trPr>
          <w:trHeight w:val="5106"/>
        </w:trPr>
        <w:tc>
          <w:tcPr>
            <w:tcW w:w="3800" w:type="dxa"/>
          </w:tcPr>
          <w:p w14:paraId="147C1592" w14:textId="77777777" w:rsidR="00C518A1" w:rsidRDefault="00C518A1" w:rsidP="00C518A1"/>
          <w:p w14:paraId="475E76F1" w14:textId="77777777" w:rsidR="002D0B00" w:rsidRDefault="002D0B00" w:rsidP="002D0B00">
            <w:pPr>
              <w:rPr>
                <w:color w:val="000000"/>
                <w:sz w:val="27"/>
                <w:szCs w:val="27"/>
              </w:rPr>
            </w:pPr>
            <w:r>
              <w:rPr>
                <w:b/>
                <w:bCs/>
                <w:color w:val="000000"/>
                <w:sz w:val="27"/>
                <w:szCs w:val="27"/>
              </w:rPr>
              <w:t>This text is bold</w:t>
            </w:r>
          </w:p>
          <w:p w14:paraId="0E05CC67" w14:textId="77777777" w:rsidR="002D0B00" w:rsidRDefault="002D0B00" w:rsidP="002D0B00">
            <w:pPr>
              <w:rPr>
                <w:color w:val="000000"/>
                <w:sz w:val="27"/>
                <w:szCs w:val="27"/>
              </w:rPr>
            </w:pPr>
            <w:r>
              <w:rPr>
                <w:i/>
                <w:iCs/>
                <w:color w:val="000000"/>
                <w:sz w:val="27"/>
                <w:szCs w:val="27"/>
              </w:rPr>
              <w:t>This text is italic</w:t>
            </w:r>
          </w:p>
          <w:p w14:paraId="0F7F3E86" w14:textId="77777777" w:rsidR="002D0B00" w:rsidRDefault="002D0B00" w:rsidP="002D0B00">
            <w:pPr>
              <w:rPr>
                <w:color w:val="000000"/>
                <w:sz w:val="27"/>
                <w:szCs w:val="27"/>
              </w:rPr>
            </w:pPr>
            <w:r>
              <w:rPr>
                <w:color w:val="000000"/>
                <w:sz w:val="27"/>
                <w:szCs w:val="27"/>
              </w:rPr>
              <w:t>This is</w:t>
            </w:r>
            <w:r>
              <w:rPr>
                <w:color w:val="000000"/>
                <w:sz w:val="27"/>
                <w:szCs w:val="27"/>
                <w:vertAlign w:val="subscript"/>
              </w:rPr>
              <w:t> subscript</w:t>
            </w:r>
            <w:r>
              <w:rPr>
                <w:color w:val="000000"/>
                <w:sz w:val="27"/>
                <w:szCs w:val="27"/>
              </w:rPr>
              <w:t> and </w:t>
            </w:r>
            <w:r>
              <w:rPr>
                <w:color w:val="000000"/>
                <w:sz w:val="27"/>
                <w:szCs w:val="27"/>
                <w:vertAlign w:val="superscript"/>
              </w:rPr>
              <w:t>superscript</w:t>
            </w:r>
          </w:p>
          <w:p w14:paraId="2453965D" w14:textId="42716D54" w:rsidR="002D0B00" w:rsidRDefault="002D0B00" w:rsidP="00C518A1"/>
        </w:tc>
      </w:tr>
    </w:tbl>
    <w:p w14:paraId="77AFA40B" w14:textId="77777777" w:rsidR="00C518A1" w:rsidRDefault="00C518A1" w:rsidP="00215609"/>
    <w:p w14:paraId="622940B3" w14:textId="77777777" w:rsidR="00834024" w:rsidRPr="00A46DF1" w:rsidRDefault="00834024" w:rsidP="00834024">
      <w:pPr>
        <w:pStyle w:val="Heading1"/>
        <w:rPr>
          <w:b/>
          <w:bCs/>
        </w:rPr>
      </w:pPr>
      <w:bookmarkStart w:id="35" w:name="_Toc114175489"/>
      <w:r w:rsidRPr="00A46DF1">
        <w:rPr>
          <w:b/>
          <w:bCs/>
        </w:rPr>
        <w:t>HTML Formatting Elements</w:t>
      </w:r>
      <w:bookmarkEnd w:id="35"/>
    </w:p>
    <w:p w14:paraId="63A3EE37" w14:textId="77777777" w:rsidR="00834024" w:rsidRDefault="00834024" w:rsidP="00834024">
      <w:pPr>
        <w:shd w:val="clear" w:color="auto" w:fill="FFFFFF"/>
        <w:spacing w:before="288" w:after="288"/>
        <w:rPr>
          <w:rFonts w:ascii="Verdana" w:hAnsi="Verdana"/>
          <w:color w:val="000000"/>
          <w:sz w:val="23"/>
          <w:szCs w:val="23"/>
        </w:rPr>
      </w:pPr>
      <w:r>
        <w:rPr>
          <w:rFonts w:ascii="Verdana" w:hAnsi="Verdana"/>
          <w:color w:val="000000"/>
          <w:sz w:val="23"/>
          <w:szCs w:val="23"/>
        </w:rPr>
        <w:t>Formatting elements were designed to display special types of text:</w:t>
      </w:r>
    </w:p>
    <w:p w14:paraId="22F68FFF" w14:textId="0ED35D13"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&lt;b&gt;</w:t>
      </w:r>
      <w:r>
        <w:rPr>
          <w:rFonts w:ascii="Verdana" w:hAnsi="Verdana"/>
          <w:color w:val="000000"/>
          <w:sz w:val="23"/>
          <w:szCs w:val="23"/>
        </w:rPr>
        <w:t>             Bold text</w:t>
      </w:r>
    </w:p>
    <w:p w14:paraId="67FEDF35" w14:textId="0A208505"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&lt;strong&gt;</w:t>
      </w:r>
      <w:r>
        <w:rPr>
          <w:rFonts w:ascii="Verdana" w:hAnsi="Verdana"/>
          <w:color w:val="000000"/>
          <w:sz w:val="23"/>
          <w:szCs w:val="23"/>
        </w:rPr>
        <w:t>      Important text</w:t>
      </w:r>
    </w:p>
    <w:p w14:paraId="37C5EF96" w14:textId="15E553A0"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w:t>
      </w:r>
      <w:proofErr w:type="spellStart"/>
      <w:r>
        <w:rPr>
          <w:rStyle w:val="Emphasis"/>
          <w:rFonts w:ascii="Consolas" w:hAnsi="Consolas"/>
          <w:color w:val="DC143C"/>
          <w:sz w:val="24"/>
          <w:szCs w:val="24"/>
        </w:rPr>
        <w:t>i</w:t>
      </w:r>
      <w:proofErr w:type="spellEnd"/>
      <w:r>
        <w:rPr>
          <w:rStyle w:val="Emphasis"/>
          <w:rFonts w:ascii="Consolas" w:hAnsi="Consolas"/>
          <w:color w:val="DC143C"/>
          <w:sz w:val="24"/>
          <w:szCs w:val="24"/>
        </w:rPr>
        <w:t>&gt;</w:t>
      </w:r>
      <w:r>
        <w:rPr>
          <w:rFonts w:ascii="Verdana" w:hAnsi="Verdana"/>
          <w:color w:val="000000"/>
          <w:sz w:val="23"/>
          <w:szCs w:val="23"/>
        </w:rPr>
        <w:t>              Italic text</w:t>
      </w:r>
    </w:p>
    <w:p w14:paraId="3F852695" w14:textId="317AF29B"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w:t>
      </w:r>
      <w:proofErr w:type="spellStart"/>
      <w:r>
        <w:rPr>
          <w:rStyle w:val="Emphasis"/>
          <w:rFonts w:ascii="Consolas" w:hAnsi="Consolas"/>
          <w:color w:val="DC143C"/>
          <w:sz w:val="24"/>
          <w:szCs w:val="24"/>
        </w:rPr>
        <w:t>em</w:t>
      </w:r>
      <w:proofErr w:type="spellEnd"/>
      <w:r>
        <w:rPr>
          <w:rStyle w:val="Emphasis"/>
          <w:rFonts w:ascii="Consolas" w:hAnsi="Consolas"/>
          <w:color w:val="DC143C"/>
          <w:sz w:val="24"/>
          <w:szCs w:val="24"/>
        </w:rPr>
        <w:t>&gt;</w:t>
      </w:r>
      <w:r>
        <w:rPr>
          <w:rFonts w:ascii="Verdana" w:hAnsi="Verdana"/>
          <w:color w:val="000000"/>
          <w:sz w:val="23"/>
          <w:szCs w:val="23"/>
        </w:rPr>
        <w:t>            Emphasized text</w:t>
      </w:r>
    </w:p>
    <w:p w14:paraId="7225FAD7" w14:textId="4909C2D6"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&lt;mark&gt;</w:t>
      </w:r>
      <w:r>
        <w:rPr>
          <w:rFonts w:ascii="Verdana" w:hAnsi="Verdana"/>
          <w:color w:val="000000"/>
          <w:sz w:val="23"/>
          <w:szCs w:val="23"/>
        </w:rPr>
        <w:t>         Marked text</w:t>
      </w:r>
    </w:p>
    <w:p w14:paraId="36150CB5" w14:textId="51F91ADA"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&lt;small&gt;</w:t>
      </w:r>
      <w:r>
        <w:rPr>
          <w:rFonts w:ascii="Verdana" w:hAnsi="Verdana"/>
          <w:color w:val="000000"/>
          <w:sz w:val="23"/>
          <w:szCs w:val="23"/>
        </w:rPr>
        <w:t>        Smaller text</w:t>
      </w:r>
    </w:p>
    <w:p w14:paraId="6095464E" w14:textId="5642E63C"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&lt;del&gt;</w:t>
      </w:r>
      <w:r>
        <w:rPr>
          <w:rFonts w:ascii="Verdana" w:hAnsi="Verdana"/>
          <w:color w:val="000000"/>
          <w:sz w:val="23"/>
          <w:szCs w:val="23"/>
        </w:rPr>
        <w:t>           Deleted text</w:t>
      </w:r>
    </w:p>
    <w:p w14:paraId="59B71446" w14:textId="009020B5"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&lt;ins&gt;</w:t>
      </w:r>
      <w:r>
        <w:rPr>
          <w:rFonts w:ascii="Verdana" w:hAnsi="Verdana"/>
          <w:color w:val="000000"/>
          <w:sz w:val="23"/>
          <w:szCs w:val="23"/>
        </w:rPr>
        <w:t>           Inserted text</w:t>
      </w:r>
    </w:p>
    <w:p w14:paraId="5F919785" w14:textId="718D6C75"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&lt;sub&gt;</w:t>
      </w:r>
      <w:r>
        <w:rPr>
          <w:rFonts w:ascii="Verdana" w:hAnsi="Verdana"/>
          <w:color w:val="000000"/>
          <w:sz w:val="23"/>
          <w:szCs w:val="23"/>
        </w:rPr>
        <w:t>          Subscript text</w:t>
      </w:r>
    </w:p>
    <w:p w14:paraId="6F6EBE34" w14:textId="47186461" w:rsidR="00834024" w:rsidRDefault="00834024" w:rsidP="00834024">
      <w:pPr>
        <w:numPr>
          <w:ilvl w:val="0"/>
          <w:numId w:val="5"/>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&lt;sup&gt;</w:t>
      </w:r>
      <w:r>
        <w:rPr>
          <w:rFonts w:ascii="Verdana" w:hAnsi="Verdana"/>
          <w:color w:val="000000"/>
          <w:sz w:val="23"/>
          <w:szCs w:val="23"/>
        </w:rPr>
        <w:t>          Superscript text</w:t>
      </w:r>
    </w:p>
    <w:p w14:paraId="251FE0C5" w14:textId="77777777" w:rsidR="00A46DF1" w:rsidRPr="00BB7259" w:rsidRDefault="00A46DF1" w:rsidP="00BB7259">
      <w:pPr>
        <w:pStyle w:val="Heading2"/>
        <w:rPr>
          <w:b w:val="0"/>
          <w:bCs/>
        </w:rPr>
      </w:pPr>
      <w:bookmarkStart w:id="36" w:name="_Toc114175490"/>
      <w:r w:rsidRPr="00BB7259">
        <w:rPr>
          <w:b w:val="0"/>
          <w:bCs/>
        </w:rPr>
        <w:t>HTML &lt;b&gt; and &lt;strong&gt; Elements</w:t>
      </w:r>
      <w:bookmarkEnd w:id="36"/>
    </w:p>
    <w:p w14:paraId="1AA0EF6D" w14:textId="6FE4CF33" w:rsidR="00A46DF1" w:rsidRDefault="00786264" w:rsidP="00A46DF1">
      <w:pPr>
        <w:rPr>
          <w:rFonts w:ascii="Verdana" w:hAnsi="Verdana"/>
          <w:color w:val="000000"/>
          <w:sz w:val="23"/>
          <w:szCs w:val="23"/>
          <w:shd w:val="clear" w:color="auto" w:fill="FFFFFF"/>
        </w:rPr>
      </w:pPr>
      <w:r>
        <w:rPr>
          <w:rFonts w:ascii="Verdana" w:hAnsi="Verdana"/>
          <w:color w:val="000000"/>
          <w:sz w:val="23"/>
          <w:szCs w:val="23"/>
          <w:shd w:val="clear" w:color="auto" w:fill="FFFFFF"/>
        </w:rPr>
        <w:t>The HTML </w:t>
      </w:r>
      <w:r>
        <w:rPr>
          <w:rStyle w:val="Emphasis"/>
          <w:rFonts w:ascii="Consolas" w:eastAsiaTheme="majorEastAsia" w:hAnsi="Consolas"/>
          <w:color w:val="DC143C"/>
          <w:sz w:val="24"/>
          <w:szCs w:val="24"/>
        </w:rPr>
        <w:t>&lt;b&gt;</w:t>
      </w:r>
      <w:r>
        <w:rPr>
          <w:rFonts w:ascii="Verdana" w:hAnsi="Verdana"/>
          <w:color w:val="000000"/>
          <w:sz w:val="23"/>
          <w:szCs w:val="23"/>
          <w:shd w:val="clear" w:color="auto" w:fill="FFFFFF"/>
        </w:rPr>
        <w:t> element defines bold text, without any extra importance.</w:t>
      </w:r>
    </w:p>
    <w:p w14:paraId="5294DEC5" w14:textId="00653E92" w:rsidR="00786264" w:rsidRDefault="00786264" w:rsidP="00A46DF1">
      <w:pPr>
        <w:rPr>
          <w:rFonts w:ascii="Verdana" w:hAnsi="Verdana"/>
          <w:color w:val="000000"/>
          <w:sz w:val="23"/>
          <w:szCs w:val="23"/>
          <w:shd w:val="clear" w:color="auto" w:fill="FFFFFF"/>
        </w:rPr>
      </w:pPr>
      <w:r>
        <w:rPr>
          <w:rFonts w:ascii="Verdana" w:hAnsi="Verdana"/>
          <w:color w:val="000000"/>
          <w:sz w:val="23"/>
          <w:szCs w:val="23"/>
          <w:shd w:val="clear" w:color="auto" w:fill="FFFFFF"/>
        </w:rPr>
        <w:t>The HTML </w:t>
      </w:r>
      <w:r>
        <w:rPr>
          <w:rStyle w:val="Emphasis"/>
          <w:rFonts w:ascii="Consolas" w:eastAsiaTheme="majorEastAsia" w:hAnsi="Consolas"/>
          <w:color w:val="DC143C"/>
          <w:sz w:val="24"/>
          <w:szCs w:val="24"/>
        </w:rPr>
        <w:t>&lt;strong&gt;</w:t>
      </w:r>
      <w:r>
        <w:rPr>
          <w:rFonts w:ascii="Verdana" w:hAnsi="Verdana"/>
          <w:color w:val="000000"/>
          <w:sz w:val="23"/>
          <w:szCs w:val="23"/>
          <w:shd w:val="clear" w:color="auto" w:fill="FFFFFF"/>
        </w:rPr>
        <w:t> element defines text with strong importance. The content inside is typically displayed in bold.</w:t>
      </w:r>
    </w:p>
    <w:p w14:paraId="79A8B57F" w14:textId="77777777" w:rsidR="00794F28" w:rsidRPr="00BB7259" w:rsidRDefault="00794F28" w:rsidP="00BB7259">
      <w:pPr>
        <w:pStyle w:val="Heading2"/>
        <w:rPr>
          <w:b w:val="0"/>
          <w:bCs/>
        </w:rPr>
      </w:pPr>
      <w:bookmarkStart w:id="37" w:name="_Toc114175491"/>
      <w:r w:rsidRPr="00BB7259">
        <w:rPr>
          <w:b w:val="0"/>
          <w:bCs/>
        </w:rPr>
        <w:t>HTML &lt;</w:t>
      </w:r>
      <w:proofErr w:type="spellStart"/>
      <w:r w:rsidRPr="00BB7259">
        <w:rPr>
          <w:b w:val="0"/>
          <w:bCs/>
        </w:rPr>
        <w:t>i</w:t>
      </w:r>
      <w:proofErr w:type="spellEnd"/>
      <w:r w:rsidRPr="00BB7259">
        <w:rPr>
          <w:b w:val="0"/>
          <w:bCs/>
        </w:rPr>
        <w:t>&gt; and &lt;</w:t>
      </w:r>
      <w:proofErr w:type="spellStart"/>
      <w:r w:rsidRPr="00BB7259">
        <w:rPr>
          <w:b w:val="0"/>
          <w:bCs/>
        </w:rPr>
        <w:t>em</w:t>
      </w:r>
      <w:proofErr w:type="spellEnd"/>
      <w:r w:rsidRPr="00BB7259">
        <w:rPr>
          <w:b w:val="0"/>
          <w:bCs/>
        </w:rPr>
        <w:t>&gt; Elements</w:t>
      </w:r>
      <w:bookmarkEnd w:id="37"/>
    </w:p>
    <w:p w14:paraId="5847C119" w14:textId="77777777" w:rsidR="00794F28" w:rsidRDefault="00794F28" w:rsidP="00794F28">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w:t>
      </w:r>
      <w:proofErr w:type="spellStart"/>
      <w:r>
        <w:rPr>
          <w:rStyle w:val="Emphasis"/>
          <w:rFonts w:ascii="Consolas" w:hAnsi="Consolas"/>
          <w:color w:val="DC143C"/>
        </w:rPr>
        <w:t>i</w:t>
      </w:r>
      <w:proofErr w:type="spellEnd"/>
      <w:r>
        <w:rPr>
          <w:rStyle w:val="Emphasis"/>
          <w:rFonts w:ascii="Consolas" w:hAnsi="Consolas"/>
          <w:color w:val="DC143C"/>
        </w:rPr>
        <w:t>&gt;</w:t>
      </w:r>
      <w:r>
        <w:rPr>
          <w:rFonts w:ascii="Verdana" w:hAnsi="Verdana"/>
          <w:color w:val="000000"/>
          <w:sz w:val="23"/>
          <w:szCs w:val="23"/>
        </w:rPr>
        <w:t> element defines a part of text in an alternate voice or mood. The content inside is typically displayed in italic.</w:t>
      </w:r>
    </w:p>
    <w:p w14:paraId="2E813D15" w14:textId="0E2FC5AD" w:rsidR="00794F28" w:rsidRPr="00794F28" w:rsidRDefault="00794F28" w:rsidP="00794F28">
      <w:pPr>
        <w:shd w:val="clear" w:color="auto" w:fill="FFFFFF"/>
        <w:spacing w:before="288" w:after="288"/>
        <w:rPr>
          <w:rFonts w:ascii="Verdana" w:hAnsi="Verdana"/>
          <w:color w:val="000000"/>
          <w:sz w:val="23"/>
          <w:szCs w:val="23"/>
        </w:rPr>
      </w:pPr>
      <w:r>
        <w:rPr>
          <w:rStyle w:val="Heading4Char"/>
          <w:rFonts w:ascii="Verdana" w:hAnsi="Verdana"/>
          <w:color w:val="000000"/>
          <w:sz w:val="23"/>
          <w:szCs w:val="23"/>
        </w:rPr>
        <w:t>Tip:</w:t>
      </w:r>
      <w:r>
        <w:rPr>
          <w:rFonts w:ascii="Verdana" w:hAnsi="Verdana"/>
          <w:color w:val="000000"/>
          <w:sz w:val="23"/>
          <w:szCs w:val="23"/>
        </w:rPr>
        <w:t> The </w:t>
      </w:r>
      <w:r>
        <w:rPr>
          <w:rStyle w:val="Emphasis"/>
          <w:rFonts w:ascii="Consolas" w:hAnsi="Consolas"/>
          <w:color w:val="DC143C"/>
        </w:rPr>
        <w:t>&lt;</w:t>
      </w:r>
      <w:proofErr w:type="spellStart"/>
      <w:r>
        <w:rPr>
          <w:rStyle w:val="Emphasis"/>
          <w:rFonts w:ascii="Consolas" w:hAnsi="Consolas"/>
          <w:color w:val="DC143C"/>
        </w:rPr>
        <w:t>i</w:t>
      </w:r>
      <w:proofErr w:type="spellEnd"/>
      <w:r>
        <w:rPr>
          <w:rStyle w:val="Emphasis"/>
          <w:rFonts w:ascii="Consolas" w:hAnsi="Consolas"/>
          <w:color w:val="DC143C"/>
        </w:rPr>
        <w:t>&gt;</w:t>
      </w:r>
      <w:r>
        <w:rPr>
          <w:rFonts w:ascii="Verdana" w:hAnsi="Verdana"/>
          <w:color w:val="000000"/>
          <w:sz w:val="23"/>
          <w:szCs w:val="23"/>
        </w:rPr>
        <w:t> tag is often used to indicate a technical term, a phrase from another language, a thought, a ship name, etc.</w:t>
      </w:r>
    </w:p>
    <w:p w14:paraId="2F1115E3" w14:textId="77777777" w:rsidR="00794F28" w:rsidRDefault="00794F28" w:rsidP="00794F2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w:t>
      </w:r>
      <w:proofErr w:type="spellEnd"/>
      <w:r>
        <w:rPr>
          <w:rStyle w:val="tagnamecolor"/>
          <w:rFonts w:ascii="Consolas" w:hAnsi="Consolas"/>
          <w:color w:val="0000CD"/>
          <w:sz w:val="23"/>
          <w:szCs w:val="23"/>
        </w:rPr>
        <w:t>&gt;</w:t>
      </w:r>
      <w:r>
        <w:rPr>
          <w:rFonts w:ascii="Consolas" w:hAnsi="Consolas"/>
          <w:color w:val="000000"/>
          <w:sz w:val="23"/>
          <w:szCs w:val="23"/>
        </w:rPr>
        <w:t>This text is italic</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i</w:t>
      </w:r>
      <w:proofErr w:type="spellEnd"/>
      <w:r>
        <w:rPr>
          <w:rStyle w:val="tagnamecolor"/>
          <w:rFonts w:ascii="Consolas" w:hAnsi="Consolas"/>
          <w:color w:val="0000CD"/>
          <w:sz w:val="23"/>
          <w:szCs w:val="23"/>
        </w:rPr>
        <w:t>&gt;</w:t>
      </w:r>
    </w:p>
    <w:p w14:paraId="2A7F5636" w14:textId="77777777" w:rsidR="00794F28" w:rsidRDefault="00794F28" w:rsidP="00794F28">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w:t>
      </w:r>
      <w:proofErr w:type="spellStart"/>
      <w:r>
        <w:rPr>
          <w:rStyle w:val="Emphasis"/>
          <w:rFonts w:ascii="Consolas" w:hAnsi="Consolas"/>
          <w:color w:val="DC143C"/>
        </w:rPr>
        <w:t>em</w:t>
      </w:r>
      <w:proofErr w:type="spellEnd"/>
      <w:r>
        <w:rPr>
          <w:rStyle w:val="Emphasis"/>
          <w:rFonts w:ascii="Consolas" w:hAnsi="Consolas"/>
          <w:color w:val="DC143C"/>
        </w:rPr>
        <w:t>&gt;</w:t>
      </w:r>
      <w:r>
        <w:rPr>
          <w:rFonts w:ascii="Verdana" w:hAnsi="Verdana"/>
          <w:color w:val="000000"/>
          <w:sz w:val="23"/>
          <w:szCs w:val="23"/>
        </w:rPr>
        <w:t> element defines emphasized text. The content inside is typically displayed in italic.</w:t>
      </w:r>
    </w:p>
    <w:p w14:paraId="721B13A8" w14:textId="77777777" w:rsidR="00794F28" w:rsidRDefault="00794F28" w:rsidP="00794F28">
      <w:pPr>
        <w:shd w:val="clear" w:color="auto" w:fill="FFFFFF"/>
        <w:spacing w:before="288" w:after="288"/>
        <w:rPr>
          <w:rFonts w:ascii="Verdana" w:hAnsi="Verdana"/>
          <w:color w:val="000000"/>
          <w:sz w:val="23"/>
          <w:szCs w:val="23"/>
        </w:rPr>
      </w:pPr>
      <w:r>
        <w:rPr>
          <w:rStyle w:val="Heading4Char"/>
          <w:rFonts w:ascii="Verdana" w:hAnsi="Verdana"/>
          <w:color w:val="000000"/>
          <w:sz w:val="23"/>
          <w:szCs w:val="23"/>
        </w:rPr>
        <w:t>Tip:</w:t>
      </w:r>
      <w:r>
        <w:rPr>
          <w:rFonts w:ascii="Verdana" w:hAnsi="Verdana"/>
          <w:color w:val="000000"/>
          <w:sz w:val="23"/>
          <w:szCs w:val="23"/>
        </w:rPr>
        <w:t> A screen reader will pronounce the words in </w:t>
      </w:r>
      <w:r>
        <w:rPr>
          <w:rStyle w:val="Emphasis"/>
          <w:rFonts w:ascii="Consolas" w:hAnsi="Consolas"/>
          <w:color w:val="DC143C"/>
        </w:rPr>
        <w:t>&lt;</w:t>
      </w:r>
      <w:proofErr w:type="spellStart"/>
      <w:r>
        <w:rPr>
          <w:rStyle w:val="Emphasis"/>
          <w:rFonts w:ascii="Consolas" w:hAnsi="Consolas"/>
          <w:color w:val="DC143C"/>
        </w:rPr>
        <w:t>em</w:t>
      </w:r>
      <w:proofErr w:type="spellEnd"/>
      <w:r>
        <w:rPr>
          <w:rStyle w:val="Emphasis"/>
          <w:rFonts w:ascii="Consolas" w:hAnsi="Consolas"/>
          <w:color w:val="DC143C"/>
        </w:rPr>
        <w:t>&gt;</w:t>
      </w:r>
      <w:r>
        <w:rPr>
          <w:rFonts w:ascii="Verdana" w:hAnsi="Verdana"/>
          <w:color w:val="000000"/>
          <w:sz w:val="23"/>
          <w:szCs w:val="23"/>
        </w:rPr>
        <w:t> with an emphasis, using verbal stress.</w:t>
      </w:r>
    </w:p>
    <w:p w14:paraId="6075BB60" w14:textId="77777777" w:rsidR="00794F28" w:rsidRDefault="00794F28" w:rsidP="00794F2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em</w:t>
      </w:r>
      <w:proofErr w:type="spellEnd"/>
      <w:r>
        <w:rPr>
          <w:rStyle w:val="tagnamecolor"/>
          <w:rFonts w:ascii="Consolas" w:hAnsi="Consolas"/>
          <w:color w:val="0000CD"/>
          <w:sz w:val="23"/>
          <w:szCs w:val="23"/>
        </w:rPr>
        <w:t>&gt;</w:t>
      </w:r>
      <w:r>
        <w:rPr>
          <w:rFonts w:ascii="Consolas" w:hAnsi="Consolas"/>
          <w:color w:val="000000"/>
          <w:sz w:val="23"/>
          <w:szCs w:val="23"/>
        </w:rPr>
        <w:t>This text is emphasized</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em</w:t>
      </w:r>
      <w:proofErr w:type="spellEnd"/>
      <w:r>
        <w:rPr>
          <w:rStyle w:val="tagnamecolor"/>
          <w:rFonts w:ascii="Consolas" w:hAnsi="Consolas"/>
          <w:color w:val="0000CD"/>
          <w:sz w:val="23"/>
          <w:szCs w:val="23"/>
        </w:rPr>
        <w:t>&gt;</w:t>
      </w:r>
    </w:p>
    <w:p w14:paraId="2E9CCD8E" w14:textId="77777777" w:rsidR="00786264" w:rsidRDefault="00786264" w:rsidP="00A46DF1"/>
    <w:p w14:paraId="4972502C" w14:textId="77777777" w:rsidR="00794F28" w:rsidRDefault="00794F28" w:rsidP="00A46DF1"/>
    <w:p w14:paraId="12E4B810" w14:textId="77777777" w:rsidR="00794F28" w:rsidRDefault="00794F28" w:rsidP="00A46DF1"/>
    <w:p w14:paraId="72AA846C" w14:textId="77777777" w:rsidR="00810F7E" w:rsidRPr="00BB7259" w:rsidRDefault="00810F7E" w:rsidP="00BB7259">
      <w:pPr>
        <w:pStyle w:val="Heading2"/>
        <w:rPr>
          <w:b w:val="0"/>
          <w:bCs/>
        </w:rPr>
      </w:pPr>
      <w:bookmarkStart w:id="38" w:name="_Toc114175492"/>
      <w:r w:rsidRPr="00BB7259">
        <w:rPr>
          <w:b w:val="0"/>
          <w:bCs/>
        </w:rPr>
        <w:t>HTML &lt;small&gt; Element</w:t>
      </w:r>
      <w:bookmarkEnd w:id="38"/>
    </w:p>
    <w:p w14:paraId="12A72264" w14:textId="77777777" w:rsidR="00810F7E" w:rsidRDefault="00810F7E" w:rsidP="00810F7E">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&lt;small&gt;</w:t>
      </w:r>
      <w:r>
        <w:rPr>
          <w:rFonts w:ascii="Verdana" w:hAnsi="Verdana"/>
          <w:color w:val="000000"/>
          <w:sz w:val="23"/>
          <w:szCs w:val="23"/>
        </w:rPr>
        <w:t> element defines smaller text:</w:t>
      </w:r>
    </w:p>
    <w:p w14:paraId="668AD63F" w14:textId="2CEE6C04" w:rsidR="00810F7E" w:rsidRPr="00810F7E" w:rsidRDefault="00810F7E" w:rsidP="00810F7E">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small</w:t>
      </w:r>
      <w:r>
        <w:rPr>
          <w:rStyle w:val="tagnamecolor"/>
          <w:rFonts w:ascii="Consolas" w:hAnsi="Consolas"/>
          <w:color w:val="0000CD"/>
          <w:sz w:val="23"/>
          <w:szCs w:val="23"/>
        </w:rPr>
        <w:t>&gt;</w:t>
      </w:r>
      <w:r>
        <w:rPr>
          <w:rFonts w:ascii="Consolas" w:hAnsi="Consolas"/>
          <w:color w:val="000000"/>
          <w:sz w:val="23"/>
          <w:szCs w:val="23"/>
        </w:rPr>
        <w:t>This is some smaller text.</w:t>
      </w:r>
      <w:r>
        <w:rPr>
          <w:rStyle w:val="tagnamecolor"/>
          <w:rFonts w:ascii="Consolas" w:hAnsi="Consolas"/>
          <w:color w:val="0000CD"/>
          <w:sz w:val="23"/>
          <w:szCs w:val="23"/>
        </w:rPr>
        <w:t>&lt;</w:t>
      </w:r>
      <w:r>
        <w:rPr>
          <w:rStyle w:val="HTMLCode"/>
          <w:rFonts w:ascii="Consolas" w:eastAsiaTheme="minorHAnsi" w:hAnsi="Consolas"/>
          <w:color w:val="A52A2A"/>
          <w:sz w:val="23"/>
          <w:szCs w:val="23"/>
        </w:rPr>
        <w:t>/small</w:t>
      </w:r>
      <w:r>
        <w:rPr>
          <w:rStyle w:val="tagnamecolor"/>
          <w:rFonts w:ascii="Consolas" w:hAnsi="Consolas"/>
          <w:color w:val="0000CD"/>
          <w:sz w:val="23"/>
          <w:szCs w:val="23"/>
        </w:rPr>
        <w:t>&gt;</w:t>
      </w:r>
    </w:p>
    <w:p w14:paraId="3C5B42A9" w14:textId="77777777" w:rsidR="00BB7259" w:rsidRPr="00BB7259" w:rsidRDefault="00BB7259" w:rsidP="00BB7259">
      <w:pPr>
        <w:pStyle w:val="Heading2"/>
        <w:rPr>
          <w:b w:val="0"/>
          <w:bCs/>
        </w:rPr>
      </w:pPr>
      <w:bookmarkStart w:id="39" w:name="_Toc114175493"/>
      <w:r w:rsidRPr="00BB7259">
        <w:rPr>
          <w:b w:val="0"/>
          <w:bCs/>
        </w:rPr>
        <w:t>HTML &lt;mark&gt; Element</w:t>
      </w:r>
      <w:bookmarkEnd w:id="39"/>
    </w:p>
    <w:p w14:paraId="141910D5" w14:textId="77777777" w:rsidR="00BB7259" w:rsidRDefault="00BB7259" w:rsidP="00BB7259">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&lt;mark&gt;</w:t>
      </w:r>
      <w:r>
        <w:rPr>
          <w:rFonts w:ascii="Verdana" w:hAnsi="Verdana"/>
          <w:color w:val="000000"/>
          <w:sz w:val="23"/>
          <w:szCs w:val="23"/>
        </w:rPr>
        <w:t> element defines text that should be marked or highlighted:</w:t>
      </w:r>
    </w:p>
    <w:p w14:paraId="20A78124" w14:textId="77777777" w:rsidR="00BB7259" w:rsidRPr="00A46DF1" w:rsidRDefault="00BB7259" w:rsidP="00BB7259">
      <w:pPr>
        <w:pBdr>
          <w:top w:val="single" w:sz="4" w:space="1" w:color="auto"/>
          <w:left w:val="single" w:sz="4" w:space="4" w:color="auto"/>
          <w:bottom w:val="single" w:sz="4" w:space="1" w:color="auto"/>
          <w:right w:val="single" w:sz="4" w:space="4" w:color="auto"/>
        </w:pBdr>
      </w:pPr>
      <w:r>
        <w:rPr>
          <w:rStyle w:val="tagnamecolor"/>
          <w:rFonts w:ascii="Consolas" w:hAnsi="Consolas"/>
          <w:color w:val="0000CD"/>
          <w:sz w:val="23"/>
          <w:szCs w:val="23"/>
        </w:rPr>
        <w:t>&lt;</w:t>
      </w:r>
      <w:r>
        <w:rPr>
          <w:rStyle w:val="HTMLCode"/>
          <w:rFonts w:ascii="Consolas" w:eastAsiaTheme="minorHAnsi" w:hAnsi="Consolas"/>
          <w:color w:val="A52A2A"/>
          <w:sz w:val="23"/>
        </w:rPr>
        <w:t>p</w:t>
      </w:r>
      <w:r>
        <w:rPr>
          <w:rStyle w:val="tagnamecolor"/>
          <w:rFonts w:ascii="Consolas" w:hAnsi="Consolas"/>
          <w:color w:val="0000CD"/>
          <w:sz w:val="23"/>
          <w:szCs w:val="23"/>
        </w:rPr>
        <w:t>&gt;</w:t>
      </w:r>
      <w:r>
        <w:rPr>
          <w:rFonts w:ascii="Consolas" w:hAnsi="Consolas"/>
          <w:color w:val="000000"/>
          <w:sz w:val="23"/>
          <w:szCs w:val="23"/>
          <w:shd w:val="clear" w:color="auto" w:fill="FFFFFF"/>
        </w:rPr>
        <w:t>Do not forget to buy </w:t>
      </w:r>
      <w:r>
        <w:rPr>
          <w:rStyle w:val="tagnamecolor"/>
          <w:rFonts w:ascii="Consolas" w:hAnsi="Consolas"/>
          <w:color w:val="0000CD"/>
          <w:sz w:val="23"/>
          <w:szCs w:val="23"/>
        </w:rPr>
        <w:t>&lt;</w:t>
      </w:r>
      <w:r>
        <w:rPr>
          <w:rStyle w:val="HTMLCode"/>
          <w:rFonts w:ascii="Consolas" w:eastAsiaTheme="minorHAnsi" w:hAnsi="Consolas"/>
          <w:color w:val="A52A2A"/>
          <w:sz w:val="23"/>
        </w:rPr>
        <w:t>mark</w:t>
      </w:r>
      <w:r>
        <w:rPr>
          <w:rStyle w:val="tagnamecolor"/>
          <w:rFonts w:ascii="Consolas" w:hAnsi="Consolas"/>
          <w:color w:val="0000CD"/>
          <w:sz w:val="23"/>
          <w:szCs w:val="23"/>
        </w:rPr>
        <w:t>&gt;</w:t>
      </w:r>
      <w:r>
        <w:rPr>
          <w:rFonts w:ascii="Consolas" w:hAnsi="Consolas"/>
          <w:color w:val="000000"/>
          <w:sz w:val="23"/>
          <w:szCs w:val="23"/>
          <w:shd w:val="clear" w:color="auto" w:fill="FFFFFF"/>
        </w:rPr>
        <w:t>milk</w:t>
      </w:r>
      <w:r>
        <w:rPr>
          <w:rStyle w:val="tagnamecolor"/>
          <w:rFonts w:ascii="Consolas" w:hAnsi="Consolas"/>
          <w:color w:val="0000CD"/>
          <w:sz w:val="23"/>
          <w:szCs w:val="23"/>
        </w:rPr>
        <w:t>&lt;</w:t>
      </w:r>
      <w:r>
        <w:rPr>
          <w:rStyle w:val="HTMLCode"/>
          <w:rFonts w:ascii="Consolas" w:eastAsiaTheme="minorHAnsi" w:hAnsi="Consolas"/>
          <w:color w:val="A52A2A"/>
          <w:sz w:val="23"/>
        </w:rPr>
        <w:t>/mark</w:t>
      </w:r>
      <w:r>
        <w:rPr>
          <w:rStyle w:val="tagnamecolor"/>
          <w:rFonts w:ascii="Consolas" w:hAnsi="Consolas"/>
          <w:color w:val="0000CD"/>
          <w:sz w:val="23"/>
          <w:szCs w:val="23"/>
        </w:rPr>
        <w:t>&gt;</w:t>
      </w:r>
      <w:r>
        <w:rPr>
          <w:rFonts w:ascii="Consolas" w:hAnsi="Consolas"/>
          <w:color w:val="000000"/>
          <w:sz w:val="23"/>
          <w:szCs w:val="23"/>
          <w:shd w:val="clear" w:color="auto" w:fill="FFFFFF"/>
        </w:rPr>
        <w:t> today.</w:t>
      </w:r>
      <w:r>
        <w:rPr>
          <w:rStyle w:val="tagnamecolor"/>
          <w:rFonts w:ascii="Consolas" w:hAnsi="Consolas"/>
          <w:color w:val="0000CD"/>
          <w:sz w:val="23"/>
          <w:szCs w:val="23"/>
        </w:rPr>
        <w:t>&lt;</w:t>
      </w:r>
      <w:r>
        <w:rPr>
          <w:rStyle w:val="HTMLCode"/>
          <w:rFonts w:ascii="Consolas" w:eastAsiaTheme="minorHAnsi" w:hAnsi="Consolas"/>
          <w:color w:val="A52A2A"/>
          <w:sz w:val="23"/>
        </w:rPr>
        <w:t>/p</w:t>
      </w:r>
      <w:r>
        <w:rPr>
          <w:rStyle w:val="tagnamecolor"/>
          <w:rFonts w:ascii="Consolas" w:hAnsi="Consolas"/>
          <w:color w:val="0000CD"/>
          <w:sz w:val="23"/>
          <w:szCs w:val="23"/>
        </w:rPr>
        <w:t>&gt;</w:t>
      </w:r>
    </w:p>
    <w:p w14:paraId="5511F9AD" w14:textId="77777777" w:rsidR="00BB7259" w:rsidRDefault="00BB7259" w:rsidP="00BB7259">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Output - Do not forget to buy </w:t>
      </w:r>
      <w:r w:rsidRPr="00E46A1D">
        <w:rPr>
          <w:highlight w:val="yellow"/>
        </w:rPr>
        <w:t>milk</w:t>
      </w:r>
      <w:r>
        <w:rPr>
          <w:color w:val="000000"/>
          <w:sz w:val="27"/>
          <w:szCs w:val="27"/>
        </w:rPr>
        <w:t> today.</w:t>
      </w:r>
    </w:p>
    <w:p w14:paraId="2DA43325" w14:textId="77777777" w:rsidR="00BB7259" w:rsidRDefault="00BB7259" w:rsidP="00BB7259">
      <w:pPr>
        <w:rPr>
          <w:color w:val="000000"/>
          <w:sz w:val="27"/>
          <w:szCs w:val="27"/>
        </w:rPr>
      </w:pPr>
    </w:p>
    <w:p w14:paraId="5060DE56" w14:textId="77777777" w:rsidR="009D70E7" w:rsidRPr="00BB7259" w:rsidRDefault="009D70E7" w:rsidP="00BB7259">
      <w:pPr>
        <w:pStyle w:val="Heading2"/>
        <w:rPr>
          <w:b w:val="0"/>
          <w:bCs/>
        </w:rPr>
      </w:pPr>
      <w:bookmarkStart w:id="40" w:name="_Toc114175494"/>
      <w:r w:rsidRPr="00BB7259">
        <w:rPr>
          <w:b w:val="0"/>
          <w:bCs/>
        </w:rPr>
        <w:t>HTML &lt;del&gt; Element</w:t>
      </w:r>
      <w:bookmarkEnd w:id="40"/>
    </w:p>
    <w:p w14:paraId="2F3E67A7" w14:textId="77777777" w:rsidR="009D70E7" w:rsidRDefault="009D70E7" w:rsidP="009D70E7">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&lt;del&gt;</w:t>
      </w:r>
      <w:r>
        <w:rPr>
          <w:rFonts w:ascii="Verdana" w:hAnsi="Verdana"/>
          <w:color w:val="000000"/>
          <w:sz w:val="23"/>
          <w:szCs w:val="23"/>
        </w:rPr>
        <w:t> element defines text that has been deleted from a document. Browsers will usually strike a line through deleted text:</w:t>
      </w:r>
    </w:p>
    <w:p w14:paraId="196914B2" w14:textId="77777777" w:rsidR="009D70E7" w:rsidRDefault="009D70E7" w:rsidP="00F37E9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r>
        <w:rPr>
          <w:rFonts w:ascii="Consolas" w:hAnsi="Consolas"/>
          <w:color w:val="000000"/>
          <w:sz w:val="23"/>
          <w:szCs w:val="23"/>
        </w:rPr>
        <w:t>My favorite color is </w:t>
      </w:r>
      <w:r>
        <w:rPr>
          <w:rStyle w:val="tagnamecolor"/>
          <w:rFonts w:ascii="Consolas" w:hAnsi="Consolas"/>
          <w:color w:val="0000CD"/>
          <w:sz w:val="23"/>
          <w:szCs w:val="23"/>
        </w:rPr>
        <w:t>&lt;</w:t>
      </w:r>
      <w:r>
        <w:rPr>
          <w:rStyle w:val="HTMLCode"/>
          <w:rFonts w:ascii="Consolas" w:eastAsiaTheme="minorHAnsi" w:hAnsi="Consolas"/>
          <w:color w:val="A52A2A"/>
          <w:sz w:val="23"/>
          <w:szCs w:val="23"/>
        </w:rPr>
        <w:t>del</w:t>
      </w:r>
      <w:r>
        <w:rPr>
          <w:rStyle w:val="tagnamecolor"/>
          <w:rFonts w:ascii="Consolas" w:hAnsi="Consolas"/>
          <w:color w:val="0000CD"/>
          <w:sz w:val="23"/>
          <w:szCs w:val="23"/>
        </w:rPr>
        <w:t>&gt;</w:t>
      </w:r>
      <w:r>
        <w:rPr>
          <w:rFonts w:ascii="Consolas" w:hAnsi="Consolas"/>
          <w:color w:val="000000"/>
          <w:sz w:val="23"/>
          <w:szCs w:val="23"/>
        </w:rPr>
        <w:t>blue</w:t>
      </w:r>
      <w:r>
        <w:rPr>
          <w:rStyle w:val="tagnamecolor"/>
          <w:rFonts w:ascii="Consolas" w:hAnsi="Consolas"/>
          <w:color w:val="0000CD"/>
          <w:sz w:val="23"/>
          <w:szCs w:val="23"/>
        </w:rPr>
        <w:t>&lt;</w:t>
      </w:r>
      <w:r>
        <w:rPr>
          <w:rStyle w:val="HTMLCode"/>
          <w:rFonts w:ascii="Consolas" w:eastAsiaTheme="minorHAnsi" w:hAnsi="Consolas"/>
          <w:color w:val="A52A2A"/>
          <w:sz w:val="23"/>
          <w:szCs w:val="23"/>
        </w:rPr>
        <w:t>/del</w:t>
      </w:r>
      <w:r>
        <w:rPr>
          <w:rStyle w:val="tagnamecolor"/>
          <w:rFonts w:ascii="Consolas" w:hAnsi="Consolas"/>
          <w:color w:val="0000CD"/>
          <w:sz w:val="23"/>
          <w:szCs w:val="23"/>
        </w:rPr>
        <w:t>&gt;</w:t>
      </w:r>
      <w:r>
        <w:rPr>
          <w:rFonts w:ascii="Consolas" w:hAnsi="Consolas"/>
          <w:color w:val="000000"/>
          <w:sz w:val="23"/>
          <w:szCs w:val="23"/>
        </w:rPr>
        <w:t> red.</w:t>
      </w: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p>
    <w:p w14:paraId="41B86A5C" w14:textId="2C5B28C4" w:rsidR="009D70E7" w:rsidRDefault="00001E9B" w:rsidP="00F37E98">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My favorite color</w:t>
      </w:r>
      <w:r w:rsidRPr="00F37E98">
        <w:rPr>
          <w:strike/>
          <w:color w:val="000000"/>
          <w:sz w:val="27"/>
          <w:szCs w:val="27"/>
        </w:rPr>
        <w:t xml:space="preserve"> </w:t>
      </w:r>
      <w:r>
        <w:rPr>
          <w:color w:val="000000"/>
          <w:sz w:val="27"/>
          <w:szCs w:val="27"/>
        </w:rPr>
        <w:t> </w:t>
      </w:r>
      <w:del w:id="41" w:author="Unknown">
        <w:r>
          <w:rPr>
            <w:color w:val="000000"/>
            <w:sz w:val="27"/>
            <w:szCs w:val="27"/>
          </w:rPr>
          <w:delText>blue</w:delText>
        </w:r>
      </w:del>
      <w:r>
        <w:rPr>
          <w:color w:val="000000"/>
          <w:sz w:val="27"/>
          <w:szCs w:val="27"/>
        </w:rPr>
        <w:t> </w:t>
      </w:r>
      <w:r w:rsidR="00F37E98">
        <w:rPr>
          <w:color w:val="000000"/>
          <w:sz w:val="27"/>
          <w:szCs w:val="27"/>
        </w:rPr>
        <w:t xml:space="preserve">is  </w:t>
      </w:r>
      <w:r>
        <w:rPr>
          <w:color w:val="000000"/>
          <w:sz w:val="27"/>
          <w:szCs w:val="27"/>
        </w:rPr>
        <w:t>red.</w:t>
      </w:r>
    </w:p>
    <w:p w14:paraId="279E7BDA" w14:textId="77777777" w:rsidR="00E17716" w:rsidRPr="00BB7259" w:rsidRDefault="00E17716" w:rsidP="00BB7259">
      <w:pPr>
        <w:pStyle w:val="Heading2"/>
        <w:rPr>
          <w:b w:val="0"/>
          <w:bCs/>
        </w:rPr>
      </w:pPr>
      <w:bookmarkStart w:id="42" w:name="_Toc114175495"/>
      <w:r w:rsidRPr="00BB7259">
        <w:rPr>
          <w:b w:val="0"/>
          <w:bCs/>
        </w:rPr>
        <w:t>HTML &lt;ins&gt; Element</w:t>
      </w:r>
      <w:bookmarkEnd w:id="42"/>
    </w:p>
    <w:p w14:paraId="06020F06" w14:textId="77777777" w:rsidR="00E17716" w:rsidRDefault="00E17716" w:rsidP="00E17716">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&lt;ins&gt;</w:t>
      </w:r>
      <w:r>
        <w:rPr>
          <w:rFonts w:ascii="Verdana" w:hAnsi="Verdana"/>
          <w:color w:val="000000"/>
          <w:sz w:val="23"/>
          <w:szCs w:val="23"/>
        </w:rPr>
        <w:t> element defines a text that has been inserted into a document. Browsers will usually underline inserted text:</w:t>
      </w:r>
    </w:p>
    <w:p w14:paraId="61D0B6F3" w14:textId="77777777" w:rsidR="00E17716" w:rsidRDefault="00E17716" w:rsidP="00E1771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r>
        <w:rPr>
          <w:rFonts w:ascii="Consolas" w:hAnsi="Consolas"/>
          <w:color w:val="000000"/>
          <w:sz w:val="23"/>
          <w:szCs w:val="23"/>
        </w:rPr>
        <w:t>My favorite color is </w:t>
      </w:r>
      <w:r>
        <w:rPr>
          <w:rStyle w:val="tagnamecolor"/>
          <w:rFonts w:ascii="Consolas" w:hAnsi="Consolas"/>
          <w:color w:val="0000CD"/>
          <w:sz w:val="23"/>
          <w:szCs w:val="23"/>
        </w:rPr>
        <w:t>&lt;</w:t>
      </w:r>
      <w:r>
        <w:rPr>
          <w:rStyle w:val="HTMLCode"/>
          <w:rFonts w:ascii="Consolas" w:eastAsiaTheme="minorHAnsi" w:hAnsi="Consolas"/>
          <w:color w:val="A52A2A"/>
          <w:sz w:val="23"/>
          <w:szCs w:val="23"/>
        </w:rPr>
        <w:t>del</w:t>
      </w:r>
      <w:r>
        <w:rPr>
          <w:rStyle w:val="tagnamecolor"/>
          <w:rFonts w:ascii="Consolas" w:hAnsi="Consolas"/>
          <w:color w:val="0000CD"/>
          <w:sz w:val="23"/>
          <w:szCs w:val="23"/>
        </w:rPr>
        <w:t>&gt;</w:t>
      </w:r>
      <w:r>
        <w:rPr>
          <w:rFonts w:ascii="Consolas" w:hAnsi="Consolas"/>
          <w:color w:val="000000"/>
          <w:sz w:val="23"/>
          <w:szCs w:val="23"/>
        </w:rPr>
        <w:t>blue</w:t>
      </w:r>
      <w:r>
        <w:rPr>
          <w:rStyle w:val="tagnamecolor"/>
          <w:rFonts w:ascii="Consolas" w:hAnsi="Consolas"/>
          <w:color w:val="0000CD"/>
          <w:sz w:val="23"/>
          <w:szCs w:val="23"/>
        </w:rPr>
        <w:t>&lt;</w:t>
      </w:r>
      <w:r>
        <w:rPr>
          <w:rStyle w:val="HTMLCode"/>
          <w:rFonts w:ascii="Consolas" w:eastAsiaTheme="minorHAnsi" w:hAnsi="Consolas"/>
          <w:color w:val="A52A2A"/>
          <w:sz w:val="23"/>
          <w:szCs w:val="23"/>
        </w:rPr>
        <w:t>/del</w:t>
      </w:r>
      <w:r>
        <w:rPr>
          <w:rStyle w:val="tagnamecolor"/>
          <w:rFonts w:ascii="Consolas" w:hAnsi="Consolas"/>
          <w:color w:val="0000CD"/>
          <w:sz w:val="23"/>
          <w:szCs w:val="23"/>
        </w:rPr>
        <w:t>&gt;</w:t>
      </w:r>
      <w:r>
        <w:rPr>
          <w:rFonts w:ascii="Consolas" w:hAnsi="Consolas"/>
          <w:color w:val="000000"/>
          <w:sz w:val="23"/>
          <w:szCs w:val="23"/>
        </w:rP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ins</w:t>
      </w:r>
      <w:r>
        <w:rPr>
          <w:rStyle w:val="tagnamecolor"/>
          <w:rFonts w:ascii="Consolas" w:hAnsi="Consolas"/>
          <w:color w:val="0000CD"/>
          <w:sz w:val="23"/>
          <w:szCs w:val="23"/>
        </w:rPr>
        <w:t>&gt;</w:t>
      </w:r>
      <w:r>
        <w:rPr>
          <w:rFonts w:ascii="Consolas" w:hAnsi="Consolas"/>
          <w:color w:val="000000"/>
          <w:sz w:val="23"/>
          <w:szCs w:val="23"/>
        </w:rPr>
        <w:t>red</w:t>
      </w:r>
      <w:r>
        <w:rPr>
          <w:rStyle w:val="tagnamecolor"/>
          <w:rFonts w:ascii="Consolas" w:hAnsi="Consolas"/>
          <w:color w:val="0000CD"/>
          <w:sz w:val="23"/>
          <w:szCs w:val="23"/>
        </w:rPr>
        <w:t>&lt;</w:t>
      </w:r>
      <w:r>
        <w:rPr>
          <w:rStyle w:val="HTMLCode"/>
          <w:rFonts w:ascii="Consolas" w:eastAsiaTheme="minorHAnsi" w:hAnsi="Consolas"/>
          <w:color w:val="A52A2A"/>
          <w:sz w:val="23"/>
          <w:szCs w:val="23"/>
        </w:rPr>
        <w:t>/ins</w:t>
      </w:r>
      <w:r>
        <w:rPr>
          <w:rStyle w:val="tagnamecolor"/>
          <w:rFonts w:ascii="Consolas" w:hAnsi="Consolas"/>
          <w:color w:val="0000CD"/>
          <w:sz w:val="23"/>
          <w:szCs w:val="23"/>
        </w:rPr>
        <w:t>&gt;</w:t>
      </w:r>
      <w:r>
        <w:rPr>
          <w:rFonts w:ascii="Consolas" w:hAnsi="Consolas"/>
          <w:color w:val="000000"/>
          <w:sz w:val="23"/>
          <w:szCs w:val="23"/>
        </w:rPr>
        <w:t>.</w:t>
      </w: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p>
    <w:p w14:paraId="39EDB8A5" w14:textId="63E92C5A" w:rsidR="00E17716" w:rsidRDefault="00E17716" w:rsidP="00E17716">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My favorite color is </w:t>
      </w:r>
      <w:del w:id="43" w:author="Unknown">
        <w:r>
          <w:rPr>
            <w:color w:val="000000"/>
            <w:sz w:val="27"/>
            <w:szCs w:val="27"/>
          </w:rPr>
          <w:delText>blue</w:delText>
        </w:r>
      </w:del>
      <w:r>
        <w:rPr>
          <w:color w:val="000000"/>
          <w:sz w:val="27"/>
          <w:szCs w:val="27"/>
        </w:rPr>
        <w:t> </w:t>
      </w:r>
      <w:ins w:id="44" w:author="Unknown">
        <w:r>
          <w:rPr>
            <w:color w:val="000000"/>
            <w:sz w:val="27"/>
            <w:szCs w:val="27"/>
          </w:rPr>
          <w:t>red</w:t>
        </w:r>
      </w:ins>
      <w:r>
        <w:rPr>
          <w:color w:val="000000"/>
          <w:sz w:val="27"/>
          <w:szCs w:val="27"/>
        </w:rPr>
        <w:t>.</w:t>
      </w:r>
    </w:p>
    <w:p w14:paraId="7ABD6F5B" w14:textId="77777777" w:rsidR="001863C9" w:rsidRDefault="001863C9" w:rsidP="001863C9">
      <w:pPr>
        <w:rPr>
          <w:color w:val="000000"/>
          <w:sz w:val="27"/>
          <w:szCs w:val="27"/>
        </w:rPr>
      </w:pPr>
    </w:p>
    <w:p w14:paraId="722F5F76" w14:textId="77777777" w:rsidR="001863C9" w:rsidRDefault="001863C9" w:rsidP="001863C9"/>
    <w:p w14:paraId="031C5E88" w14:textId="77777777" w:rsidR="001863C9" w:rsidRDefault="001863C9" w:rsidP="001863C9"/>
    <w:p w14:paraId="6291F063" w14:textId="77777777" w:rsidR="001863C9" w:rsidRDefault="001863C9" w:rsidP="001863C9"/>
    <w:p w14:paraId="47270366" w14:textId="77777777" w:rsidR="001863C9" w:rsidRDefault="001863C9" w:rsidP="001863C9"/>
    <w:p w14:paraId="268562B3" w14:textId="77777777" w:rsidR="001863C9" w:rsidRDefault="001863C9" w:rsidP="001863C9"/>
    <w:p w14:paraId="597988F0" w14:textId="77777777" w:rsidR="001863C9" w:rsidRPr="00BB7259" w:rsidRDefault="001863C9" w:rsidP="00BB7259">
      <w:pPr>
        <w:pStyle w:val="Heading2"/>
        <w:rPr>
          <w:b w:val="0"/>
          <w:bCs/>
        </w:rPr>
      </w:pPr>
      <w:bookmarkStart w:id="45" w:name="_Toc114175496"/>
      <w:r w:rsidRPr="00BB7259">
        <w:rPr>
          <w:b w:val="0"/>
          <w:bCs/>
        </w:rPr>
        <w:t>HTML &lt;sub&gt; Element</w:t>
      </w:r>
      <w:bookmarkEnd w:id="45"/>
    </w:p>
    <w:p w14:paraId="26874983" w14:textId="77777777" w:rsidR="001863C9" w:rsidRDefault="001863C9" w:rsidP="001863C9">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&lt;sub&gt;</w:t>
      </w:r>
      <w:r>
        <w:rPr>
          <w:rFonts w:ascii="Verdana" w:hAnsi="Verdana"/>
          <w:color w:val="000000"/>
          <w:sz w:val="23"/>
          <w:szCs w:val="23"/>
        </w:rPr>
        <w:t> element defines subscript text. Subscript text appears half a character below the normal line, and is sometimes rendered in a smaller font. Subscript text can be used for chemical formulas, like H</w:t>
      </w:r>
      <w:r>
        <w:rPr>
          <w:rFonts w:ascii="Verdana" w:hAnsi="Verdana"/>
          <w:color w:val="000000"/>
          <w:sz w:val="17"/>
          <w:szCs w:val="17"/>
          <w:vertAlign w:val="subscript"/>
        </w:rPr>
        <w:t>2</w:t>
      </w:r>
      <w:r>
        <w:rPr>
          <w:rFonts w:ascii="Verdana" w:hAnsi="Verdana"/>
          <w:color w:val="000000"/>
          <w:sz w:val="23"/>
          <w:szCs w:val="23"/>
        </w:rPr>
        <w:t>O:</w:t>
      </w:r>
    </w:p>
    <w:p w14:paraId="5ED67E50" w14:textId="77777777" w:rsidR="001863C9" w:rsidRDefault="001863C9" w:rsidP="00EE62B8">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r>
        <w:rPr>
          <w:rFonts w:ascii="Consolas" w:hAnsi="Consolas"/>
          <w:color w:val="000000"/>
          <w:sz w:val="23"/>
          <w:szCs w:val="23"/>
        </w:rPr>
        <w:t>This is </w:t>
      </w:r>
      <w:r>
        <w:rPr>
          <w:rStyle w:val="tagnamecolor"/>
          <w:rFonts w:ascii="Consolas" w:hAnsi="Consolas"/>
          <w:color w:val="0000CD"/>
          <w:sz w:val="23"/>
          <w:szCs w:val="23"/>
        </w:rPr>
        <w:t>&lt;</w:t>
      </w:r>
      <w:r>
        <w:rPr>
          <w:rStyle w:val="HTMLCode"/>
          <w:rFonts w:ascii="Consolas" w:eastAsiaTheme="minorHAnsi" w:hAnsi="Consolas"/>
          <w:color w:val="A52A2A"/>
          <w:sz w:val="23"/>
          <w:szCs w:val="23"/>
        </w:rPr>
        <w:t>sub</w:t>
      </w:r>
      <w:r>
        <w:rPr>
          <w:rStyle w:val="tagnamecolor"/>
          <w:rFonts w:ascii="Consolas" w:hAnsi="Consolas"/>
          <w:color w:val="0000CD"/>
          <w:sz w:val="23"/>
          <w:szCs w:val="23"/>
        </w:rPr>
        <w:t>&gt;</w:t>
      </w:r>
      <w:r>
        <w:rPr>
          <w:rFonts w:ascii="Consolas" w:hAnsi="Consolas"/>
          <w:color w:val="000000"/>
          <w:sz w:val="23"/>
          <w:szCs w:val="23"/>
        </w:rPr>
        <w:t>subscripted</w:t>
      </w:r>
      <w:r>
        <w:rPr>
          <w:rStyle w:val="tagnamecolor"/>
          <w:rFonts w:ascii="Consolas" w:hAnsi="Consolas"/>
          <w:color w:val="0000CD"/>
          <w:sz w:val="23"/>
          <w:szCs w:val="23"/>
        </w:rPr>
        <w:t>&lt;</w:t>
      </w:r>
      <w:r>
        <w:rPr>
          <w:rStyle w:val="HTMLCode"/>
          <w:rFonts w:ascii="Consolas" w:eastAsiaTheme="minorHAnsi" w:hAnsi="Consolas"/>
          <w:color w:val="A52A2A"/>
          <w:sz w:val="23"/>
          <w:szCs w:val="23"/>
        </w:rPr>
        <w:t>/sub</w:t>
      </w:r>
      <w:r>
        <w:rPr>
          <w:rStyle w:val="tagnamecolor"/>
          <w:rFonts w:ascii="Consolas" w:hAnsi="Consolas"/>
          <w:color w:val="0000CD"/>
          <w:sz w:val="23"/>
          <w:szCs w:val="23"/>
        </w:rPr>
        <w:t>&gt;</w:t>
      </w:r>
      <w:r>
        <w:rPr>
          <w:rFonts w:ascii="Consolas" w:hAnsi="Consolas"/>
          <w:color w:val="000000"/>
          <w:sz w:val="23"/>
          <w:szCs w:val="23"/>
        </w:rPr>
        <w:t> text.</w:t>
      </w: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p>
    <w:p w14:paraId="75367ED5" w14:textId="1E201F33" w:rsidR="00EE62B8" w:rsidRDefault="00EE62B8" w:rsidP="00EE62B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color w:val="000000"/>
          <w:sz w:val="27"/>
          <w:szCs w:val="27"/>
        </w:rPr>
        <w:t>This is </w:t>
      </w:r>
      <w:r>
        <w:rPr>
          <w:color w:val="000000"/>
          <w:vertAlign w:val="subscript"/>
        </w:rPr>
        <w:t>subscripted</w:t>
      </w:r>
      <w:r>
        <w:rPr>
          <w:color w:val="000000"/>
          <w:sz w:val="27"/>
          <w:szCs w:val="27"/>
        </w:rPr>
        <w:t> text.</w:t>
      </w:r>
    </w:p>
    <w:p w14:paraId="7B44C397" w14:textId="77777777" w:rsidR="001863C9" w:rsidRDefault="008625FE" w:rsidP="001863C9">
      <w:pPr>
        <w:spacing w:before="300" w:after="300"/>
        <w:rPr>
          <w:rFonts w:ascii="Times New Roman" w:hAnsi="Times New Roman"/>
          <w:sz w:val="24"/>
          <w:szCs w:val="24"/>
        </w:rPr>
      </w:pPr>
      <w:r>
        <w:pict w14:anchorId="420BCB0D">
          <v:rect id="_x0000_i1028" style="width:0;height:0" o:hralign="center" o:hrstd="t" o:hrnoshade="t" o:hr="t" fillcolor="black" stroked="f"/>
        </w:pict>
      </w:r>
    </w:p>
    <w:p w14:paraId="181063E8" w14:textId="77777777" w:rsidR="001863C9" w:rsidRPr="00BB7259" w:rsidRDefault="001863C9" w:rsidP="00BB7259">
      <w:pPr>
        <w:pStyle w:val="Heading2"/>
        <w:rPr>
          <w:b w:val="0"/>
          <w:bCs/>
        </w:rPr>
      </w:pPr>
      <w:bookmarkStart w:id="46" w:name="_Toc114175497"/>
      <w:r w:rsidRPr="00BB7259">
        <w:rPr>
          <w:b w:val="0"/>
          <w:bCs/>
        </w:rPr>
        <w:t>HTML &lt;sup&gt; Element</w:t>
      </w:r>
      <w:bookmarkEnd w:id="46"/>
    </w:p>
    <w:p w14:paraId="619F5ECD" w14:textId="686D2D96" w:rsidR="001863C9" w:rsidRPr="001863C9" w:rsidRDefault="001863C9" w:rsidP="001863C9">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&lt;sup&gt;</w:t>
      </w:r>
      <w:r>
        <w:rPr>
          <w:rFonts w:ascii="Verdana" w:hAnsi="Verdana"/>
          <w:color w:val="000000"/>
          <w:sz w:val="23"/>
          <w:szCs w:val="23"/>
        </w:rPr>
        <w:t> element defines superscript text. Superscript text appears half a character above the normal line, and is sometimes rendered in a smaller font. Superscript text can be used for footnotes, like WWW</w:t>
      </w:r>
      <w:r>
        <w:rPr>
          <w:rFonts w:ascii="Verdana" w:hAnsi="Verdana"/>
          <w:color w:val="000000"/>
          <w:sz w:val="17"/>
          <w:szCs w:val="17"/>
          <w:vertAlign w:val="superscript"/>
        </w:rPr>
        <w:t>[1]</w:t>
      </w:r>
      <w:r>
        <w:rPr>
          <w:rFonts w:ascii="Verdana" w:hAnsi="Verdana"/>
          <w:color w:val="000000"/>
          <w:sz w:val="23"/>
          <w:szCs w:val="23"/>
        </w:rPr>
        <w:t>:</w:t>
      </w:r>
    </w:p>
    <w:p w14:paraId="3A04D922" w14:textId="77777777" w:rsidR="001863C9" w:rsidRDefault="001863C9" w:rsidP="00EE62B8">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r>
        <w:rPr>
          <w:rFonts w:ascii="Consolas" w:hAnsi="Consolas"/>
          <w:color w:val="000000"/>
          <w:sz w:val="23"/>
          <w:szCs w:val="23"/>
        </w:rPr>
        <w:t>This is </w:t>
      </w:r>
      <w:r>
        <w:rPr>
          <w:rStyle w:val="tagnamecolor"/>
          <w:rFonts w:ascii="Consolas" w:hAnsi="Consolas"/>
          <w:color w:val="0000CD"/>
          <w:sz w:val="23"/>
          <w:szCs w:val="23"/>
        </w:rPr>
        <w:t>&lt;</w:t>
      </w:r>
      <w:r>
        <w:rPr>
          <w:rStyle w:val="HTMLCode"/>
          <w:rFonts w:ascii="Consolas" w:eastAsiaTheme="minorHAnsi" w:hAnsi="Consolas"/>
          <w:color w:val="A52A2A"/>
          <w:sz w:val="23"/>
          <w:szCs w:val="23"/>
        </w:rPr>
        <w:t>sup</w:t>
      </w:r>
      <w:r>
        <w:rPr>
          <w:rStyle w:val="tagnamecolor"/>
          <w:rFonts w:ascii="Consolas" w:hAnsi="Consolas"/>
          <w:color w:val="0000CD"/>
          <w:sz w:val="23"/>
          <w:szCs w:val="23"/>
        </w:rPr>
        <w:t>&gt;</w:t>
      </w:r>
      <w:r>
        <w:rPr>
          <w:rFonts w:ascii="Consolas" w:hAnsi="Consolas"/>
          <w:color w:val="000000"/>
          <w:sz w:val="23"/>
          <w:szCs w:val="23"/>
        </w:rPr>
        <w:t>superscripted</w:t>
      </w:r>
      <w:r>
        <w:rPr>
          <w:rStyle w:val="tagnamecolor"/>
          <w:rFonts w:ascii="Consolas" w:hAnsi="Consolas"/>
          <w:color w:val="0000CD"/>
          <w:sz w:val="23"/>
          <w:szCs w:val="23"/>
        </w:rPr>
        <w:t>&lt;</w:t>
      </w:r>
      <w:r>
        <w:rPr>
          <w:rStyle w:val="HTMLCode"/>
          <w:rFonts w:ascii="Consolas" w:eastAsiaTheme="minorHAnsi" w:hAnsi="Consolas"/>
          <w:color w:val="A52A2A"/>
          <w:sz w:val="23"/>
          <w:szCs w:val="23"/>
        </w:rPr>
        <w:t>/sup</w:t>
      </w:r>
      <w:r>
        <w:rPr>
          <w:rStyle w:val="tagnamecolor"/>
          <w:rFonts w:ascii="Consolas" w:hAnsi="Consolas"/>
          <w:color w:val="0000CD"/>
          <w:sz w:val="23"/>
          <w:szCs w:val="23"/>
        </w:rPr>
        <w:t>&gt;</w:t>
      </w:r>
      <w:r>
        <w:rPr>
          <w:rFonts w:ascii="Consolas" w:hAnsi="Consolas"/>
          <w:color w:val="000000"/>
          <w:sz w:val="23"/>
          <w:szCs w:val="23"/>
        </w:rPr>
        <w:t> text.</w:t>
      </w: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p>
    <w:p w14:paraId="7D78DD6B" w14:textId="3B4CA270" w:rsidR="00EE62B8" w:rsidRDefault="00EE62B8" w:rsidP="00EE62B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color w:val="000000"/>
          <w:sz w:val="27"/>
          <w:szCs w:val="27"/>
        </w:rPr>
        <w:t>This is </w:t>
      </w:r>
      <w:r>
        <w:rPr>
          <w:color w:val="000000"/>
          <w:vertAlign w:val="superscript"/>
        </w:rPr>
        <w:t>superscripted</w:t>
      </w:r>
      <w:r>
        <w:rPr>
          <w:color w:val="000000"/>
          <w:sz w:val="27"/>
          <w:szCs w:val="27"/>
        </w:rPr>
        <w:t> text.</w:t>
      </w:r>
    </w:p>
    <w:p w14:paraId="526AD2E4" w14:textId="77777777" w:rsidR="001863C9" w:rsidRDefault="001863C9" w:rsidP="001863C9"/>
    <w:p w14:paraId="3B17E61D" w14:textId="77777777" w:rsidR="00B44A7B" w:rsidRPr="00BB7259" w:rsidRDefault="00B44A7B" w:rsidP="00BB7259">
      <w:pPr>
        <w:pStyle w:val="Heading2"/>
        <w:rPr>
          <w:b w:val="0"/>
          <w:bCs/>
        </w:rPr>
      </w:pPr>
      <w:bookmarkStart w:id="47" w:name="_Toc114175498"/>
      <w:r w:rsidRPr="00BB7259">
        <w:rPr>
          <w:b w:val="0"/>
          <w:bCs/>
        </w:rPr>
        <w:t>HTML </w:t>
      </w:r>
      <w:r w:rsidRPr="00BB7259">
        <w:rPr>
          <w:rStyle w:val="Hyperlink"/>
          <w:b w:val="0"/>
          <w:bCs/>
        </w:rPr>
        <w:t>Quotation and Citation Elements</w:t>
      </w:r>
      <w:bookmarkEnd w:id="47"/>
    </w:p>
    <w:p w14:paraId="60C0CCFD" w14:textId="77777777" w:rsidR="00B44A7B" w:rsidRDefault="00B44A7B" w:rsidP="001863C9"/>
    <w:p w14:paraId="53BE291E" w14:textId="52D7DC00" w:rsidR="00B44A7B" w:rsidRDefault="00A326E8" w:rsidP="001863C9">
      <w:pPr>
        <w:rPr>
          <w:rFonts w:ascii="Verdana" w:hAnsi="Verdana"/>
          <w:color w:val="000000"/>
          <w:shd w:val="clear" w:color="auto" w:fill="FFFFFF"/>
        </w:rPr>
      </w:pPr>
      <w:r>
        <w:rPr>
          <w:rFonts w:ascii="Verdana" w:hAnsi="Verdana"/>
          <w:color w:val="000000"/>
          <w:shd w:val="clear" w:color="auto" w:fill="FFFFFF"/>
        </w:rPr>
        <w:t>we will go through the </w:t>
      </w:r>
      <w:r>
        <w:rPr>
          <w:rStyle w:val="Emphasis"/>
          <w:rFonts w:ascii="Consolas" w:eastAsiaTheme="majorEastAsia" w:hAnsi="Consolas"/>
          <w:color w:val="DC143C"/>
          <w:sz w:val="25"/>
          <w:szCs w:val="25"/>
        </w:rPr>
        <w:t>&lt;blockquote&gt;</w:t>
      </w:r>
      <w:r>
        <w:rPr>
          <w:rFonts w:ascii="Verdana" w:hAnsi="Verdana"/>
          <w:color w:val="000000"/>
          <w:shd w:val="clear" w:color="auto" w:fill="FFFFFF"/>
        </w:rPr>
        <w:t>,</w:t>
      </w:r>
      <w:r>
        <w:rPr>
          <w:rStyle w:val="Emphasis"/>
          <w:rFonts w:ascii="Consolas" w:eastAsiaTheme="majorEastAsia" w:hAnsi="Consolas"/>
          <w:color w:val="DC143C"/>
          <w:sz w:val="25"/>
          <w:szCs w:val="25"/>
        </w:rPr>
        <w:t>&lt;q&gt;</w:t>
      </w:r>
      <w:r>
        <w:rPr>
          <w:rFonts w:ascii="Verdana" w:hAnsi="Verdana"/>
          <w:color w:val="000000"/>
          <w:shd w:val="clear" w:color="auto" w:fill="FFFFFF"/>
        </w:rPr>
        <w:t>, </w:t>
      </w:r>
      <w:r>
        <w:rPr>
          <w:rStyle w:val="Emphasis"/>
          <w:rFonts w:ascii="Consolas" w:eastAsiaTheme="majorEastAsia" w:hAnsi="Consolas"/>
          <w:color w:val="DC143C"/>
          <w:sz w:val="25"/>
          <w:szCs w:val="25"/>
        </w:rPr>
        <w:t>&lt;</w:t>
      </w:r>
      <w:proofErr w:type="spellStart"/>
      <w:r>
        <w:rPr>
          <w:rStyle w:val="Emphasis"/>
          <w:rFonts w:ascii="Consolas" w:eastAsiaTheme="majorEastAsia" w:hAnsi="Consolas"/>
          <w:color w:val="DC143C"/>
          <w:sz w:val="25"/>
          <w:szCs w:val="25"/>
        </w:rPr>
        <w:t>abbr</w:t>
      </w:r>
      <w:proofErr w:type="spellEnd"/>
      <w:r>
        <w:rPr>
          <w:rStyle w:val="Emphasis"/>
          <w:rFonts w:ascii="Consolas" w:eastAsiaTheme="majorEastAsia" w:hAnsi="Consolas"/>
          <w:color w:val="DC143C"/>
          <w:sz w:val="25"/>
          <w:szCs w:val="25"/>
        </w:rPr>
        <w:t>&gt;</w:t>
      </w:r>
      <w:r>
        <w:rPr>
          <w:rFonts w:ascii="Verdana" w:hAnsi="Verdana"/>
          <w:color w:val="000000"/>
          <w:shd w:val="clear" w:color="auto" w:fill="FFFFFF"/>
        </w:rPr>
        <w:t>, </w:t>
      </w:r>
      <w:r>
        <w:rPr>
          <w:rStyle w:val="Emphasis"/>
          <w:rFonts w:ascii="Consolas" w:eastAsiaTheme="majorEastAsia" w:hAnsi="Consolas"/>
          <w:color w:val="DC143C"/>
          <w:sz w:val="25"/>
          <w:szCs w:val="25"/>
        </w:rPr>
        <w:t>&lt;address&gt;</w:t>
      </w:r>
      <w:r>
        <w:rPr>
          <w:rFonts w:ascii="Verdana" w:hAnsi="Verdana"/>
          <w:color w:val="000000"/>
          <w:shd w:val="clear" w:color="auto" w:fill="FFFFFF"/>
        </w:rPr>
        <w:t>, </w:t>
      </w:r>
      <w:r>
        <w:rPr>
          <w:rStyle w:val="Emphasis"/>
          <w:rFonts w:ascii="Consolas" w:eastAsiaTheme="majorEastAsia" w:hAnsi="Consolas"/>
          <w:color w:val="DC143C"/>
          <w:sz w:val="25"/>
          <w:szCs w:val="25"/>
        </w:rPr>
        <w:t>&lt;cite&gt;</w:t>
      </w:r>
      <w:r>
        <w:rPr>
          <w:rFonts w:ascii="Verdana" w:hAnsi="Verdana"/>
          <w:color w:val="000000"/>
          <w:shd w:val="clear" w:color="auto" w:fill="FFFFFF"/>
        </w:rPr>
        <w:t>, and </w:t>
      </w:r>
      <w:r>
        <w:rPr>
          <w:rStyle w:val="Emphasis"/>
          <w:rFonts w:ascii="Consolas" w:eastAsiaTheme="majorEastAsia" w:hAnsi="Consolas"/>
          <w:color w:val="DC143C"/>
          <w:sz w:val="25"/>
          <w:szCs w:val="25"/>
        </w:rPr>
        <w:t>&lt;</w:t>
      </w:r>
      <w:proofErr w:type="spellStart"/>
      <w:r>
        <w:rPr>
          <w:rStyle w:val="Emphasis"/>
          <w:rFonts w:ascii="Consolas" w:eastAsiaTheme="majorEastAsia" w:hAnsi="Consolas"/>
          <w:color w:val="DC143C"/>
          <w:sz w:val="25"/>
          <w:szCs w:val="25"/>
        </w:rPr>
        <w:t>bdo</w:t>
      </w:r>
      <w:proofErr w:type="spellEnd"/>
      <w:r>
        <w:rPr>
          <w:rStyle w:val="Emphasis"/>
          <w:rFonts w:ascii="Consolas" w:eastAsiaTheme="majorEastAsia" w:hAnsi="Consolas"/>
          <w:color w:val="DC143C"/>
          <w:sz w:val="25"/>
          <w:szCs w:val="25"/>
        </w:rPr>
        <w:t>&gt;</w:t>
      </w:r>
      <w:r>
        <w:rPr>
          <w:rFonts w:ascii="Verdana" w:hAnsi="Verdana"/>
          <w:color w:val="000000"/>
          <w:shd w:val="clear" w:color="auto" w:fill="FFFFFF"/>
        </w:rPr>
        <w:t> HTML elements.</w:t>
      </w:r>
    </w:p>
    <w:p w14:paraId="4963FF9F" w14:textId="77777777" w:rsidR="00585765" w:rsidRPr="00BB7259" w:rsidRDefault="00585765" w:rsidP="00BB7259">
      <w:pPr>
        <w:pStyle w:val="Heading2"/>
        <w:rPr>
          <w:b w:val="0"/>
          <w:bCs/>
        </w:rPr>
      </w:pPr>
      <w:bookmarkStart w:id="48" w:name="_Toc114175499"/>
      <w:r w:rsidRPr="00BB7259">
        <w:rPr>
          <w:b w:val="0"/>
          <w:bCs/>
        </w:rPr>
        <w:t>HTML &lt;blockquote&gt; for Quotations</w:t>
      </w:r>
      <w:bookmarkEnd w:id="48"/>
    </w:p>
    <w:p w14:paraId="1C525B3E" w14:textId="77777777" w:rsidR="00585765" w:rsidRDefault="00585765" w:rsidP="00585765">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&lt;blockquote&gt;</w:t>
      </w:r>
      <w:r>
        <w:rPr>
          <w:rFonts w:ascii="Verdana" w:hAnsi="Verdana"/>
          <w:color w:val="000000"/>
          <w:sz w:val="23"/>
          <w:szCs w:val="23"/>
        </w:rPr>
        <w:t> element defines a section that is quoted from another source.</w:t>
      </w:r>
    </w:p>
    <w:p w14:paraId="1E832341" w14:textId="77777777" w:rsidR="00585765" w:rsidRDefault="00585765" w:rsidP="00585765">
      <w:pPr>
        <w:shd w:val="clear" w:color="auto" w:fill="FFFFFF"/>
        <w:spacing w:before="288" w:after="288"/>
        <w:rPr>
          <w:rFonts w:ascii="Verdana" w:hAnsi="Verdana"/>
          <w:color w:val="000000"/>
          <w:sz w:val="23"/>
          <w:szCs w:val="23"/>
        </w:rPr>
      </w:pPr>
      <w:r>
        <w:rPr>
          <w:rFonts w:ascii="Verdana" w:hAnsi="Verdana"/>
          <w:color w:val="000000"/>
          <w:sz w:val="23"/>
          <w:szCs w:val="23"/>
        </w:rPr>
        <w:t>Browsers usually indent </w:t>
      </w:r>
      <w:r>
        <w:rPr>
          <w:rStyle w:val="Emphasis"/>
          <w:rFonts w:ascii="Consolas" w:hAnsi="Consolas"/>
          <w:color w:val="DC143C"/>
        </w:rPr>
        <w:t>&lt;blockquote&gt;</w:t>
      </w:r>
      <w:r>
        <w:rPr>
          <w:rFonts w:ascii="Verdana" w:hAnsi="Verdana"/>
          <w:color w:val="000000"/>
          <w:sz w:val="23"/>
          <w:szCs w:val="23"/>
        </w:rPr>
        <w:t> elements.</w:t>
      </w:r>
    </w:p>
    <w:p w14:paraId="1383D32A" w14:textId="77777777" w:rsidR="00585765" w:rsidRDefault="00585765" w:rsidP="00585765">
      <w:pPr>
        <w:shd w:val="clear" w:color="auto" w:fill="FFFFFF"/>
        <w:spacing w:before="288" w:after="288"/>
        <w:rPr>
          <w:rFonts w:ascii="Verdana" w:hAnsi="Verdana"/>
          <w:color w:val="000000"/>
          <w:sz w:val="23"/>
          <w:szCs w:val="23"/>
        </w:rPr>
      </w:pPr>
    </w:p>
    <w:p w14:paraId="585808F2" w14:textId="77777777" w:rsidR="00585765" w:rsidRDefault="00585765" w:rsidP="00585765">
      <w:pPr>
        <w:shd w:val="clear" w:color="auto" w:fill="FFFFFF"/>
        <w:spacing w:before="288" w:after="288"/>
        <w:rPr>
          <w:rFonts w:ascii="Verdana" w:hAnsi="Verdana"/>
          <w:color w:val="000000"/>
          <w:sz w:val="23"/>
          <w:szCs w:val="23"/>
        </w:rPr>
      </w:pPr>
    </w:p>
    <w:p w14:paraId="1BAB73E3" w14:textId="77777777" w:rsidR="00585765" w:rsidRDefault="00585765" w:rsidP="00585765">
      <w:pPr>
        <w:shd w:val="clear" w:color="auto" w:fill="FFFFFF"/>
        <w:spacing w:before="288" w:after="288"/>
        <w:rPr>
          <w:rFonts w:ascii="Verdana" w:hAnsi="Verdana"/>
          <w:color w:val="000000"/>
          <w:sz w:val="23"/>
          <w:szCs w:val="23"/>
        </w:rPr>
      </w:pPr>
    </w:p>
    <w:p w14:paraId="088C4A8C" w14:textId="77777777" w:rsidR="00585765" w:rsidRDefault="00585765" w:rsidP="00585765">
      <w:pPr>
        <w:shd w:val="clear" w:color="auto" w:fill="FFFFFF"/>
        <w:spacing w:before="288" w:after="288"/>
        <w:rPr>
          <w:rFonts w:ascii="Verdana" w:hAnsi="Verdana"/>
          <w:color w:val="000000"/>
          <w:sz w:val="23"/>
          <w:szCs w:val="23"/>
        </w:rPr>
      </w:pPr>
    </w:p>
    <w:p w14:paraId="780B6138" w14:textId="7D68E30A" w:rsidR="00585765" w:rsidRDefault="00D67A13" w:rsidP="00395D52">
      <w:pPr>
        <w:pBdr>
          <w:top w:val="single" w:sz="4" w:space="1" w:color="auto"/>
          <w:left w:val="single" w:sz="4" w:space="4" w:color="auto"/>
          <w:bottom w:val="single" w:sz="4" w:space="1" w:color="auto"/>
          <w:right w:val="single" w:sz="4" w:space="4" w:color="auto"/>
        </w:pBdr>
        <w:shd w:val="clear" w:color="auto" w:fill="FFFFFF"/>
        <w:spacing w:before="288" w:after="288"/>
        <w:rPr>
          <w:rStyle w:val="tagnamecolor"/>
          <w:rFonts w:ascii="Consolas" w:eastAsiaTheme="majorEastAsia" w:hAnsi="Consolas"/>
          <w:color w:val="0000CD"/>
          <w:sz w:val="23"/>
          <w:szCs w:val="23"/>
        </w:rPr>
      </w:pPr>
      <w:r>
        <w:rPr>
          <w:rStyle w:val="tagnamecolor"/>
          <w:rFonts w:ascii="Consolas" w:eastAsiaTheme="majorEastAsia" w:hAnsi="Consolas"/>
          <w:color w:val="0000CD"/>
          <w:sz w:val="23"/>
          <w:szCs w:val="23"/>
        </w:rPr>
        <w:t>&lt;</w:t>
      </w:r>
      <w:r>
        <w:rPr>
          <w:rStyle w:val="HTMLCode"/>
          <w:rFonts w:ascii="Consolas" w:eastAsiaTheme="majorEastAsia" w:hAnsi="Consolas"/>
          <w:color w:val="A52A2A"/>
          <w:sz w:val="23"/>
        </w:rPr>
        <w:t>p</w:t>
      </w:r>
      <w:r>
        <w:rPr>
          <w:rStyle w:val="tagnamecolor"/>
          <w:rFonts w:ascii="Consolas" w:eastAsiaTheme="majorEastAsia" w:hAnsi="Consolas"/>
          <w:color w:val="0000CD"/>
          <w:sz w:val="23"/>
          <w:szCs w:val="23"/>
        </w:rPr>
        <w:t>&gt;</w:t>
      </w:r>
      <w:r>
        <w:rPr>
          <w:rFonts w:ascii="Consolas" w:hAnsi="Consolas"/>
          <w:color w:val="000000"/>
          <w:sz w:val="23"/>
          <w:szCs w:val="23"/>
          <w:shd w:val="clear" w:color="auto" w:fill="FFFFFF"/>
        </w:rPr>
        <w:t>Here is a quote from WWF's website:</w:t>
      </w:r>
      <w:r>
        <w:rPr>
          <w:rStyle w:val="tagnamecolor"/>
          <w:rFonts w:ascii="Consolas" w:eastAsiaTheme="majorEastAsia" w:hAnsi="Consolas"/>
          <w:color w:val="0000CD"/>
          <w:sz w:val="23"/>
          <w:szCs w:val="23"/>
        </w:rPr>
        <w:t>&lt;</w:t>
      </w:r>
      <w:r>
        <w:rPr>
          <w:rStyle w:val="HTMLCode"/>
          <w:rFonts w:ascii="Consolas" w:eastAsiaTheme="majorEastAsia" w:hAnsi="Consolas"/>
          <w:color w:val="A52A2A"/>
          <w:sz w:val="23"/>
        </w:rPr>
        <w:t>/p</w:t>
      </w:r>
      <w:r>
        <w:rPr>
          <w:rStyle w:val="tagnamecolor"/>
          <w:rFonts w:ascii="Consolas" w:eastAsiaTheme="majorEastAsia" w:hAnsi="Consolas"/>
          <w:color w:val="0000CD"/>
          <w:sz w:val="23"/>
          <w:szCs w:val="23"/>
        </w:rPr>
        <w:t>&gt;</w:t>
      </w:r>
      <w:r>
        <w:rPr>
          <w:rFonts w:ascii="Consolas" w:hAnsi="Consolas"/>
          <w:color w:val="000000"/>
          <w:sz w:val="23"/>
          <w:szCs w:val="23"/>
        </w:rPr>
        <w:br/>
      </w:r>
      <w:r>
        <w:rPr>
          <w:rStyle w:val="tagnamecolor"/>
          <w:rFonts w:ascii="Consolas" w:eastAsiaTheme="majorEastAsia" w:hAnsi="Consolas"/>
          <w:color w:val="0000CD"/>
          <w:sz w:val="23"/>
          <w:szCs w:val="23"/>
        </w:rPr>
        <w:t>&lt;</w:t>
      </w:r>
      <w:r>
        <w:rPr>
          <w:rStyle w:val="HTMLCode"/>
          <w:rFonts w:ascii="Consolas" w:eastAsiaTheme="majorEastAsia" w:hAnsi="Consolas"/>
          <w:color w:val="A52A2A"/>
          <w:sz w:val="23"/>
        </w:rPr>
        <w:t>blockquote</w:t>
      </w:r>
      <w:r>
        <w:rPr>
          <w:rStyle w:val="tagcolor"/>
          <w:rFonts w:ascii="Consolas" w:hAnsi="Consolas"/>
          <w:color w:val="FF0000"/>
          <w:sz w:val="23"/>
          <w:szCs w:val="23"/>
        </w:rPr>
        <w:t> cite</w:t>
      </w:r>
      <w:r>
        <w:rPr>
          <w:rStyle w:val="colorh1"/>
          <w:rFonts w:ascii="Consolas" w:hAnsi="Consolas"/>
          <w:color w:val="0000CD"/>
          <w:sz w:val="23"/>
          <w:szCs w:val="23"/>
        </w:rPr>
        <w:t>="http://www.worldwildlife.org/who/index.html"</w:t>
      </w:r>
      <w:r>
        <w:rPr>
          <w:rStyle w:val="tagnamecolor"/>
          <w:rFonts w:ascii="Consolas" w:eastAsiaTheme="majorEastAsia"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For 50 years, WWF has been protecting the future of nature.</w:t>
      </w:r>
      <w:r>
        <w:rPr>
          <w:rFonts w:ascii="Consolas" w:hAnsi="Consolas"/>
          <w:color w:val="000000"/>
          <w:sz w:val="23"/>
          <w:szCs w:val="23"/>
        </w:rPr>
        <w:br/>
      </w:r>
      <w:r>
        <w:rPr>
          <w:rFonts w:ascii="Consolas" w:hAnsi="Consolas"/>
          <w:color w:val="000000"/>
          <w:sz w:val="23"/>
          <w:szCs w:val="23"/>
          <w:shd w:val="clear" w:color="auto" w:fill="FFFFFF"/>
        </w:rPr>
        <w:t>The world's leading conservation organization,</w:t>
      </w:r>
      <w:r>
        <w:rPr>
          <w:rFonts w:ascii="Consolas" w:hAnsi="Consolas"/>
          <w:color w:val="000000"/>
          <w:sz w:val="23"/>
          <w:szCs w:val="23"/>
        </w:rPr>
        <w:br/>
      </w:r>
      <w:r>
        <w:rPr>
          <w:rFonts w:ascii="Consolas" w:hAnsi="Consolas"/>
          <w:color w:val="000000"/>
          <w:sz w:val="23"/>
          <w:szCs w:val="23"/>
          <w:shd w:val="clear" w:color="auto" w:fill="FFFFFF"/>
        </w:rPr>
        <w:t>WWF works in 100 countries and is supported by</w:t>
      </w:r>
      <w:r>
        <w:rPr>
          <w:rFonts w:ascii="Consolas" w:hAnsi="Consolas"/>
          <w:color w:val="000000"/>
          <w:sz w:val="23"/>
          <w:szCs w:val="23"/>
        </w:rPr>
        <w:br/>
      </w:r>
      <w:r>
        <w:rPr>
          <w:rFonts w:ascii="Consolas" w:hAnsi="Consolas"/>
          <w:color w:val="000000"/>
          <w:sz w:val="23"/>
          <w:szCs w:val="23"/>
          <w:shd w:val="clear" w:color="auto" w:fill="FFFFFF"/>
        </w:rPr>
        <w:t>1.2 million members in the United States and</w:t>
      </w:r>
      <w:r>
        <w:rPr>
          <w:rFonts w:ascii="Consolas" w:hAnsi="Consolas"/>
          <w:color w:val="000000"/>
          <w:sz w:val="23"/>
          <w:szCs w:val="23"/>
        </w:rPr>
        <w:br/>
      </w:r>
      <w:r>
        <w:rPr>
          <w:rFonts w:ascii="Consolas" w:hAnsi="Consolas"/>
          <w:color w:val="000000"/>
          <w:sz w:val="23"/>
          <w:szCs w:val="23"/>
          <w:shd w:val="clear" w:color="auto" w:fill="FFFFFF"/>
        </w:rPr>
        <w:t>close to 5 million globally.</w:t>
      </w:r>
      <w:r>
        <w:rPr>
          <w:rFonts w:ascii="Consolas" w:hAnsi="Consolas"/>
          <w:color w:val="000000"/>
          <w:sz w:val="23"/>
          <w:szCs w:val="23"/>
        </w:rPr>
        <w:br/>
      </w:r>
      <w:r>
        <w:rPr>
          <w:rStyle w:val="tagnamecolor"/>
          <w:rFonts w:ascii="Consolas" w:eastAsiaTheme="majorEastAsia" w:hAnsi="Consolas"/>
          <w:color w:val="0000CD"/>
          <w:sz w:val="23"/>
          <w:szCs w:val="23"/>
        </w:rPr>
        <w:t>&lt;</w:t>
      </w:r>
      <w:r>
        <w:rPr>
          <w:rStyle w:val="HTMLCode"/>
          <w:rFonts w:ascii="Consolas" w:eastAsiaTheme="majorEastAsia" w:hAnsi="Consolas"/>
          <w:color w:val="A52A2A"/>
          <w:sz w:val="23"/>
        </w:rPr>
        <w:t>/blockquote</w:t>
      </w:r>
      <w:r>
        <w:rPr>
          <w:rStyle w:val="tagnamecolor"/>
          <w:rFonts w:ascii="Consolas" w:eastAsiaTheme="majorEastAsia" w:hAnsi="Consolas"/>
          <w:color w:val="0000CD"/>
          <w:sz w:val="23"/>
          <w:szCs w:val="23"/>
        </w:rPr>
        <w:t xml:space="preserve">&gt; </w:t>
      </w:r>
    </w:p>
    <w:p w14:paraId="16883CE9" w14:textId="1B8D6BE5" w:rsidR="00395D52" w:rsidRDefault="00395D52" w:rsidP="00395D52">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Output - </w:t>
      </w:r>
    </w:p>
    <w:p w14:paraId="642FD4D8" w14:textId="3262E216" w:rsidR="00395D52" w:rsidRPr="00395D52" w:rsidRDefault="00395D52" w:rsidP="00395D52">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color w:val="000000"/>
          <w:sz w:val="27"/>
          <w:szCs w:val="27"/>
        </w:rPr>
      </w:pPr>
      <w:r w:rsidRPr="00395D52">
        <w:rPr>
          <w:rFonts w:ascii="Times New Roman" w:eastAsia="Times New Roman" w:hAnsi="Times New Roman" w:cs="Times New Roman"/>
          <w:color w:val="000000"/>
          <w:sz w:val="27"/>
          <w:szCs w:val="27"/>
        </w:rPr>
        <w:t>Here is a quote from WWF's website:</w:t>
      </w:r>
    </w:p>
    <w:p w14:paraId="1A05618D" w14:textId="77777777" w:rsidR="00395D52" w:rsidRPr="00395D52" w:rsidRDefault="00395D52" w:rsidP="00395D52">
      <w:pPr>
        <w:pBdr>
          <w:top w:val="single" w:sz="4" w:space="1" w:color="auto"/>
          <w:left w:val="single" w:sz="4" w:space="4" w:color="auto"/>
          <w:bottom w:val="single" w:sz="4" w:space="1" w:color="auto"/>
          <w:right w:val="single" w:sz="4" w:space="4" w:color="auto"/>
        </w:pBdr>
        <w:spacing w:after="100" w:line="240" w:lineRule="auto"/>
        <w:rPr>
          <w:rFonts w:ascii="Times New Roman" w:eastAsia="Times New Roman" w:hAnsi="Times New Roman" w:cs="Times New Roman"/>
          <w:color w:val="000000"/>
          <w:sz w:val="27"/>
          <w:szCs w:val="27"/>
        </w:rPr>
      </w:pPr>
      <w:r w:rsidRPr="00395D52">
        <w:rPr>
          <w:rFonts w:ascii="Times New Roman" w:eastAsia="Times New Roman" w:hAnsi="Times New Roman" w:cs="Times New Roman"/>
          <w:color w:val="000000"/>
          <w:sz w:val="27"/>
          <w:szCs w:val="27"/>
        </w:rPr>
        <w:t>For 50 years, WWF has been protecting the future of nature. The world's leading conservation organization, WWF works in 100 countries and is supported by 1.2 million members in the United States and close to 5 million globally.</w:t>
      </w:r>
    </w:p>
    <w:p w14:paraId="578C7B57" w14:textId="77777777" w:rsidR="00221B20" w:rsidRPr="0011084A" w:rsidRDefault="00221B20" w:rsidP="0011084A">
      <w:pPr>
        <w:pStyle w:val="Heading2"/>
        <w:rPr>
          <w:b w:val="0"/>
          <w:bCs/>
        </w:rPr>
      </w:pPr>
      <w:bookmarkStart w:id="49" w:name="_Toc114175500"/>
      <w:r w:rsidRPr="0011084A">
        <w:rPr>
          <w:b w:val="0"/>
          <w:bCs/>
        </w:rPr>
        <w:t>HTML &lt;q&gt; for Short Quotations</w:t>
      </w:r>
      <w:bookmarkEnd w:id="49"/>
    </w:p>
    <w:p w14:paraId="4364988D" w14:textId="77777777" w:rsidR="00221B20" w:rsidRDefault="00221B20" w:rsidP="00221B20">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&lt;q&gt;</w:t>
      </w:r>
      <w:r>
        <w:rPr>
          <w:rFonts w:ascii="Verdana" w:hAnsi="Verdana"/>
          <w:color w:val="000000"/>
          <w:sz w:val="23"/>
          <w:szCs w:val="23"/>
        </w:rPr>
        <w:t> tag defines a short quotation.</w:t>
      </w:r>
    </w:p>
    <w:p w14:paraId="053D3696" w14:textId="77777777" w:rsidR="00221B20" w:rsidRDefault="00221B20" w:rsidP="00221B20">
      <w:pPr>
        <w:shd w:val="clear" w:color="auto" w:fill="FFFFFF"/>
        <w:spacing w:before="288" w:after="288"/>
        <w:rPr>
          <w:rFonts w:ascii="Verdana" w:hAnsi="Verdana"/>
          <w:color w:val="000000"/>
          <w:sz w:val="23"/>
          <w:szCs w:val="23"/>
        </w:rPr>
      </w:pPr>
      <w:r>
        <w:rPr>
          <w:rFonts w:ascii="Verdana" w:hAnsi="Verdana"/>
          <w:color w:val="000000"/>
          <w:sz w:val="23"/>
          <w:szCs w:val="23"/>
        </w:rPr>
        <w:t>Browsers normally insert quotation marks around the quotation.</w:t>
      </w:r>
    </w:p>
    <w:p w14:paraId="4971E54C" w14:textId="77777777" w:rsidR="00221B20" w:rsidRDefault="00221B20" w:rsidP="00CC2DAC">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r>
        <w:rPr>
          <w:rFonts w:ascii="Consolas" w:hAnsi="Consolas"/>
          <w:color w:val="000000"/>
          <w:sz w:val="23"/>
          <w:szCs w:val="23"/>
        </w:rPr>
        <w:t>WWF's goal is to: </w:t>
      </w:r>
      <w:r>
        <w:rPr>
          <w:rStyle w:val="tagnamecolor"/>
          <w:rFonts w:ascii="Consolas" w:hAnsi="Consolas"/>
          <w:color w:val="0000CD"/>
          <w:sz w:val="23"/>
          <w:szCs w:val="23"/>
        </w:rPr>
        <w:t>&lt;</w:t>
      </w:r>
      <w:r>
        <w:rPr>
          <w:rStyle w:val="HTMLCode"/>
          <w:rFonts w:ascii="Consolas" w:eastAsiaTheme="minorHAnsi" w:hAnsi="Consolas"/>
          <w:color w:val="A52A2A"/>
          <w:sz w:val="23"/>
          <w:szCs w:val="23"/>
        </w:rPr>
        <w:t>q</w:t>
      </w:r>
      <w:r>
        <w:rPr>
          <w:rStyle w:val="tagnamecolor"/>
          <w:rFonts w:ascii="Consolas" w:hAnsi="Consolas"/>
          <w:color w:val="0000CD"/>
          <w:sz w:val="23"/>
          <w:szCs w:val="23"/>
        </w:rPr>
        <w:t>&gt;</w:t>
      </w:r>
      <w:r>
        <w:rPr>
          <w:rFonts w:ascii="Consolas" w:hAnsi="Consolas"/>
          <w:color w:val="000000"/>
          <w:sz w:val="23"/>
          <w:szCs w:val="23"/>
        </w:rPr>
        <w:t>Build a future where people live in harmony with nature.</w:t>
      </w:r>
      <w:r>
        <w:rPr>
          <w:rStyle w:val="tagnamecolor"/>
          <w:rFonts w:ascii="Consolas" w:hAnsi="Consolas"/>
          <w:color w:val="0000CD"/>
          <w:sz w:val="23"/>
          <w:szCs w:val="23"/>
        </w:rPr>
        <w:t>&lt;</w:t>
      </w:r>
      <w:r>
        <w:rPr>
          <w:rStyle w:val="HTMLCode"/>
          <w:rFonts w:ascii="Consolas" w:eastAsiaTheme="minorHAnsi" w:hAnsi="Consolas"/>
          <w:color w:val="A52A2A"/>
          <w:sz w:val="23"/>
          <w:szCs w:val="23"/>
        </w:rPr>
        <w:t>/q</w:t>
      </w:r>
      <w:r>
        <w:rPr>
          <w:rStyle w:val="tagnamecolor"/>
          <w:rFonts w:ascii="Consolas" w:hAnsi="Consolas"/>
          <w:color w:val="0000CD"/>
          <w:sz w:val="23"/>
          <w:szCs w:val="23"/>
        </w:rPr>
        <w:t>&gt;&lt;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p>
    <w:p w14:paraId="047FD31C" w14:textId="42A19C28" w:rsidR="00221B20" w:rsidRDefault="00221B20" w:rsidP="00CC2DAC">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Output –</w:t>
      </w:r>
    </w:p>
    <w:p w14:paraId="4FE57783" w14:textId="77777777" w:rsidR="00CC2DAC" w:rsidRDefault="00CC2DAC" w:rsidP="00CC2DAC">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Browsers usually insert quotation marks around the q element.</w:t>
      </w:r>
    </w:p>
    <w:p w14:paraId="3126B096" w14:textId="724D3573" w:rsidR="00CC2DAC" w:rsidRDefault="00CC2DAC" w:rsidP="00CC2DAC">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WWF's goal is to: “Build a future where people live in harmony with nature.”</w:t>
      </w:r>
    </w:p>
    <w:p w14:paraId="6D2803DB" w14:textId="77777777" w:rsidR="00221B20" w:rsidRDefault="00221B20" w:rsidP="00221B20">
      <w:pPr>
        <w:shd w:val="clear" w:color="auto" w:fill="FFFFFF"/>
        <w:rPr>
          <w:rFonts w:ascii="Consolas" w:hAnsi="Consolas" w:cs="Times New Roman"/>
          <w:color w:val="000000"/>
          <w:sz w:val="23"/>
          <w:szCs w:val="23"/>
        </w:rPr>
      </w:pPr>
    </w:p>
    <w:p w14:paraId="5856776B" w14:textId="77777777" w:rsidR="00D67A13" w:rsidRDefault="00D67A13" w:rsidP="00585765">
      <w:pPr>
        <w:shd w:val="clear" w:color="auto" w:fill="FFFFFF"/>
        <w:spacing w:before="288" w:after="288"/>
        <w:rPr>
          <w:rFonts w:ascii="Verdana" w:hAnsi="Verdana"/>
          <w:color w:val="000000"/>
          <w:sz w:val="23"/>
          <w:szCs w:val="23"/>
        </w:rPr>
      </w:pPr>
    </w:p>
    <w:p w14:paraId="356C6ED7" w14:textId="73104AC5" w:rsidR="008E5B7A" w:rsidRDefault="008E5B7A" w:rsidP="00585765">
      <w:pPr>
        <w:shd w:val="clear" w:color="auto" w:fill="FFFFFF"/>
        <w:spacing w:before="288" w:after="288"/>
        <w:rPr>
          <w:rFonts w:ascii="Verdana" w:hAnsi="Verdana"/>
          <w:color w:val="000000"/>
          <w:sz w:val="23"/>
          <w:szCs w:val="23"/>
        </w:rPr>
      </w:pPr>
    </w:p>
    <w:p w14:paraId="53115D5A" w14:textId="77777777" w:rsidR="006A011B" w:rsidRDefault="006A011B" w:rsidP="00585765">
      <w:pPr>
        <w:shd w:val="clear" w:color="auto" w:fill="FFFFFF"/>
        <w:spacing w:before="288" w:after="288"/>
        <w:rPr>
          <w:rFonts w:ascii="Verdana" w:hAnsi="Verdana"/>
          <w:color w:val="000000"/>
          <w:sz w:val="23"/>
          <w:szCs w:val="23"/>
        </w:rPr>
      </w:pPr>
    </w:p>
    <w:p w14:paraId="58DEEF2D" w14:textId="77777777" w:rsidR="008E5B7A" w:rsidRPr="0011084A" w:rsidRDefault="008E5B7A" w:rsidP="0011084A">
      <w:pPr>
        <w:pStyle w:val="Heading2"/>
        <w:rPr>
          <w:rStyle w:val="Heading2Char"/>
          <w:b/>
          <w:bCs/>
        </w:rPr>
      </w:pPr>
      <w:bookmarkStart w:id="50" w:name="_Toc114175501"/>
      <w:r w:rsidRPr="0011084A">
        <w:rPr>
          <w:b w:val="0"/>
          <w:bCs/>
        </w:rPr>
        <w:lastRenderedPageBreak/>
        <w:t>HTML &lt;</w:t>
      </w:r>
      <w:proofErr w:type="spellStart"/>
      <w:r w:rsidRPr="0011084A">
        <w:rPr>
          <w:b w:val="0"/>
          <w:bCs/>
        </w:rPr>
        <w:t>abbr</w:t>
      </w:r>
      <w:proofErr w:type="spellEnd"/>
      <w:r w:rsidRPr="0011084A">
        <w:rPr>
          <w:b w:val="0"/>
          <w:bCs/>
        </w:rPr>
        <w:t>&gt; for Abbreviations</w:t>
      </w:r>
      <w:bookmarkEnd w:id="50"/>
    </w:p>
    <w:p w14:paraId="45284E93" w14:textId="77777777" w:rsidR="001C2776" w:rsidRDefault="001C2776" w:rsidP="001C2776"/>
    <w:p w14:paraId="5C4292CE" w14:textId="77777777" w:rsidR="001C2776" w:rsidRDefault="001C2776" w:rsidP="001C2776">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eastAsiaTheme="majorEastAsia" w:hAnsi="Consolas"/>
          <w:color w:val="DC143C"/>
          <w:szCs w:val="24"/>
        </w:rPr>
        <w:t>&lt;</w:t>
      </w:r>
      <w:proofErr w:type="spellStart"/>
      <w:r>
        <w:rPr>
          <w:rStyle w:val="Emphasis"/>
          <w:rFonts w:ascii="Consolas" w:eastAsiaTheme="majorEastAsia" w:hAnsi="Consolas"/>
          <w:color w:val="DC143C"/>
          <w:szCs w:val="24"/>
        </w:rPr>
        <w:t>abbr</w:t>
      </w:r>
      <w:proofErr w:type="spellEnd"/>
      <w:r>
        <w:rPr>
          <w:rStyle w:val="Emphasis"/>
          <w:rFonts w:ascii="Consolas" w:eastAsiaTheme="majorEastAsia" w:hAnsi="Consolas"/>
          <w:color w:val="DC143C"/>
          <w:szCs w:val="24"/>
        </w:rPr>
        <w:t>&gt;</w:t>
      </w:r>
      <w:r>
        <w:rPr>
          <w:rFonts w:ascii="Verdana" w:hAnsi="Verdana"/>
          <w:color w:val="000000"/>
          <w:sz w:val="23"/>
          <w:szCs w:val="23"/>
        </w:rPr>
        <w:t> tag defines an abbreviation or an acronym, like "HTML", "CSS", "Mr.", "Dr.", "ASAP", "ATM".</w:t>
      </w:r>
    </w:p>
    <w:p w14:paraId="0106DB2E" w14:textId="77777777" w:rsidR="001C2776" w:rsidRDefault="001C2776" w:rsidP="001C2776">
      <w:pPr>
        <w:shd w:val="clear" w:color="auto" w:fill="FFFFFF"/>
        <w:spacing w:before="288" w:after="288"/>
        <w:rPr>
          <w:rFonts w:ascii="Verdana" w:hAnsi="Verdana"/>
          <w:color w:val="000000"/>
          <w:sz w:val="23"/>
          <w:szCs w:val="23"/>
        </w:rPr>
      </w:pPr>
      <w:r>
        <w:rPr>
          <w:rFonts w:ascii="Verdana" w:hAnsi="Verdana"/>
          <w:color w:val="000000"/>
          <w:sz w:val="23"/>
          <w:szCs w:val="23"/>
        </w:rPr>
        <w:t>Marking abbreviations can give useful information to browsers, translation systems and search-engines.</w:t>
      </w:r>
    </w:p>
    <w:p w14:paraId="1DE161F5" w14:textId="6E2BD50C" w:rsidR="001C2776" w:rsidRPr="001C2776" w:rsidRDefault="001C2776" w:rsidP="001C2776">
      <w:pPr>
        <w:shd w:val="clear" w:color="auto" w:fill="FFFFFF"/>
        <w:spacing w:before="288" w:after="288"/>
        <w:rPr>
          <w:rFonts w:ascii="Verdana" w:hAnsi="Verdana"/>
          <w:color w:val="000000"/>
          <w:sz w:val="23"/>
          <w:szCs w:val="23"/>
        </w:rPr>
      </w:pPr>
      <w:r>
        <w:rPr>
          <w:rFonts w:ascii="Verdana" w:hAnsi="Verdana"/>
          <w:b/>
          <w:bCs/>
          <w:color w:val="000000"/>
          <w:sz w:val="23"/>
          <w:szCs w:val="23"/>
        </w:rPr>
        <w:t>Tip:</w:t>
      </w:r>
      <w:r>
        <w:rPr>
          <w:rFonts w:ascii="Verdana" w:hAnsi="Verdana"/>
          <w:color w:val="000000"/>
          <w:sz w:val="23"/>
          <w:szCs w:val="23"/>
        </w:rPr>
        <w:t> Use the global title attribute to show the description for the abbreviation/acronym when you mouse over the element. </w:t>
      </w:r>
    </w:p>
    <w:p w14:paraId="6A77AED2" w14:textId="77777777" w:rsidR="001C2776" w:rsidRDefault="001C2776" w:rsidP="006C3117">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r>
        <w:rPr>
          <w:rFonts w:ascii="Consolas" w:hAnsi="Consolas"/>
          <w:color w:val="000000"/>
          <w:sz w:val="23"/>
          <w:szCs w:val="23"/>
        </w:rPr>
        <w:t>The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abbr</w:t>
      </w:r>
      <w:proofErr w:type="spellEnd"/>
      <w:r>
        <w:rPr>
          <w:rStyle w:val="tagcolor"/>
          <w:rFonts w:ascii="Consolas" w:hAnsi="Consolas"/>
          <w:color w:val="FF0000"/>
          <w:sz w:val="23"/>
          <w:szCs w:val="23"/>
        </w:rPr>
        <w:t> title</w:t>
      </w:r>
      <w:r>
        <w:rPr>
          <w:rStyle w:val="colorh1"/>
          <w:rFonts w:ascii="Consolas" w:hAnsi="Consolas"/>
          <w:color w:val="0000CD"/>
          <w:sz w:val="23"/>
          <w:szCs w:val="23"/>
        </w:rPr>
        <w:t>="World Health Organization"</w:t>
      </w:r>
      <w:r>
        <w:rPr>
          <w:rStyle w:val="tagnamecolor"/>
          <w:rFonts w:ascii="Consolas" w:hAnsi="Consolas"/>
          <w:color w:val="0000CD"/>
          <w:sz w:val="23"/>
          <w:szCs w:val="23"/>
        </w:rPr>
        <w:t>&gt;</w:t>
      </w:r>
      <w:r>
        <w:rPr>
          <w:rFonts w:ascii="Consolas" w:hAnsi="Consolas"/>
          <w:color w:val="000000"/>
          <w:sz w:val="23"/>
          <w:szCs w:val="23"/>
        </w:rPr>
        <w:t>WHO</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abbr</w:t>
      </w:r>
      <w:proofErr w:type="spellEnd"/>
      <w:r>
        <w:rPr>
          <w:rStyle w:val="tagnamecolor"/>
          <w:rFonts w:ascii="Consolas" w:hAnsi="Consolas"/>
          <w:color w:val="0000CD"/>
          <w:sz w:val="23"/>
          <w:szCs w:val="23"/>
        </w:rPr>
        <w:t>&gt;</w:t>
      </w:r>
      <w:r>
        <w:rPr>
          <w:rFonts w:ascii="Consolas" w:hAnsi="Consolas"/>
          <w:color w:val="000000"/>
          <w:sz w:val="23"/>
          <w:szCs w:val="23"/>
        </w:rPr>
        <w:t> was founded in 1948.</w:t>
      </w:r>
      <w:r>
        <w:rPr>
          <w:rStyle w:val="tagnamecolor"/>
          <w:rFonts w:ascii="Consolas" w:hAnsi="Consolas"/>
          <w:color w:val="0000CD"/>
          <w:sz w:val="23"/>
          <w:szCs w:val="23"/>
        </w:rPr>
        <w:t>&lt;</w:t>
      </w:r>
      <w:r>
        <w:rPr>
          <w:rStyle w:val="HTMLCode"/>
          <w:rFonts w:ascii="Consolas" w:eastAsiaTheme="minorHAnsi" w:hAnsi="Consolas"/>
          <w:color w:val="A52A2A"/>
          <w:sz w:val="23"/>
          <w:szCs w:val="23"/>
        </w:rPr>
        <w:t>/p</w:t>
      </w:r>
      <w:r>
        <w:rPr>
          <w:rStyle w:val="tagnamecolor"/>
          <w:rFonts w:ascii="Consolas" w:hAnsi="Consolas"/>
          <w:color w:val="0000CD"/>
          <w:sz w:val="23"/>
          <w:szCs w:val="23"/>
        </w:rPr>
        <w:t>&gt;</w:t>
      </w:r>
    </w:p>
    <w:p w14:paraId="66EEFC3B" w14:textId="563D4774" w:rsidR="001C2776" w:rsidRDefault="001C2776" w:rsidP="006C3117">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 xml:space="preserve">Output – </w:t>
      </w:r>
    </w:p>
    <w:p w14:paraId="5E4E8016" w14:textId="153FF701" w:rsidR="001C2776" w:rsidRDefault="006C3117" w:rsidP="006C3117">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color w:val="000000"/>
          <w:sz w:val="27"/>
          <w:szCs w:val="27"/>
        </w:rPr>
        <w:t>The</w:t>
      </w:r>
      <w:r w:rsidRPr="006C3117">
        <w:rPr>
          <w:color w:val="000000"/>
          <w:sz w:val="27"/>
          <w:szCs w:val="27"/>
          <w:u w:val="single"/>
        </w:rPr>
        <w:t> </w:t>
      </w:r>
      <w:r w:rsidRPr="006C3117">
        <w:rPr>
          <w:u w:val="single"/>
        </w:rPr>
        <w:t>WHO</w:t>
      </w:r>
      <w:r>
        <w:rPr>
          <w:color w:val="000000"/>
          <w:sz w:val="27"/>
          <w:szCs w:val="27"/>
        </w:rPr>
        <w:t xml:space="preserve"> was founded in 1948. (when u hover on </w:t>
      </w:r>
      <w:proofErr w:type="spellStart"/>
      <w:r>
        <w:rPr>
          <w:color w:val="000000"/>
          <w:sz w:val="27"/>
          <w:szCs w:val="27"/>
        </w:rPr>
        <w:t>WHOit</w:t>
      </w:r>
      <w:proofErr w:type="spellEnd"/>
      <w:r>
        <w:rPr>
          <w:color w:val="000000"/>
          <w:sz w:val="27"/>
          <w:szCs w:val="27"/>
        </w:rPr>
        <w:t xml:space="preserve"> show full form)</w:t>
      </w:r>
    </w:p>
    <w:p w14:paraId="66DB7ABE" w14:textId="77777777" w:rsidR="001C2776" w:rsidRPr="001C2776" w:rsidRDefault="001C2776" w:rsidP="001C2776"/>
    <w:p w14:paraId="79EA0BE2" w14:textId="77777777" w:rsidR="001642C0" w:rsidRPr="0011084A" w:rsidRDefault="001642C0" w:rsidP="0011084A">
      <w:pPr>
        <w:pStyle w:val="Heading2"/>
        <w:rPr>
          <w:b w:val="0"/>
          <w:bCs/>
        </w:rPr>
      </w:pPr>
      <w:bookmarkStart w:id="51" w:name="_Toc114175502"/>
      <w:r w:rsidRPr="0011084A">
        <w:rPr>
          <w:b w:val="0"/>
          <w:bCs/>
        </w:rPr>
        <w:t>HTML &lt;address&gt; for Contact Information</w:t>
      </w:r>
      <w:bookmarkEnd w:id="51"/>
    </w:p>
    <w:p w14:paraId="22D6C507" w14:textId="77777777" w:rsidR="001642C0" w:rsidRDefault="001642C0" w:rsidP="001642C0">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&lt;address&gt;</w:t>
      </w:r>
      <w:r>
        <w:rPr>
          <w:rFonts w:ascii="Verdana" w:hAnsi="Verdana"/>
          <w:color w:val="000000"/>
          <w:sz w:val="23"/>
          <w:szCs w:val="23"/>
        </w:rPr>
        <w:t> tag defines the contact information for the author/owner of a document or an article.</w:t>
      </w:r>
    </w:p>
    <w:p w14:paraId="245174FC" w14:textId="77777777" w:rsidR="001642C0" w:rsidRDefault="001642C0" w:rsidP="001642C0">
      <w:pPr>
        <w:shd w:val="clear" w:color="auto" w:fill="FFFFFF"/>
        <w:spacing w:before="288" w:after="288"/>
        <w:rPr>
          <w:rFonts w:ascii="Verdana" w:hAnsi="Verdana"/>
          <w:color w:val="000000"/>
          <w:sz w:val="23"/>
          <w:szCs w:val="23"/>
        </w:rPr>
      </w:pPr>
      <w:r>
        <w:rPr>
          <w:rFonts w:ascii="Verdana" w:hAnsi="Verdana"/>
          <w:color w:val="000000"/>
          <w:sz w:val="23"/>
          <w:szCs w:val="23"/>
        </w:rPr>
        <w:t>The contact information can be an email address, URL, physical address, phone number, social media handle, etc.</w:t>
      </w:r>
    </w:p>
    <w:p w14:paraId="6401C069" w14:textId="77777777" w:rsidR="001642C0" w:rsidRDefault="001642C0" w:rsidP="001642C0">
      <w:pPr>
        <w:shd w:val="clear" w:color="auto" w:fill="FFFFFF"/>
        <w:spacing w:before="288" w:after="288"/>
        <w:rPr>
          <w:rFonts w:ascii="Verdana" w:hAnsi="Verdana"/>
          <w:color w:val="000000"/>
          <w:sz w:val="23"/>
          <w:szCs w:val="23"/>
        </w:rPr>
      </w:pPr>
      <w:r>
        <w:rPr>
          <w:rFonts w:ascii="Verdana" w:hAnsi="Verdana"/>
          <w:color w:val="000000"/>
          <w:sz w:val="23"/>
          <w:szCs w:val="23"/>
        </w:rPr>
        <w:t>The text in the </w:t>
      </w:r>
      <w:r>
        <w:rPr>
          <w:rStyle w:val="Emphasis"/>
          <w:rFonts w:ascii="Consolas" w:hAnsi="Consolas"/>
          <w:color w:val="DC143C"/>
        </w:rPr>
        <w:t>&lt;address&gt;</w:t>
      </w:r>
      <w:r>
        <w:rPr>
          <w:rFonts w:ascii="Verdana" w:hAnsi="Verdana"/>
          <w:color w:val="000000"/>
          <w:sz w:val="23"/>
          <w:szCs w:val="23"/>
        </w:rPr>
        <w:t> element usually renders in </w:t>
      </w:r>
      <w:r>
        <w:rPr>
          <w:rFonts w:ascii="Verdana" w:hAnsi="Verdana"/>
          <w:i/>
          <w:iCs/>
          <w:color w:val="000000"/>
          <w:sz w:val="23"/>
          <w:szCs w:val="23"/>
        </w:rPr>
        <w:t>italic,</w:t>
      </w:r>
      <w:r>
        <w:rPr>
          <w:rFonts w:ascii="Verdana" w:hAnsi="Verdana"/>
          <w:color w:val="000000"/>
          <w:sz w:val="23"/>
          <w:szCs w:val="23"/>
        </w:rPr>
        <w:t> and browsers will always add a line break before and after the </w:t>
      </w:r>
      <w:r>
        <w:rPr>
          <w:rStyle w:val="Emphasis"/>
          <w:rFonts w:ascii="Consolas" w:hAnsi="Consolas"/>
          <w:color w:val="DC143C"/>
        </w:rPr>
        <w:t>&lt;address&gt;</w:t>
      </w:r>
      <w:r>
        <w:rPr>
          <w:rFonts w:ascii="Verdana" w:hAnsi="Verdana"/>
          <w:color w:val="000000"/>
          <w:sz w:val="23"/>
          <w:szCs w:val="23"/>
        </w:rPr>
        <w:t> element.</w:t>
      </w:r>
    </w:p>
    <w:tbl>
      <w:tblPr>
        <w:tblpPr w:leftFromText="180" w:rightFromText="180" w:vertAnchor="text" w:tblpX="54" w:tblpY="1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47"/>
      </w:tblGrid>
      <w:tr w:rsidR="001642C0" w14:paraId="21AC3648" w14:textId="77777777" w:rsidTr="001642C0">
        <w:trPr>
          <w:trHeight w:val="3093"/>
        </w:trPr>
        <w:tc>
          <w:tcPr>
            <w:tcW w:w="4347" w:type="dxa"/>
          </w:tcPr>
          <w:p w14:paraId="3154EA45" w14:textId="05A0C400" w:rsidR="001642C0" w:rsidRDefault="00C57755" w:rsidP="001642C0">
            <w:pPr>
              <w:spacing w:before="288" w:after="288"/>
              <w:rPr>
                <w:rFonts w:ascii="Verdana" w:hAnsi="Verdana"/>
                <w:color w:val="000000"/>
                <w:sz w:val="23"/>
                <w:szCs w:val="23"/>
              </w:rPr>
            </w:pPr>
            <w:r>
              <w:rPr>
                <w:rStyle w:val="tagnamecolor"/>
                <w:rFonts w:ascii="Consolas" w:eastAsiaTheme="majorEastAsia" w:hAnsi="Consolas"/>
                <w:color w:val="0000CD"/>
                <w:sz w:val="23"/>
                <w:szCs w:val="23"/>
              </w:rPr>
              <w:t>&lt;</w:t>
            </w:r>
            <w:r>
              <w:rPr>
                <w:rStyle w:val="HTMLCode"/>
                <w:rFonts w:ascii="Consolas" w:eastAsiaTheme="majorEastAsia" w:hAnsi="Consolas"/>
                <w:color w:val="A52A2A"/>
                <w:sz w:val="23"/>
              </w:rPr>
              <w:t>address</w:t>
            </w:r>
            <w:r>
              <w:rPr>
                <w:rStyle w:val="tagnamecolor"/>
                <w:rFonts w:ascii="Consolas" w:eastAsiaTheme="majorEastAsia"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Written by John Doe.</w:t>
            </w:r>
            <w:r>
              <w:rPr>
                <w:rStyle w:val="tagnamecolor"/>
                <w:rFonts w:ascii="Consolas" w:eastAsiaTheme="majorEastAsia" w:hAnsi="Consolas"/>
                <w:color w:val="0000CD"/>
                <w:sz w:val="23"/>
                <w:szCs w:val="23"/>
              </w:rPr>
              <w:t>&lt;</w:t>
            </w:r>
            <w:proofErr w:type="spellStart"/>
            <w:r>
              <w:rPr>
                <w:rStyle w:val="HTMLCode"/>
                <w:rFonts w:ascii="Consolas" w:eastAsiaTheme="majorEastAsia" w:hAnsi="Consolas"/>
                <w:color w:val="A52A2A"/>
                <w:sz w:val="23"/>
              </w:rPr>
              <w:t>br</w:t>
            </w:r>
            <w:proofErr w:type="spellEnd"/>
            <w:r>
              <w:rPr>
                <w:rStyle w:val="tagnamecolor"/>
                <w:rFonts w:ascii="Consolas" w:eastAsiaTheme="majorEastAsia"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Visit us at:</w:t>
            </w:r>
            <w:r>
              <w:rPr>
                <w:rStyle w:val="tagnamecolor"/>
                <w:rFonts w:ascii="Consolas" w:eastAsiaTheme="majorEastAsia" w:hAnsi="Consolas"/>
                <w:color w:val="0000CD"/>
                <w:sz w:val="23"/>
                <w:szCs w:val="23"/>
              </w:rPr>
              <w:t>&lt;</w:t>
            </w:r>
            <w:proofErr w:type="spellStart"/>
            <w:r>
              <w:rPr>
                <w:rStyle w:val="HTMLCode"/>
                <w:rFonts w:ascii="Consolas" w:eastAsiaTheme="majorEastAsia" w:hAnsi="Consolas"/>
                <w:color w:val="A52A2A"/>
                <w:sz w:val="23"/>
              </w:rPr>
              <w:t>br</w:t>
            </w:r>
            <w:proofErr w:type="spellEnd"/>
            <w:r>
              <w:rPr>
                <w:rStyle w:val="tagnamecolor"/>
                <w:rFonts w:ascii="Consolas" w:eastAsiaTheme="majorEastAsia"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Example.com</w:t>
            </w:r>
            <w:r>
              <w:rPr>
                <w:rStyle w:val="tagnamecolor"/>
                <w:rFonts w:ascii="Consolas" w:eastAsiaTheme="majorEastAsia" w:hAnsi="Consolas"/>
                <w:color w:val="0000CD"/>
                <w:sz w:val="23"/>
                <w:szCs w:val="23"/>
              </w:rPr>
              <w:t>&lt;</w:t>
            </w:r>
            <w:proofErr w:type="spellStart"/>
            <w:r>
              <w:rPr>
                <w:rStyle w:val="HTMLCode"/>
                <w:rFonts w:ascii="Consolas" w:eastAsiaTheme="majorEastAsia" w:hAnsi="Consolas"/>
                <w:color w:val="A52A2A"/>
                <w:sz w:val="23"/>
              </w:rPr>
              <w:t>br</w:t>
            </w:r>
            <w:proofErr w:type="spellEnd"/>
            <w:r>
              <w:rPr>
                <w:rStyle w:val="tagnamecolor"/>
                <w:rFonts w:ascii="Consolas" w:eastAsiaTheme="majorEastAsia"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Box 564, Disneyland</w:t>
            </w:r>
            <w:r>
              <w:rPr>
                <w:rStyle w:val="tagnamecolor"/>
                <w:rFonts w:ascii="Consolas" w:eastAsiaTheme="majorEastAsia" w:hAnsi="Consolas"/>
                <w:color w:val="0000CD"/>
                <w:sz w:val="23"/>
                <w:szCs w:val="23"/>
              </w:rPr>
              <w:t>&lt;</w:t>
            </w:r>
            <w:proofErr w:type="spellStart"/>
            <w:r>
              <w:rPr>
                <w:rStyle w:val="HTMLCode"/>
                <w:rFonts w:ascii="Consolas" w:eastAsiaTheme="majorEastAsia" w:hAnsi="Consolas"/>
                <w:color w:val="A52A2A"/>
                <w:sz w:val="23"/>
              </w:rPr>
              <w:t>br</w:t>
            </w:r>
            <w:proofErr w:type="spellEnd"/>
            <w:r>
              <w:rPr>
                <w:rStyle w:val="tagnamecolor"/>
                <w:rFonts w:ascii="Consolas" w:eastAsiaTheme="majorEastAsia"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USA</w:t>
            </w:r>
            <w:r>
              <w:rPr>
                <w:rFonts w:ascii="Consolas" w:hAnsi="Consolas"/>
                <w:color w:val="000000"/>
                <w:sz w:val="23"/>
                <w:szCs w:val="23"/>
              </w:rPr>
              <w:br/>
            </w:r>
            <w:r>
              <w:rPr>
                <w:rStyle w:val="tagnamecolor"/>
                <w:rFonts w:ascii="Consolas" w:eastAsiaTheme="majorEastAsia" w:hAnsi="Consolas"/>
                <w:color w:val="0000CD"/>
                <w:sz w:val="23"/>
                <w:szCs w:val="23"/>
              </w:rPr>
              <w:t>&lt;</w:t>
            </w:r>
            <w:r>
              <w:rPr>
                <w:rStyle w:val="HTMLCode"/>
                <w:rFonts w:ascii="Consolas" w:eastAsiaTheme="majorEastAsia" w:hAnsi="Consolas"/>
                <w:color w:val="A52A2A"/>
                <w:sz w:val="23"/>
              </w:rPr>
              <w:t>/address</w:t>
            </w:r>
            <w:r>
              <w:rPr>
                <w:rStyle w:val="tagnamecolor"/>
                <w:rFonts w:ascii="Consolas" w:eastAsiaTheme="majorEastAsia" w:hAnsi="Consolas"/>
                <w:color w:val="0000CD"/>
                <w:sz w:val="23"/>
                <w:szCs w:val="23"/>
              </w:rPr>
              <w:t>&gt;</w:t>
            </w:r>
          </w:p>
        </w:tc>
      </w:tr>
    </w:tbl>
    <w:tbl>
      <w:tblPr>
        <w:tblpPr w:leftFromText="180" w:rightFromText="180" w:vertAnchor="text" w:horzAnchor="margin" w:tblpXSpec="right" w:tblpY="20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20"/>
      </w:tblGrid>
      <w:tr w:rsidR="001642C0" w14:paraId="6FF19341" w14:textId="77777777" w:rsidTr="001642C0">
        <w:trPr>
          <w:trHeight w:val="3133"/>
        </w:trPr>
        <w:tc>
          <w:tcPr>
            <w:tcW w:w="4520" w:type="dxa"/>
          </w:tcPr>
          <w:p w14:paraId="4D166A1C" w14:textId="0EEA4FE7" w:rsidR="001642C0" w:rsidRDefault="00C57755" w:rsidP="001642C0">
            <w:pPr>
              <w:spacing w:before="288" w:after="288"/>
              <w:rPr>
                <w:rFonts w:ascii="Verdana" w:hAnsi="Verdana"/>
                <w:color w:val="000000"/>
                <w:sz w:val="23"/>
                <w:szCs w:val="23"/>
              </w:rPr>
            </w:pPr>
            <w:r>
              <w:rPr>
                <w:i/>
                <w:iCs/>
                <w:color w:val="000000"/>
                <w:sz w:val="27"/>
                <w:szCs w:val="27"/>
              </w:rPr>
              <w:t>Written by John Doe.</w:t>
            </w:r>
            <w:r>
              <w:rPr>
                <w:i/>
                <w:iCs/>
                <w:color w:val="000000"/>
                <w:sz w:val="27"/>
                <w:szCs w:val="27"/>
              </w:rPr>
              <w:br/>
              <w:t>Visit us at:</w:t>
            </w:r>
            <w:r>
              <w:rPr>
                <w:i/>
                <w:iCs/>
                <w:color w:val="000000"/>
                <w:sz w:val="27"/>
                <w:szCs w:val="27"/>
              </w:rPr>
              <w:br/>
              <w:t>Example.com</w:t>
            </w:r>
            <w:r>
              <w:rPr>
                <w:i/>
                <w:iCs/>
                <w:color w:val="000000"/>
                <w:sz w:val="27"/>
                <w:szCs w:val="27"/>
              </w:rPr>
              <w:br/>
              <w:t>Box 564, Disneyland</w:t>
            </w:r>
            <w:r>
              <w:rPr>
                <w:i/>
                <w:iCs/>
                <w:color w:val="000000"/>
                <w:sz w:val="27"/>
                <w:szCs w:val="27"/>
              </w:rPr>
              <w:br/>
              <w:t>USA</w:t>
            </w:r>
          </w:p>
        </w:tc>
      </w:tr>
    </w:tbl>
    <w:p w14:paraId="4CDAF8BF" w14:textId="77777777" w:rsidR="006A011B" w:rsidRDefault="006A011B" w:rsidP="006A011B"/>
    <w:p w14:paraId="1E2DA856" w14:textId="77777777" w:rsidR="00794E89" w:rsidRPr="0011084A" w:rsidRDefault="00794E89" w:rsidP="0011084A">
      <w:pPr>
        <w:pStyle w:val="Heading2"/>
        <w:rPr>
          <w:b w:val="0"/>
          <w:bCs/>
        </w:rPr>
      </w:pPr>
      <w:bookmarkStart w:id="52" w:name="_Toc114175503"/>
      <w:r w:rsidRPr="0011084A">
        <w:rPr>
          <w:b w:val="0"/>
          <w:bCs/>
        </w:rPr>
        <w:t>HTML &lt;cite&gt; for Work Title</w:t>
      </w:r>
      <w:bookmarkEnd w:id="52"/>
    </w:p>
    <w:p w14:paraId="119E6F8B" w14:textId="45E52C6B" w:rsidR="006A011B" w:rsidRDefault="00794E89" w:rsidP="00794E89">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&lt;cite&gt;</w:t>
      </w:r>
      <w:r>
        <w:rPr>
          <w:rFonts w:ascii="Verdana" w:hAnsi="Verdana"/>
          <w:color w:val="000000"/>
          <w:sz w:val="23"/>
          <w:szCs w:val="23"/>
        </w:rPr>
        <w:t> tag defines the title of a creative work (e.g. a book, a poem, a song, a movie, a painting, a sculpture, etc.).</w:t>
      </w:r>
      <w:r>
        <w:rPr>
          <w:rFonts w:ascii="Verdana" w:hAnsi="Verdana"/>
          <w:b/>
          <w:bCs/>
          <w:color w:val="000000"/>
          <w:sz w:val="23"/>
          <w:szCs w:val="23"/>
        </w:rPr>
        <w:t>Note:</w:t>
      </w:r>
      <w:r>
        <w:rPr>
          <w:rFonts w:ascii="Verdana" w:hAnsi="Verdana"/>
          <w:color w:val="000000"/>
          <w:sz w:val="23"/>
          <w:szCs w:val="23"/>
        </w:rPr>
        <w:t xml:space="preserve"> A person's name is not the title of a </w:t>
      </w:r>
      <w:proofErr w:type="spellStart"/>
      <w:r>
        <w:rPr>
          <w:rFonts w:ascii="Verdana" w:hAnsi="Verdana"/>
          <w:color w:val="000000"/>
          <w:sz w:val="23"/>
          <w:szCs w:val="23"/>
        </w:rPr>
        <w:t>work.The</w:t>
      </w:r>
      <w:proofErr w:type="spellEnd"/>
      <w:r>
        <w:rPr>
          <w:rFonts w:ascii="Verdana" w:hAnsi="Verdana"/>
          <w:color w:val="000000"/>
          <w:sz w:val="23"/>
          <w:szCs w:val="23"/>
        </w:rPr>
        <w:t xml:space="preserve"> text in the </w:t>
      </w:r>
      <w:r>
        <w:rPr>
          <w:rStyle w:val="Emphasis"/>
          <w:rFonts w:ascii="Consolas" w:hAnsi="Consolas"/>
          <w:color w:val="DC143C"/>
        </w:rPr>
        <w:t>&lt;cite&gt;</w:t>
      </w:r>
      <w:r>
        <w:rPr>
          <w:rFonts w:ascii="Verdana" w:hAnsi="Verdana"/>
          <w:color w:val="000000"/>
          <w:sz w:val="23"/>
          <w:szCs w:val="23"/>
        </w:rPr>
        <w:t> element usually renders in </w:t>
      </w:r>
      <w:r>
        <w:rPr>
          <w:rFonts w:ascii="Verdana" w:hAnsi="Verdana"/>
          <w:i/>
          <w:iCs/>
          <w:color w:val="000000"/>
          <w:sz w:val="23"/>
          <w:szCs w:val="23"/>
        </w:rPr>
        <w:t>italic</w:t>
      </w:r>
      <w:r>
        <w:rPr>
          <w:rFonts w:ascii="Verdana" w:hAnsi="Verdana"/>
          <w:color w:val="000000"/>
          <w:sz w:val="23"/>
          <w:szCs w:val="23"/>
        </w:rPr>
        <w:t>.</w:t>
      </w:r>
    </w:p>
    <w:p w14:paraId="1BB2FE89"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6E49B9">
        <w:rPr>
          <w:rFonts w:ascii="Verdana" w:hAnsi="Verdana"/>
          <w:color w:val="000000"/>
          <w:sz w:val="23"/>
          <w:szCs w:val="23"/>
        </w:rPr>
        <w:t>&lt;!DOCTYPE html&gt;</w:t>
      </w:r>
    </w:p>
    <w:p w14:paraId="3CDB88BD"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6E49B9">
        <w:rPr>
          <w:rFonts w:ascii="Verdana" w:hAnsi="Verdana"/>
          <w:color w:val="000000"/>
          <w:sz w:val="23"/>
          <w:szCs w:val="23"/>
        </w:rPr>
        <w:t>&lt;html&gt;</w:t>
      </w:r>
    </w:p>
    <w:p w14:paraId="4D1992A0"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6E49B9">
        <w:rPr>
          <w:rFonts w:ascii="Verdana" w:hAnsi="Verdana"/>
          <w:color w:val="000000"/>
          <w:sz w:val="23"/>
          <w:szCs w:val="23"/>
        </w:rPr>
        <w:t>&lt;body&gt;</w:t>
      </w:r>
    </w:p>
    <w:p w14:paraId="691AE767"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482C4E1B"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6E49B9">
        <w:rPr>
          <w:rFonts w:ascii="Verdana" w:hAnsi="Verdana"/>
          <w:color w:val="000000"/>
          <w:sz w:val="23"/>
          <w:szCs w:val="23"/>
        </w:rPr>
        <w:t>&lt;p&gt;The HTML cite element defines the title of a work.&lt;/p&gt;</w:t>
      </w:r>
    </w:p>
    <w:p w14:paraId="66BD4D07"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6E49B9">
        <w:rPr>
          <w:rFonts w:ascii="Verdana" w:hAnsi="Verdana"/>
          <w:color w:val="000000"/>
          <w:sz w:val="23"/>
          <w:szCs w:val="23"/>
        </w:rPr>
        <w:t>&lt;p&gt;Browsers usually display cite elements in italic.&lt;/p&gt;</w:t>
      </w:r>
    </w:p>
    <w:p w14:paraId="074102FA"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641BE6D7"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6E49B9">
        <w:rPr>
          <w:rFonts w:ascii="Verdana" w:hAnsi="Verdana"/>
          <w:color w:val="000000"/>
          <w:sz w:val="23"/>
          <w:szCs w:val="23"/>
        </w:rPr>
        <w:t>&lt;</w:t>
      </w:r>
      <w:proofErr w:type="spellStart"/>
      <w:r w:rsidRPr="006E49B9">
        <w:rPr>
          <w:rFonts w:ascii="Verdana" w:hAnsi="Verdana"/>
          <w:color w:val="000000"/>
          <w:sz w:val="23"/>
          <w:szCs w:val="23"/>
        </w:rPr>
        <w:t>img</w:t>
      </w:r>
      <w:proofErr w:type="spellEnd"/>
      <w:r w:rsidRPr="006E49B9">
        <w:rPr>
          <w:rFonts w:ascii="Verdana" w:hAnsi="Verdana"/>
          <w:color w:val="000000"/>
          <w:sz w:val="23"/>
          <w:szCs w:val="23"/>
        </w:rPr>
        <w:t xml:space="preserve"> </w:t>
      </w:r>
      <w:proofErr w:type="spellStart"/>
      <w:r w:rsidRPr="006E49B9">
        <w:rPr>
          <w:rFonts w:ascii="Verdana" w:hAnsi="Verdana"/>
          <w:color w:val="000000"/>
          <w:sz w:val="23"/>
          <w:szCs w:val="23"/>
        </w:rPr>
        <w:t>src</w:t>
      </w:r>
      <w:proofErr w:type="spellEnd"/>
      <w:r w:rsidRPr="006E49B9">
        <w:rPr>
          <w:rFonts w:ascii="Verdana" w:hAnsi="Verdana"/>
          <w:color w:val="000000"/>
          <w:sz w:val="23"/>
          <w:szCs w:val="23"/>
        </w:rPr>
        <w:t>="img_the_scream.jpg" width="220" height="277" alt="The Scream"&gt;</w:t>
      </w:r>
    </w:p>
    <w:p w14:paraId="1D73C4E3"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6E49B9">
        <w:rPr>
          <w:rFonts w:ascii="Verdana" w:hAnsi="Verdana"/>
          <w:color w:val="000000"/>
          <w:sz w:val="23"/>
          <w:szCs w:val="23"/>
        </w:rPr>
        <w:t>&lt;p&gt;&lt;cite&gt;The Scream&lt;/cite&gt; by Edvard Munch. Painted in 1893.&lt;/p&gt;</w:t>
      </w:r>
    </w:p>
    <w:p w14:paraId="7D54F8D3"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3FDAB7FB" w14:textId="77777777" w:rsidR="006E49B9" w:rsidRPr="006E49B9"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6E49B9">
        <w:rPr>
          <w:rFonts w:ascii="Verdana" w:hAnsi="Verdana"/>
          <w:color w:val="000000"/>
          <w:sz w:val="23"/>
          <w:szCs w:val="23"/>
        </w:rPr>
        <w:t>&lt;/body&gt;</w:t>
      </w:r>
    </w:p>
    <w:p w14:paraId="3B468DE8" w14:textId="44D0DF71" w:rsidR="008E5B7A" w:rsidRDefault="006E49B9"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6E49B9">
        <w:rPr>
          <w:rFonts w:ascii="Verdana" w:hAnsi="Verdana"/>
          <w:color w:val="000000"/>
          <w:sz w:val="23"/>
          <w:szCs w:val="23"/>
        </w:rPr>
        <w:t>&lt;/html&gt;</w:t>
      </w:r>
    </w:p>
    <w:p w14:paraId="510EFB95" w14:textId="77777777" w:rsidR="009C6E91" w:rsidRDefault="009C6E91"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5CA089E9" w14:textId="0AAA9E0C" w:rsidR="009C6E91" w:rsidRDefault="009C6E91" w:rsidP="009C6E91">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Pr>
          <w:rFonts w:ascii="Verdana" w:hAnsi="Verdana"/>
          <w:color w:val="000000"/>
          <w:sz w:val="23"/>
          <w:szCs w:val="23"/>
        </w:rPr>
        <w:t>Output -</w:t>
      </w:r>
    </w:p>
    <w:p w14:paraId="56FAE7EA" w14:textId="77777777" w:rsidR="009C6E91" w:rsidRPr="009C6E91" w:rsidRDefault="009C6E91" w:rsidP="009C6E91">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color w:val="000000"/>
          <w:sz w:val="18"/>
          <w:szCs w:val="18"/>
        </w:rPr>
      </w:pPr>
      <w:r w:rsidRPr="009C6E91">
        <w:rPr>
          <w:rFonts w:ascii="Times New Roman" w:eastAsia="Times New Roman" w:hAnsi="Times New Roman" w:cs="Times New Roman"/>
          <w:color w:val="000000"/>
          <w:sz w:val="18"/>
          <w:szCs w:val="18"/>
        </w:rPr>
        <w:t>The HTML cite element defines the title of a work.</w:t>
      </w:r>
    </w:p>
    <w:p w14:paraId="729FD492" w14:textId="77777777" w:rsidR="009C6E91" w:rsidRPr="009C6E91" w:rsidRDefault="009C6E91" w:rsidP="009C6E91">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color w:val="000000"/>
          <w:sz w:val="18"/>
          <w:szCs w:val="18"/>
        </w:rPr>
      </w:pPr>
      <w:r w:rsidRPr="009C6E91">
        <w:rPr>
          <w:rFonts w:ascii="Times New Roman" w:eastAsia="Times New Roman" w:hAnsi="Times New Roman" w:cs="Times New Roman"/>
          <w:color w:val="000000"/>
          <w:sz w:val="18"/>
          <w:szCs w:val="18"/>
        </w:rPr>
        <w:t>Browsers usually display cite elements in italic.</w:t>
      </w:r>
    </w:p>
    <w:p w14:paraId="78AAD9B3" w14:textId="14875955" w:rsidR="009C6E91" w:rsidRPr="009C6E91" w:rsidRDefault="009C6E91" w:rsidP="009C6E9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18"/>
          <w:szCs w:val="18"/>
        </w:rPr>
      </w:pPr>
      <w:r w:rsidRPr="009C6E91">
        <w:rPr>
          <w:rFonts w:ascii="Times New Roman" w:eastAsia="Times New Roman" w:hAnsi="Times New Roman" w:cs="Times New Roman"/>
          <w:noProof/>
          <w:sz w:val="18"/>
          <w:szCs w:val="18"/>
        </w:rPr>
        <w:drawing>
          <wp:inline distT="0" distB="0" distL="0" distR="0" wp14:anchorId="07BF7512" wp14:editId="1E789F63">
            <wp:extent cx="2099945" cy="2641600"/>
            <wp:effectExtent l="0" t="0" r="0" b="6350"/>
            <wp:docPr id="1" name="Picture 1" descr="The Sc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Scre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9945" cy="2641600"/>
                    </a:xfrm>
                    <a:prstGeom prst="rect">
                      <a:avLst/>
                    </a:prstGeom>
                    <a:noFill/>
                    <a:ln>
                      <a:noFill/>
                    </a:ln>
                  </pic:spPr>
                </pic:pic>
              </a:graphicData>
            </a:graphic>
          </wp:inline>
        </w:drawing>
      </w:r>
    </w:p>
    <w:p w14:paraId="4D6EA130" w14:textId="03E5D50C" w:rsidR="009C6E91" w:rsidRPr="009C6E91" w:rsidRDefault="009C6E91" w:rsidP="009C6E91">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color w:val="000000"/>
          <w:sz w:val="18"/>
          <w:szCs w:val="18"/>
        </w:rPr>
      </w:pPr>
      <w:r w:rsidRPr="009C6E91">
        <w:rPr>
          <w:rFonts w:ascii="Times New Roman" w:eastAsia="Times New Roman" w:hAnsi="Times New Roman" w:cs="Times New Roman"/>
          <w:i/>
          <w:iCs/>
          <w:color w:val="000000"/>
          <w:sz w:val="18"/>
          <w:szCs w:val="18"/>
        </w:rPr>
        <w:t>The Scream</w:t>
      </w:r>
      <w:r w:rsidRPr="009C6E91">
        <w:rPr>
          <w:rFonts w:ascii="Times New Roman" w:eastAsia="Times New Roman" w:hAnsi="Times New Roman" w:cs="Times New Roman"/>
          <w:color w:val="000000"/>
          <w:sz w:val="18"/>
          <w:szCs w:val="18"/>
        </w:rPr>
        <w:t> by Edvard Munch. Painted in 1893.</w:t>
      </w:r>
    </w:p>
    <w:p w14:paraId="5C4C0C01" w14:textId="6E365AFF" w:rsidR="00303895" w:rsidRPr="0011084A" w:rsidRDefault="00303895" w:rsidP="006A011B">
      <w:pPr>
        <w:pStyle w:val="Heading2"/>
        <w:jc w:val="left"/>
        <w:rPr>
          <w:b w:val="0"/>
          <w:bCs/>
        </w:rPr>
      </w:pPr>
      <w:bookmarkStart w:id="53" w:name="_Toc114175504"/>
      <w:r w:rsidRPr="0011084A">
        <w:rPr>
          <w:b w:val="0"/>
          <w:bCs/>
        </w:rPr>
        <w:lastRenderedPageBreak/>
        <w:t>HTML &lt;</w:t>
      </w:r>
      <w:proofErr w:type="spellStart"/>
      <w:r w:rsidRPr="0011084A">
        <w:rPr>
          <w:b w:val="0"/>
          <w:bCs/>
        </w:rPr>
        <w:t>bdo</w:t>
      </w:r>
      <w:proofErr w:type="spellEnd"/>
      <w:r w:rsidRPr="0011084A">
        <w:rPr>
          <w:b w:val="0"/>
          <w:bCs/>
        </w:rPr>
        <w:t>&gt; for Bi-Directional Override</w:t>
      </w:r>
      <w:bookmarkEnd w:id="53"/>
    </w:p>
    <w:p w14:paraId="6C756D22" w14:textId="77777777" w:rsidR="00303895" w:rsidRDefault="00303895" w:rsidP="00303895">
      <w:pPr>
        <w:shd w:val="clear" w:color="auto" w:fill="FFFFFF"/>
        <w:spacing w:before="288" w:after="288"/>
        <w:rPr>
          <w:rFonts w:ascii="Verdana" w:hAnsi="Verdana"/>
          <w:color w:val="000000"/>
          <w:sz w:val="23"/>
          <w:szCs w:val="23"/>
        </w:rPr>
      </w:pPr>
      <w:r>
        <w:rPr>
          <w:rFonts w:ascii="Verdana" w:hAnsi="Verdana"/>
          <w:color w:val="000000"/>
          <w:sz w:val="23"/>
          <w:szCs w:val="23"/>
        </w:rPr>
        <w:t>BDO stands for Bi-Directional Override.</w:t>
      </w:r>
    </w:p>
    <w:p w14:paraId="6FE8AB55" w14:textId="77777777" w:rsidR="00303895" w:rsidRDefault="00303895" w:rsidP="00303895">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w:t>
      </w:r>
      <w:proofErr w:type="spellStart"/>
      <w:r>
        <w:rPr>
          <w:rStyle w:val="Emphasis"/>
          <w:rFonts w:ascii="Consolas" w:hAnsi="Consolas"/>
          <w:color w:val="DC143C"/>
        </w:rPr>
        <w:t>bdo</w:t>
      </w:r>
      <w:proofErr w:type="spellEnd"/>
      <w:r>
        <w:rPr>
          <w:rStyle w:val="Emphasis"/>
          <w:rFonts w:ascii="Consolas" w:hAnsi="Consolas"/>
          <w:color w:val="DC143C"/>
        </w:rPr>
        <w:t>&gt;</w:t>
      </w:r>
      <w:r>
        <w:rPr>
          <w:rFonts w:ascii="Verdana" w:hAnsi="Verdana"/>
          <w:color w:val="000000"/>
          <w:sz w:val="23"/>
          <w:szCs w:val="23"/>
        </w:rPr>
        <w:t> tag is used to override the current text direction:</w:t>
      </w:r>
    </w:p>
    <w:p w14:paraId="5B34C137" w14:textId="77777777" w:rsidR="00301039" w:rsidRDefault="00301039" w:rsidP="00301039">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p>
    <w:p w14:paraId="7CBB7683" w14:textId="1B31B552" w:rsidR="00303895" w:rsidRDefault="00303895" w:rsidP="00301039">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bdo</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dir</w:t>
      </w:r>
      <w:proofErr w:type="spellEnd"/>
      <w:r>
        <w:rPr>
          <w:rStyle w:val="colorh1"/>
          <w:rFonts w:ascii="Consolas" w:hAnsi="Consolas"/>
          <w:color w:val="0000CD"/>
          <w:sz w:val="23"/>
          <w:szCs w:val="23"/>
        </w:rPr>
        <w:t>="</w:t>
      </w:r>
      <w:proofErr w:type="spellStart"/>
      <w:r>
        <w:rPr>
          <w:rStyle w:val="colorh1"/>
          <w:rFonts w:ascii="Consolas" w:hAnsi="Consolas"/>
          <w:color w:val="0000CD"/>
          <w:sz w:val="23"/>
          <w:szCs w:val="23"/>
        </w:rPr>
        <w:t>rtl</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t xml:space="preserve">This </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bdo</w:t>
      </w:r>
      <w:proofErr w:type="spellEnd"/>
      <w:r>
        <w:rPr>
          <w:rStyle w:val="tagnamecolor"/>
          <w:rFonts w:ascii="Consolas" w:hAnsi="Consolas"/>
          <w:color w:val="0000CD"/>
          <w:sz w:val="23"/>
          <w:szCs w:val="23"/>
        </w:rPr>
        <w:t>&gt;</w:t>
      </w:r>
    </w:p>
    <w:p w14:paraId="220863E0" w14:textId="77777777" w:rsidR="00301039" w:rsidRDefault="00301039" w:rsidP="00301039">
      <w:pPr>
        <w:pBdr>
          <w:top w:val="single" w:sz="4" w:space="1" w:color="auto"/>
          <w:left w:val="single" w:sz="4" w:space="4" w:color="auto"/>
          <w:bottom w:val="single" w:sz="4" w:space="1" w:color="auto"/>
          <w:right w:val="single" w:sz="4" w:space="4" w:color="auto"/>
        </w:pBdr>
        <w:shd w:val="clear" w:color="auto" w:fill="FFFFFF"/>
        <w:rPr>
          <w:color w:val="000000"/>
          <w:sz w:val="27"/>
          <w:szCs w:val="27"/>
        </w:rPr>
      </w:pPr>
    </w:p>
    <w:p w14:paraId="280FB7B2" w14:textId="0C943960" w:rsidR="006A011B" w:rsidRPr="006A011B" w:rsidRDefault="00301039" w:rsidP="006A011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color w:val="000000"/>
          <w:sz w:val="27"/>
          <w:szCs w:val="27"/>
        </w:rPr>
        <w:t xml:space="preserve"> </w:t>
      </w:r>
      <w:proofErr w:type="spellStart"/>
      <w:r>
        <w:rPr>
          <w:color w:val="000000"/>
          <w:sz w:val="27"/>
          <w:szCs w:val="27"/>
        </w:rPr>
        <w:t>Ouput</w:t>
      </w:r>
      <w:proofErr w:type="spellEnd"/>
      <w:r>
        <w:rPr>
          <w:color w:val="000000"/>
          <w:sz w:val="27"/>
          <w:szCs w:val="27"/>
        </w:rPr>
        <w:t xml:space="preserve"> - </w:t>
      </w:r>
      <w:r w:rsidR="005C5276">
        <w:rPr>
          <w:color w:val="000000"/>
          <w:sz w:val="27"/>
          <w:szCs w:val="27"/>
        </w:rPr>
        <w:t xml:space="preserve"> </w:t>
      </w:r>
      <w:proofErr w:type="spellStart"/>
      <w:r w:rsidR="00F47D1E">
        <w:rPr>
          <w:color w:val="000000"/>
          <w:sz w:val="27"/>
          <w:szCs w:val="27"/>
        </w:rPr>
        <w:t>siht</w:t>
      </w:r>
      <w:proofErr w:type="spellEnd"/>
    </w:p>
    <w:p w14:paraId="50542FE0" w14:textId="77777777" w:rsidR="006A011B" w:rsidRDefault="006A011B" w:rsidP="001863C9"/>
    <w:p w14:paraId="153146F8" w14:textId="77777777" w:rsidR="0002467F" w:rsidRPr="0002467F" w:rsidRDefault="0002467F" w:rsidP="0011084A">
      <w:pPr>
        <w:pStyle w:val="Heading1"/>
        <w:jc w:val="center"/>
        <w:rPr>
          <w:b/>
          <w:bCs/>
        </w:rPr>
      </w:pPr>
      <w:bookmarkStart w:id="54" w:name="_Toc114175505"/>
      <w:r w:rsidRPr="0002467F">
        <w:rPr>
          <w:b/>
          <w:bCs/>
        </w:rPr>
        <w:t>HTML </w:t>
      </w:r>
      <w:r w:rsidRPr="0002467F">
        <w:rPr>
          <w:rStyle w:val="Hyperlink"/>
          <w:b/>
          <w:bCs/>
        </w:rPr>
        <w:t>Links</w:t>
      </w:r>
      <w:bookmarkEnd w:id="54"/>
    </w:p>
    <w:p w14:paraId="61CDD539" w14:textId="3306320C" w:rsidR="0002467F" w:rsidRDefault="005D38B8" w:rsidP="001863C9">
      <w:r>
        <w:t xml:space="preserve"> </w:t>
      </w:r>
    </w:p>
    <w:p w14:paraId="44655B23" w14:textId="77777777" w:rsidR="00E531C0" w:rsidRDefault="00E531C0" w:rsidP="00E531C0">
      <w:pPr>
        <w:shd w:val="clear" w:color="auto" w:fill="FFFFFF"/>
        <w:spacing w:after="0"/>
        <w:rPr>
          <w:rFonts w:ascii="Verdana" w:hAnsi="Verdana"/>
          <w:color w:val="000000"/>
          <w:sz w:val="23"/>
          <w:szCs w:val="23"/>
        </w:rPr>
      </w:pPr>
      <w:r>
        <w:rPr>
          <w:rFonts w:ascii="Verdana" w:hAnsi="Verdana"/>
          <w:color w:val="000000"/>
          <w:sz w:val="23"/>
          <w:szCs w:val="23"/>
        </w:rPr>
        <w:t>HTML links are hyperlinks.</w:t>
      </w:r>
    </w:p>
    <w:p w14:paraId="7F661771" w14:textId="77777777" w:rsidR="00E531C0" w:rsidRDefault="00E531C0" w:rsidP="00E531C0">
      <w:pPr>
        <w:shd w:val="clear" w:color="auto" w:fill="FFFFFF"/>
        <w:spacing w:after="0"/>
        <w:rPr>
          <w:rFonts w:ascii="Verdana" w:hAnsi="Verdana"/>
          <w:color w:val="000000"/>
          <w:sz w:val="23"/>
          <w:szCs w:val="23"/>
        </w:rPr>
      </w:pPr>
      <w:r>
        <w:rPr>
          <w:rFonts w:ascii="Verdana" w:hAnsi="Verdana"/>
          <w:color w:val="000000"/>
          <w:sz w:val="23"/>
          <w:szCs w:val="23"/>
        </w:rPr>
        <w:t>You can click on a link and jump to another document.</w:t>
      </w:r>
    </w:p>
    <w:p w14:paraId="0A9E4011" w14:textId="77777777" w:rsidR="00E531C0" w:rsidRDefault="00E531C0" w:rsidP="00E531C0">
      <w:pPr>
        <w:shd w:val="clear" w:color="auto" w:fill="FFFFFF"/>
        <w:spacing w:after="0"/>
        <w:rPr>
          <w:rFonts w:ascii="Verdana" w:hAnsi="Verdana"/>
          <w:color w:val="000000"/>
          <w:sz w:val="23"/>
          <w:szCs w:val="23"/>
        </w:rPr>
      </w:pPr>
      <w:r>
        <w:rPr>
          <w:rFonts w:ascii="Verdana" w:hAnsi="Verdana"/>
          <w:color w:val="000000"/>
          <w:sz w:val="23"/>
          <w:szCs w:val="23"/>
        </w:rPr>
        <w:t>When you move the mouse over a link, the mouse arrow will turn into a little hand.</w:t>
      </w:r>
    </w:p>
    <w:p w14:paraId="5CB28DFF" w14:textId="77777777" w:rsidR="00CC4B3D" w:rsidRDefault="00CC4B3D" w:rsidP="00E531C0">
      <w:pPr>
        <w:shd w:val="clear" w:color="auto" w:fill="FFFFFF"/>
        <w:spacing w:after="0"/>
        <w:rPr>
          <w:rFonts w:ascii="Verdana" w:hAnsi="Verdana"/>
          <w:color w:val="000000"/>
          <w:sz w:val="23"/>
          <w:szCs w:val="23"/>
        </w:rPr>
      </w:pPr>
    </w:p>
    <w:p w14:paraId="15C9575B" w14:textId="48FE4D5F" w:rsidR="00E531C0" w:rsidRDefault="00CC4B3D" w:rsidP="00E531C0">
      <w:pPr>
        <w:shd w:val="clear" w:color="auto" w:fill="FFFFFF"/>
        <w:spacing w:after="0"/>
        <w:rPr>
          <w:rFonts w:ascii="Verdana" w:hAnsi="Verdana"/>
          <w:color w:val="000000"/>
          <w:sz w:val="23"/>
          <w:szCs w:val="23"/>
        </w:rPr>
      </w:pPr>
      <w:r w:rsidRPr="00CC4B3D">
        <w:rPr>
          <w:rFonts w:ascii="Verdana" w:hAnsi="Verdana"/>
          <w:color w:val="000000"/>
          <w:sz w:val="23"/>
          <w:szCs w:val="23"/>
        </w:rPr>
        <w:t>Note: A link does not have to be text. A link can be an image or any other HTML element</w:t>
      </w:r>
    </w:p>
    <w:p w14:paraId="7C0ED1F9" w14:textId="77777777" w:rsidR="00CC4B3D" w:rsidRDefault="00CC4B3D" w:rsidP="00E531C0">
      <w:pPr>
        <w:shd w:val="clear" w:color="auto" w:fill="FFFFFF"/>
        <w:spacing w:after="0"/>
        <w:rPr>
          <w:rFonts w:ascii="Verdana" w:hAnsi="Verdana"/>
          <w:color w:val="000000"/>
          <w:sz w:val="23"/>
          <w:szCs w:val="23"/>
        </w:rPr>
      </w:pPr>
    </w:p>
    <w:p w14:paraId="4D5DFC35" w14:textId="77777777" w:rsidR="00390F65" w:rsidRPr="00390F65" w:rsidRDefault="00390F65" w:rsidP="00390F65">
      <w:pPr>
        <w:shd w:val="clear" w:color="auto" w:fill="FFFFFF"/>
        <w:spacing w:before="288" w:after="288" w:line="240" w:lineRule="auto"/>
        <w:rPr>
          <w:rFonts w:ascii="Verdana" w:eastAsia="Times New Roman" w:hAnsi="Verdana" w:cs="Times New Roman"/>
          <w:color w:val="000000"/>
          <w:sz w:val="23"/>
          <w:szCs w:val="23"/>
        </w:rPr>
      </w:pPr>
      <w:r w:rsidRPr="00390F65">
        <w:rPr>
          <w:rFonts w:ascii="Verdana" w:eastAsia="Times New Roman" w:hAnsi="Verdana" w:cs="Times New Roman"/>
          <w:color w:val="000000"/>
          <w:sz w:val="23"/>
          <w:szCs w:val="23"/>
        </w:rPr>
        <w:t>The HTML </w:t>
      </w:r>
      <w:r w:rsidRPr="00390F65">
        <w:rPr>
          <w:rFonts w:ascii="Consolas" w:eastAsia="Times New Roman" w:hAnsi="Consolas" w:cs="Courier New"/>
          <w:color w:val="DC143C"/>
          <w:sz w:val="20"/>
        </w:rPr>
        <w:t>&lt;a&gt;</w:t>
      </w:r>
      <w:r w:rsidRPr="00390F65">
        <w:rPr>
          <w:rFonts w:ascii="Verdana" w:eastAsia="Times New Roman" w:hAnsi="Verdana" w:cs="Times New Roman"/>
          <w:color w:val="000000"/>
          <w:sz w:val="23"/>
          <w:szCs w:val="23"/>
        </w:rPr>
        <w:t> tag defines a hyperlink. It has the following syntax:</w:t>
      </w:r>
    </w:p>
    <w:p w14:paraId="29A14B7B" w14:textId="77777777" w:rsidR="00390F65" w:rsidRPr="00390F65" w:rsidRDefault="00390F65" w:rsidP="00390F65">
      <w:pPr>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000000"/>
          <w:sz w:val="23"/>
          <w:szCs w:val="23"/>
        </w:rPr>
      </w:pPr>
      <w:r w:rsidRPr="00390F65">
        <w:rPr>
          <w:rFonts w:ascii="Consolas" w:eastAsia="Times New Roman" w:hAnsi="Consolas" w:cs="Times New Roman"/>
          <w:color w:val="0000CD"/>
          <w:sz w:val="23"/>
          <w:szCs w:val="23"/>
        </w:rPr>
        <w:t>&lt;</w:t>
      </w:r>
      <w:r w:rsidRPr="00390F65">
        <w:rPr>
          <w:rFonts w:ascii="Consolas" w:eastAsia="Times New Roman" w:hAnsi="Consolas" w:cs="Times New Roman"/>
          <w:color w:val="A52A2A"/>
          <w:sz w:val="23"/>
          <w:szCs w:val="23"/>
        </w:rPr>
        <w:t>a</w:t>
      </w:r>
      <w:r w:rsidRPr="00390F65">
        <w:rPr>
          <w:rFonts w:ascii="Consolas" w:eastAsia="Times New Roman" w:hAnsi="Consolas" w:cs="Times New Roman"/>
          <w:color w:val="FF0000"/>
          <w:sz w:val="23"/>
          <w:szCs w:val="23"/>
        </w:rPr>
        <w:t> </w:t>
      </w:r>
      <w:proofErr w:type="spellStart"/>
      <w:r w:rsidRPr="00390F65">
        <w:rPr>
          <w:rFonts w:ascii="Consolas" w:eastAsia="Times New Roman" w:hAnsi="Consolas" w:cs="Times New Roman"/>
          <w:color w:val="FF0000"/>
          <w:sz w:val="23"/>
          <w:szCs w:val="23"/>
        </w:rPr>
        <w:t>href</w:t>
      </w:r>
      <w:proofErr w:type="spellEnd"/>
      <w:r w:rsidRPr="00390F65">
        <w:rPr>
          <w:rFonts w:ascii="Consolas" w:eastAsia="Times New Roman" w:hAnsi="Consolas" w:cs="Times New Roman"/>
          <w:color w:val="0000CD"/>
          <w:sz w:val="23"/>
          <w:szCs w:val="23"/>
        </w:rPr>
        <w:t>="</w:t>
      </w:r>
      <w:proofErr w:type="spellStart"/>
      <w:r w:rsidRPr="00390F65">
        <w:rPr>
          <w:rFonts w:ascii="Consolas" w:eastAsia="Times New Roman" w:hAnsi="Consolas" w:cs="Times New Roman"/>
          <w:i/>
          <w:iCs/>
          <w:color w:val="0000CD"/>
          <w:sz w:val="23"/>
          <w:szCs w:val="23"/>
        </w:rPr>
        <w:t>url</w:t>
      </w:r>
      <w:proofErr w:type="spellEnd"/>
      <w:r w:rsidRPr="00390F65">
        <w:rPr>
          <w:rFonts w:ascii="Consolas" w:eastAsia="Times New Roman" w:hAnsi="Consolas" w:cs="Times New Roman"/>
          <w:color w:val="0000CD"/>
          <w:sz w:val="23"/>
          <w:szCs w:val="23"/>
        </w:rPr>
        <w:t>"&gt;</w:t>
      </w:r>
      <w:r w:rsidRPr="00390F65">
        <w:rPr>
          <w:rFonts w:ascii="Consolas" w:eastAsia="Times New Roman" w:hAnsi="Consolas" w:cs="Times New Roman"/>
          <w:i/>
          <w:iCs/>
          <w:color w:val="000000"/>
          <w:sz w:val="23"/>
          <w:szCs w:val="23"/>
        </w:rPr>
        <w:t>link text</w:t>
      </w:r>
      <w:r w:rsidRPr="00390F65">
        <w:rPr>
          <w:rFonts w:ascii="Consolas" w:eastAsia="Times New Roman" w:hAnsi="Consolas" w:cs="Times New Roman"/>
          <w:color w:val="0000CD"/>
          <w:sz w:val="23"/>
          <w:szCs w:val="23"/>
        </w:rPr>
        <w:t>&lt;</w:t>
      </w:r>
      <w:r w:rsidRPr="00390F65">
        <w:rPr>
          <w:rFonts w:ascii="Consolas" w:eastAsia="Times New Roman" w:hAnsi="Consolas" w:cs="Times New Roman"/>
          <w:color w:val="A52A2A"/>
          <w:sz w:val="23"/>
          <w:szCs w:val="23"/>
        </w:rPr>
        <w:t>/a</w:t>
      </w:r>
      <w:r w:rsidRPr="00390F65">
        <w:rPr>
          <w:rFonts w:ascii="Consolas" w:eastAsia="Times New Roman" w:hAnsi="Consolas" w:cs="Times New Roman"/>
          <w:color w:val="0000CD"/>
          <w:sz w:val="23"/>
          <w:szCs w:val="23"/>
        </w:rPr>
        <w:t>&gt;</w:t>
      </w:r>
    </w:p>
    <w:p w14:paraId="2BD97970" w14:textId="77777777" w:rsidR="00390F65" w:rsidRPr="00390F65" w:rsidRDefault="00390F65" w:rsidP="00390F65">
      <w:pPr>
        <w:shd w:val="clear" w:color="auto" w:fill="FFFFFF"/>
        <w:spacing w:before="288" w:after="288" w:line="240" w:lineRule="auto"/>
        <w:rPr>
          <w:rFonts w:ascii="Verdana" w:eastAsia="Times New Roman" w:hAnsi="Verdana" w:cs="Times New Roman"/>
          <w:color w:val="000000"/>
          <w:sz w:val="23"/>
          <w:szCs w:val="23"/>
        </w:rPr>
      </w:pPr>
      <w:r w:rsidRPr="00390F65">
        <w:rPr>
          <w:rFonts w:ascii="Verdana" w:eastAsia="Times New Roman" w:hAnsi="Verdana" w:cs="Times New Roman"/>
          <w:color w:val="000000"/>
          <w:sz w:val="23"/>
          <w:szCs w:val="23"/>
        </w:rPr>
        <w:t>The most important attribute of the </w:t>
      </w:r>
      <w:r w:rsidRPr="00390F65">
        <w:rPr>
          <w:rFonts w:ascii="Consolas" w:eastAsia="Times New Roman" w:hAnsi="Consolas" w:cs="Courier New"/>
          <w:color w:val="DC143C"/>
          <w:sz w:val="20"/>
        </w:rPr>
        <w:t>&lt;a&gt;</w:t>
      </w:r>
      <w:r w:rsidRPr="00390F65">
        <w:rPr>
          <w:rFonts w:ascii="Verdana" w:eastAsia="Times New Roman" w:hAnsi="Verdana" w:cs="Times New Roman"/>
          <w:color w:val="000000"/>
          <w:sz w:val="23"/>
          <w:szCs w:val="23"/>
        </w:rPr>
        <w:t> element is the </w:t>
      </w:r>
      <w:proofErr w:type="spellStart"/>
      <w:r w:rsidRPr="00390F65">
        <w:rPr>
          <w:rFonts w:ascii="Consolas" w:eastAsia="Times New Roman" w:hAnsi="Consolas" w:cs="Courier New"/>
          <w:color w:val="DC143C"/>
          <w:sz w:val="20"/>
        </w:rPr>
        <w:t>href</w:t>
      </w:r>
      <w:proofErr w:type="spellEnd"/>
      <w:r w:rsidRPr="00390F65">
        <w:rPr>
          <w:rFonts w:ascii="Verdana" w:eastAsia="Times New Roman" w:hAnsi="Verdana" w:cs="Times New Roman"/>
          <w:color w:val="000000"/>
          <w:sz w:val="23"/>
          <w:szCs w:val="23"/>
        </w:rPr>
        <w:t> attribute, which indicates the link's destination.</w:t>
      </w:r>
    </w:p>
    <w:p w14:paraId="511489AA" w14:textId="77777777" w:rsidR="00390F65" w:rsidRPr="00390F65" w:rsidRDefault="00390F65" w:rsidP="00390F65">
      <w:pPr>
        <w:shd w:val="clear" w:color="auto" w:fill="FFFFFF"/>
        <w:spacing w:before="288" w:after="288" w:line="240" w:lineRule="auto"/>
        <w:rPr>
          <w:rFonts w:ascii="Verdana" w:eastAsia="Times New Roman" w:hAnsi="Verdana" w:cs="Times New Roman"/>
          <w:color w:val="000000"/>
          <w:sz w:val="23"/>
          <w:szCs w:val="23"/>
        </w:rPr>
      </w:pPr>
      <w:r w:rsidRPr="00390F65">
        <w:rPr>
          <w:rFonts w:ascii="Verdana" w:eastAsia="Times New Roman" w:hAnsi="Verdana" w:cs="Times New Roman"/>
          <w:color w:val="000000"/>
          <w:sz w:val="23"/>
          <w:szCs w:val="23"/>
        </w:rPr>
        <w:t>The </w:t>
      </w:r>
      <w:r w:rsidRPr="00390F65">
        <w:rPr>
          <w:rFonts w:ascii="Verdana" w:eastAsia="Times New Roman" w:hAnsi="Verdana" w:cs="Times New Roman"/>
          <w:i/>
          <w:iCs/>
          <w:color w:val="000000"/>
          <w:sz w:val="23"/>
          <w:szCs w:val="23"/>
        </w:rPr>
        <w:t>link text</w:t>
      </w:r>
      <w:r w:rsidRPr="00390F65">
        <w:rPr>
          <w:rFonts w:ascii="Verdana" w:eastAsia="Times New Roman" w:hAnsi="Verdana" w:cs="Times New Roman"/>
          <w:color w:val="000000"/>
          <w:sz w:val="23"/>
          <w:szCs w:val="23"/>
        </w:rPr>
        <w:t> is the part that will be visible to the reader.</w:t>
      </w:r>
    </w:p>
    <w:p w14:paraId="1BF21FA5" w14:textId="77777777" w:rsidR="00390F65" w:rsidRDefault="00390F65" w:rsidP="00390F65">
      <w:pPr>
        <w:shd w:val="clear" w:color="auto" w:fill="FFFFFF"/>
        <w:spacing w:before="288" w:after="288" w:line="240" w:lineRule="auto"/>
        <w:rPr>
          <w:rFonts w:ascii="Verdana" w:eastAsia="Times New Roman" w:hAnsi="Verdana" w:cs="Times New Roman"/>
          <w:color w:val="000000"/>
          <w:sz w:val="23"/>
          <w:szCs w:val="23"/>
        </w:rPr>
      </w:pPr>
      <w:r w:rsidRPr="00390F65">
        <w:rPr>
          <w:rFonts w:ascii="Verdana" w:eastAsia="Times New Roman" w:hAnsi="Verdana" w:cs="Times New Roman"/>
          <w:color w:val="000000"/>
          <w:sz w:val="23"/>
          <w:szCs w:val="23"/>
        </w:rPr>
        <w:t>Clicking on the link text, will send the reader to the specified URL address.</w:t>
      </w:r>
    </w:p>
    <w:p w14:paraId="12CFD39C" w14:textId="1DCF08D4" w:rsidR="00390F65" w:rsidRDefault="000E4AFC" w:rsidP="002168BA">
      <w:pPr>
        <w:pBdr>
          <w:top w:val="single" w:sz="4" w:space="1" w:color="auto"/>
          <w:left w:val="single" w:sz="4" w:space="4" w:color="auto"/>
          <w:bottom w:val="single" w:sz="4" w:space="1" w:color="auto"/>
          <w:right w:val="single" w:sz="4" w:space="4" w:color="auto"/>
        </w:pBdr>
        <w:shd w:val="clear" w:color="auto" w:fill="FFFFFF"/>
        <w:spacing w:before="288" w:after="288" w:line="240" w:lineRule="auto"/>
        <w:rPr>
          <w:rStyle w:val="tagnamecolor"/>
          <w:rFonts w:ascii="Consolas" w:hAnsi="Consolas"/>
          <w:color w:val="0000CD"/>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rPr>
        <w:t>a</w:t>
      </w:r>
      <w:r>
        <w:rPr>
          <w:rStyle w:val="tagcolor"/>
          <w:rFonts w:ascii="Consolas" w:hAnsi="Consolas"/>
          <w:color w:val="FF0000"/>
          <w:sz w:val="23"/>
          <w:szCs w:val="23"/>
        </w:rPr>
        <w:t> </w:t>
      </w:r>
      <w:proofErr w:type="spellStart"/>
      <w:r>
        <w:rPr>
          <w:rStyle w:val="tagcolor"/>
          <w:rFonts w:ascii="Consolas" w:hAnsi="Consolas"/>
          <w:color w:val="FF0000"/>
          <w:sz w:val="23"/>
          <w:szCs w:val="23"/>
        </w:rPr>
        <w:t>href</w:t>
      </w:r>
      <w:proofErr w:type="spellEnd"/>
      <w:r>
        <w:rPr>
          <w:rStyle w:val="colorh1"/>
          <w:rFonts w:ascii="Consolas" w:hAnsi="Consolas"/>
          <w:color w:val="0000CD"/>
          <w:sz w:val="23"/>
          <w:szCs w:val="23"/>
        </w:rPr>
        <w:t>="https://www.w3schools.com/"</w:t>
      </w:r>
      <w:r>
        <w:rPr>
          <w:rStyle w:val="tagnamecolor"/>
          <w:rFonts w:ascii="Consolas" w:hAnsi="Consolas"/>
          <w:color w:val="0000CD"/>
          <w:sz w:val="23"/>
          <w:szCs w:val="23"/>
        </w:rPr>
        <w:t>&gt;</w:t>
      </w:r>
      <w:r>
        <w:rPr>
          <w:rFonts w:ascii="Consolas" w:hAnsi="Consolas"/>
          <w:color w:val="000000"/>
          <w:sz w:val="23"/>
          <w:szCs w:val="23"/>
          <w:shd w:val="clear" w:color="auto" w:fill="FFFFFF"/>
        </w:rPr>
        <w:t>Visit W3Schools.com!</w:t>
      </w:r>
      <w:r>
        <w:rPr>
          <w:rStyle w:val="tagnamecolor"/>
          <w:rFonts w:ascii="Consolas" w:hAnsi="Consolas"/>
          <w:color w:val="0000CD"/>
          <w:sz w:val="23"/>
          <w:szCs w:val="23"/>
        </w:rPr>
        <w:t>&lt;</w:t>
      </w:r>
      <w:r>
        <w:rPr>
          <w:rStyle w:val="HTMLCode"/>
          <w:rFonts w:ascii="Consolas" w:eastAsiaTheme="minorHAnsi" w:hAnsi="Consolas"/>
          <w:color w:val="A52A2A"/>
          <w:sz w:val="23"/>
        </w:rPr>
        <w:t>/a</w:t>
      </w:r>
      <w:r>
        <w:rPr>
          <w:rStyle w:val="tagnamecolor"/>
          <w:rFonts w:ascii="Consolas" w:hAnsi="Consolas"/>
          <w:color w:val="0000CD"/>
          <w:sz w:val="23"/>
          <w:szCs w:val="23"/>
        </w:rPr>
        <w:t>&gt;</w:t>
      </w:r>
    </w:p>
    <w:p w14:paraId="6A45E920" w14:textId="044332FC" w:rsidR="000E4AFC" w:rsidRDefault="000E4AFC" w:rsidP="002168BA">
      <w:pPr>
        <w:pBdr>
          <w:top w:val="single" w:sz="4" w:space="1" w:color="auto"/>
          <w:left w:val="single" w:sz="4" w:space="4" w:color="auto"/>
          <w:bottom w:val="single" w:sz="4" w:space="1" w:color="auto"/>
          <w:right w:val="single" w:sz="4" w:space="4" w:color="auto"/>
        </w:pBdr>
        <w:shd w:val="clear" w:color="auto" w:fill="FFFFFF"/>
        <w:spacing w:before="288" w:after="288" w:line="240" w:lineRule="auto"/>
        <w:rPr>
          <w:rFonts w:ascii="Verdana" w:eastAsia="Times New Roman" w:hAnsi="Verdana" w:cs="Times New Roman"/>
          <w:color w:val="000000"/>
          <w:sz w:val="23"/>
          <w:szCs w:val="23"/>
        </w:rPr>
      </w:pPr>
      <w:r>
        <w:t xml:space="preserve">Output  - </w:t>
      </w:r>
      <w:hyperlink r:id="rId14" w:history="1">
        <w:r>
          <w:rPr>
            <w:rStyle w:val="attributecolor"/>
            <w:sz w:val="27"/>
            <w:szCs w:val="27"/>
          </w:rPr>
          <w:t>Visit W3Schools.com!</w:t>
        </w:r>
      </w:hyperlink>
      <w:r>
        <w:t xml:space="preserve"> (when you </w:t>
      </w:r>
      <w:r w:rsidR="002168BA">
        <w:t xml:space="preserve">click on </w:t>
      </w:r>
      <w:hyperlink r:id="rId15" w:history="1">
        <w:r w:rsidR="002168BA">
          <w:rPr>
            <w:rStyle w:val="attributecolor"/>
            <w:sz w:val="27"/>
            <w:szCs w:val="27"/>
          </w:rPr>
          <w:t>Visit W3Schools.com!</w:t>
        </w:r>
      </w:hyperlink>
      <w:r w:rsidR="002168BA">
        <w:t xml:space="preserve"> it send you to </w:t>
      </w:r>
      <w:r w:rsidR="002168BA">
        <w:rPr>
          <w:rStyle w:val="colorh1"/>
          <w:rFonts w:ascii="Consolas" w:hAnsi="Consolas"/>
          <w:color w:val="0000CD"/>
          <w:sz w:val="23"/>
          <w:szCs w:val="23"/>
        </w:rPr>
        <w:t>https://www.w3schools.com/"</w:t>
      </w:r>
      <w:r w:rsidR="002168BA">
        <w:rPr>
          <w:rStyle w:val="tagnamecolor"/>
          <w:rFonts w:ascii="Consolas" w:hAnsi="Consolas"/>
          <w:color w:val="0000CD"/>
          <w:sz w:val="23"/>
          <w:szCs w:val="23"/>
        </w:rPr>
        <w:t>&gt;</w:t>
      </w:r>
      <w:r>
        <w:t>)</w:t>
      </w:r>
    </w:p>
    <w:p w14:paraId="2DDFA821" w14:textId="77777777" w:rsidR="00087CDE" w:rsidRPr="0011084A" w:rsidRDefault="00087CDE" w:rsidP="0011084A">
      <w:pPr>
        <w:pStyle w:val="Heading2"/>
        <w:rPr>
          <w:b w:val="0"/>
          <w:bCs/>
        </w:rPr>
      </w:pPr>
      <w:bookmarkStart w:id="55" w:name="_Toc114175506"/>
      <w:r w:rsidRPr="0011084A">
        <w:rPr>
          <w:b w:val="0"/>
          <w:bCs/>
        </w:rPr>
        <w:lastRenderedPageBreak/>
        <w:t>HTML Links - The target Attribute</w:t>
      </w:r>
      <w:bookmarkEnd w:id="55"/>
    </w:p>
    <w:p w14:paraId="7841BE8B" w14:textId="77777777" w:rsidR="00087CDE" w:rsidRDefault="00087CDE" w:rsidP="00087CDE">
      <w:pPr>
        <w:shd w:val="clear" w:color="auto" w:fill="FFFFFF"/>
        <w:spacing w:before="288" w:after="288"/>
        <w:rPr>
          <w:rFonts w:ascii="Verdana" w:hAnsi="Verdana"/>
          <w:color w:val="000000"/>
          <w:sz w:val="23"/>
          <w:szCs w:val="23"/>
        </w:rPr>
      </w:pPr>
      <w:r>
        <w:rPr>
          <w:rFonts w:ascii="Verdana" w:hAnsi="Verdana"/>
          <w:color w:val="000000"/>
          <w:sz w:val="23"/>
          <w:szCs w:val="23"/>
        </w:rPr>
        <w:t>By default, the linked page will be displayed in the current browser window. To change this, you must specify another target for the link.</w:t>
      </w:r>
    </w:p>
    <w:p w14:paraId="0D37E26B" w14:textId="77777777" w:rsidR="00087CDE" w:rsidRDefault="00087CDE" w:rsidP="00087CDE">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target</w:t>
      </w:r>
      <w:r>
        <w:rPr>
          <w:rFonts w:ascii="Verdana" w:hAnsi="Verdana"/>
          <w:color w:val="000000"/>
          <w:sz w:val="23"/>
          <w:szCs w:val="23"/>
        </w:rPr>
        <w:t> attribute specifies where to open the linked document.</w:t>
      </w:r>
    </w:p>
    <w:p w14:paraId="33F5E988" w14:textId="77777777" w:rsidR="00087CDE" w:rsidRDefault="00087CDE" w:rsidP="00087CDE">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target</w:t>
      </w:r>
      <w:r>
        <w:rPr>
          <w:rFonts w:ascii="Verdana" w:hAnsi="Verdana"/>
          <w:color w:val="000000"/>
          <w:sz w:val="23"/>
          <w:szCs w:val="23"/>
        </w:rPr>
        <w:t> attribute can have one of the following values:</w:t>
      </w:r>
    </w:p>
    <w:p w14:paraId="7C0CC4E5" w14:textId="77777777" w:rsidR="00087CDE" w:rsidRDefault="00087CDE" w:rsidP="00087CDE">
      <w:pPr>
        <w:numPr>
          <w:ilvl w:val="0"/>
          <w:numId w:val="6"/>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_self</w:t>
      </w:r>
      <w:r>
        <w:rPr>
          <w:rFonts w:ascii="Verdana" w:hAnsi="Verdana"/>
          <w:color w:val="000000"/>
          <w:sz w:val="23"/>
          <w:szCs w:val="23"/>
        </w:rPr>
        <w:t> - Default. Opens the document in the same window/tab as it was clicked</w:t>
      </w:r>
    </w:p>
    <w:p w14:paraId="10EA71C4" w14:textId="77777777" w:rsidR="00087CDE" w:rsidRDefault="00087CDE" w:rsidP="00087CDE">
      <w:pPr>
        <w:numPr>
          <w:ilvl w:val="0"/>
          <w:numId w:val="6"/>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_blank</w:t>
      </w:r>
      <w:r>
        <w:rPr>
          <w:rFonts w:ascii="Verdana" w:hAnsi="Verdana"/>
          <w:color w:val="000000"/>
          <w:sz w:val="23"/>
          <w:szCs w:val="23"/>
        </w:rPr>
        <w:t> - Opens the document in a new window or tab</w:t>
      </w:r>
    </w:p>
    <w:p w14:paraId="0D1B2753" w14:textId="77777777" w:rsidR="00087CDE" w:rsidRDefault="00087CDE" w:rsidP="00087CDE">
      <w:pPr>
        <w:numPr>
          <w:ilvl w:val="0"/>
          <w:numId w:val="6"/>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_parent</w:t>
      </w:r>
      <w:r>
        <w:rPr>
          <w:rFonts w:ascii="Verdana" w:hAnsi="Verdana"/>
          <w:color w:val="000000"/>
          <w:sz w:val="23"/>
          <w:szCs w:val="23"/>
        </w:rPr>
        <w:t> - Opens the document in the parent frame</w:t>
      </w:r>
    </w:p>
    <w:p w14:paraId="65C05AB1" w14:textId="77777777" w:rsidR="00087CDE" w:rsidRDefault="00087CDE" w:rsidP="00087CDE">
      <w:pPr>
        <w:numPr>
          <w:ilvl w:val="0"/>
          <w:numId w:val="6"/>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_top</w:t>
      </w:r>
      <w:r>
        <w:rPr>
          <w:rFonts w:ascii="Verdana" w:hAnsi="Verdana"/>
          <w:color w:val="000000"/>
          <w:sz w:val="23"/>
          <w:szCs w:val="23"/>
        </w:rPr>
        <w:t> - Opens the document in the full body of the window</w:t>
      </w:r>
    </w:p>
    <w:p w14:paraId="7558589C" w14:textId="77777777" w:rsidR="00390F65" w:rsidRDefault="00390F65" w:rsidP="00390F65">
      <w:pPr>
        <w:shd w:val="clear" w:color="auto" w:fill="FFFFFF"/>
        <w:spacing w:before="288" w:after="288" w:line="240" w:lineRule="auto"/>
        <w:rPr>
          <w:rFonts w:ascii="Verdana" w:eastAsia="Times New Roman" w:hAnsi="Verdana" w:cs="Times New Roman"/>
          <w:color w:val="000000"/>
          <w:sz w:val="23"/>
          <w:szCs w:val="23"/>
        </w:rPr>
      </w:pPr>
    </w:p>
    <w:p w14:paraId="06E350E8" w14:textId="77777777" w:rsidR="0098565B" w:rsidRPr="0098565B" w:rsidRDefault="0098565B" w:rsidP="0098565B">
      <w:pPr>
        <w:spacing w:before="240" w:after="240" w:line="240" w:lineRule="auto"/>
        <w:rPr>
          <w:rFonts w:ascii="Verdana" w:eastAsia="Times New Roman" w:hAnsi="Verdana" w:cs="Times New Roman"/>
          <w:color w:val="000000"/>
          <w:sz w:val="23"/>
          <w:szCs w:val="23"/>
        </w:rPr>
      </w:pPr>
      <w:r w:rsidRPr="0098565B">
        <w:rPr>
          <w:rFonts w:ascii="Verdana" w:eastAsia="Times New Roman" w:hAnsi="Verdana" w:cs="Times New Roman"/>
          <w:color w:val="000000"/>
          <w:sz w:val="23"/>
          <w:szCs w:val="23"/>
        </w:rPr>
        <w:t>Use target="_blank" to open the linked document in a new browser window or tab:</w:t>
      </w:r>
    </w:p>
    <w:p w14:paraId="59A378B2" w14:textId="77777777" w:rsidR="0098565B" w:rsidRPr="0098565B" w:rsidRDefault="0098565B" w:rsidP="007D47C8">
      <w:pPr>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000000"/>
          <w:sz w:val="23"/>
          <w:szCs w:val="23"/>
        </w:rPr>
      </w:pPr>
      <w:r w:rsidRPr="0098565B">
        <w:rPr>
          <w:rFonts w:ascii="Consolas" w:eastAsia="Times New Roman" w:hAnsi="Consolas" w:cs="Times New Roman"/>
          <w:color w:val="0000CD"/>
          <w:sz w:val="23"/>
          <w:szCs w:val="23"/>
        </w:rPr>
        <w:t>&lt;</w:t>
      </w:r>
      <w:r w:rsidRPr="0098565B">
        <w:rPr>
          <w:rFonts w:ascii="Consolas" w:eastAsia="Times New Roman" w:hAnsi="Consolas" w:cs="Times New Roman"/>
          <w:color w:val="A52A2A"/>
          <w:sz w:val="23"/>
          <w:szCs w:val="23"/>
        </w:rPr>
        <w:t>a</w:t>
      </w:r>
      <w:r w:rsidRPr="0098565B">
        <w:rPr>
          <w:rFonts w:ascii="Consolas" w:eastAsia="Times New Roman" w:hAnsi="Consolas" w:cs="Times New Roman"/>
          <w:color w:val="FF0000"/>
          <w:sz w:val="23"/>
          <w:szCs w:val="23"/>
        </w:rPr>
        <w:t> </w:t>
      </w:r>
      <w:proofErr w:type="spellStart"/>
      <w:r w:rsidRPr="0098565B">
        <w:rPr>
          <w:rFonts w:ascii="Consolas" w:eastAsia="Times New Roman" w:hAnsi="Consolas" w:cs="Times New Roman"/>
          <w:color w:val="FF0000"/>
          <w:sz w:val="23"/>
          <w:szCs w:val="23"/>
        </w:rPr>
        <w:t>href</w:t>
      </w:r>
      <w:proofErr w:type="spellEnd"/>
      <w:r w:rsidRPr="0098565B">
        <w:rPr>
          <w:rFonts w:ascii="Consolas" w:eastAsia="Times New Roman" w:hAnsi="Consolas" w:cs="Times New Roman"/>
          <w:color w:val="0000CD"/>
          <w:sz w:val="23"/>
          <w:szCs w:val="23"/>
        </w:rPr>
        <w:t>="https://www.w3schools.com/"</w:t>
      </w:r>
      <w:r w:rsidRPr="0098565B">
        <w:rPr>
          <w:rFonts w:ascii="Consolas" w:eastAsia="Times New Roman" w:hAnsi="Consolas" w:cs="Times New Roman"/>
          <w:color w:val="FF0000"/>
          <w:sz w:val="23"/>
          <w:szCs w:val="23"/>
        </w:rPr>
        <w:t> target</w:t>
      </w:r>
      <w:r w:rsidRPr="0098565B">
        <w:rPr>
          <w:rFonts w:ascii="Consolas" w:eastAsia="Times New Roman" w:hAnsi="Consolas" w:cs="Times New Roman"/>
          <w:color w:val="0000CD"/>
          <w:sz w:val="23"/>
          <w:szCs w:val="23"/>
        </w:rPr>
        <w:t>="_blank"&gt;</w:t>
      </w:r>
      <w:r w:rsidRPr="0098565B">
        <w:rPr>
          <w:rFonts w:ascii="Consolas" w:eastAsia="Times New Roman" w:hAnsi="Consolas" w:cs="Times New Roman"/>
          <w:color w:val="000000"/>
          <w:sz w:val="23"/>
          <w:szCs w:val="23"/>
        </w:rPr>
        <w:t>Visit W3Schools!</w:t>
      </w:r>
      <w:r w:rsidRPr="0098565B">
        <w:rPr>
          <w:rFonts w:ascii="Consolas" w:eastAsia="Times New Roman" w:hAnsi="Consolas" w:cs="Times New Roman"/>
          <w:color w:val="0000CD"/>
          <w:sz w:val="23"/>
          <w:szCs w:val="23"/>
        </w:rPr>
        <w:t>&lt;</w:t>
      </w:r>
      <w:r w:rsidRPr="0098565B">
        <w:rPr>
          <w:rFonts w:ascii="Consolas" w:eastAsia="Times New Roman" w:hAnsi="Consolas" w:cs="Times New Roman"/>
          <w:color w:val="A52A2A"/>
          <w:sz w:val="23"/>
          <w:szCs w:val="23"/>
        </w:rPr>
        <w:t>/a</w:t>
      </w:r>
      <w:r w:rsidRPr="0098565B">
        <w:rPr>
          <w:rFonts w:ascii="Consolas" w:eastAsia="Times New Roman" w:hAnsi="Consolas" w:cs="Times New Roman"/>
          <w:color w:val="0000CD"/>
          <w:sz w:val="23"/>
          <w:szCs w:val="23"/>
        </w:rPr>
        <w:t>&gt;</w:t>
      </w:r>
    </w:p>
    <w:p w14:paraId="5E203BF8" w14:textId="4080A264" w:rsidR="00390F65" w:rsidRDefault="007D47C8" w:rsidP="007D47C8">
      <w:pPr>
        <w:pBdr>
          <w:top w:val="single" w:sz="4" w:space="1" w:color="auto"/>
          <w:left w:val="single" w:sz="4" w:space="4" w:color="auto"/>
          <w:bottom w:val="single" w:sz="4" w:space="1" w:color="auto"/>
          <w:right w:val="single" w:sz="4" w:space="4" w:color="auto"/>
        </w:pBd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Output - </w:t>
      </w:r>
      <w:hyperlink r:id="rId16" w:tgtFrame="_blank" w:history="1">
        <w:r>
          <w:rPr>
            <w:rStyle w:val="attributecolor"/>
            <w:sz w:val="27"/>
            <w:szCs w:val="27"/>
          </w:rPr>
          <w:t>Visit W3Schools!</w:t>
        </w:r>
      </w:hyperlink>
    </w:p>
    <w:p w14:paraId="22AA600F" w14:textId="77777777" w:rsidR="00745044" w:rsidRPr="006D6FFA" w:rsidRDefault="00745044" w:rsidP="006D6FFA">
      <w:pPr>
        <w:pStyle w:val="Heading2"/>
        <w:rPr>
          <w:b w:val="0"/>
          <w:bCs/>
        </w:rPr>
      </w:pPr>
      <w:bookmarkStart w:id="56" w:name="_Toc114175507"/>
      <w:r w:rsidRPr="006D6FFA">
        <w:rPr>
          <w:b w:val="0"/>
          <w:bCs/>
        </w:rPr>
        <w:t>Absolute URLs vs. Relative URLs</w:t>
      </w:r>
      <w:bookmarkEnd w:id="56"/>
    </w:p>
    <w:p w14:paraId="7D33E295" w14:textId="77777777" w:rsidR="00745044" w:rsidRDefault="00745044" w:rsidP="00745044">
      <w:pPr>
        <w:shd w:val="clear" w:color="auto" w:fill="FFFFFF"/>
        <w:spacing w:before="288" w:after="288"/>
        <w:rPr>
          <w:rFonts w:ascii="Verdana" w:hAnsi="Verdana"/>
          <w:color w:val="000000"/>
          <w:sz w:val="23"/>
          <w:szCs w:val="23"/>
        </w:rPr>
      </w:pPr>
      <w:r>
        <w:rPr>
          <w:rFonts w:ascii="Verdana" w:hAnsi="Verdana"/>
          <w:color w:val="000000"/>
          <w:sz w:val="23"/>
          <w:szCs w:val="23"/>
        </w:rPr>
        <w:t>Both examples above are using an </w:t>
      </w:r>
      <w:r>
        <w:rPr>
          <w:rStyle w:val="Heading4Char"/>
          <w:rFonts w:ascii="Verdana" w:hAnsi="Verdana"/>
          <w:color w:val="000000"/>
          <w:sz w:val="23"/>
          <w:szCs w:val="23"/>
        </w:rPr>
        <w:t>absolute URL</w:t>
      </w:r>
      <w:r>
        <w:rPr>
          <w:rFonts w:ascii="Verdana" w:hAnsi="Verdana"/>
          <w:color w:val="000000"/>
          <w:sz w:val="23"/>
          <w:szCs w:val="23"/>
        </w:rPr>
        <w:t> (a full web address) in the </w:t>
      </w:r>
      <w:proofErr w:type="spellStart"/>
      <w:r>
        <w:rPr>
          <w:rStyle w:val="Emphasis"/>
          <w:rFonts w:ascii="Consolas" w:hAnsi="Consolas"/>
          <w:color w:val="DC143C"/>
        </w:rPr>
        <w:t>href</w:t>
      </w:r>
      <w:proofErr w:type="spellEnd"/>
      <w:r>
        <w:rPr>
          <w:rFonts w:ascii="Verdana" w:hAnsi="Verdana"/>
          <w:color w:val="000000"/>
          <w:sz w:val="23"/>
          <w:szCs w:val="23"/>
        </w:rPr>
        <w:t> attribute.</w:t>
      </w:r>
    </w:p>
    <w:p w14:paraId="4A8864BD" w14:textId="77777777" w:rsidR="00745044" w:rsidRDefault="00745044" w:rsidP="00745044">
      <w:pPr>
        <w:shd w:val="clear" w:color="auto" w:fill="FFFFFF"/>
        <w:spacing w:before="288" w:after="288"/>
        <w:rPr>
          <w:rFonts w:ascii="Verdana" w:hAnsi="Verdana"/>
          <w:color w:val="000000"/>
          <w:sz w:val="23"/>
          <w:szCs w:val="23"/>
        </w:rPr>
      </w:pPr>
      <w:r>
        <w:rPr>
          <w:rFonts w:ascii="Verdana" w:hAnsi="Verdana"/>
          <w:color w:val="000000"/>
          <w:sz w:val="23"/>
          <w:szCs w:val="23"/>
        </w:rPr>
        <w:t>A local link (a link to a page within the same website) is specified with a </w:t>
      </w:r>
      <w:r>
        <w:rPr>
          <w:rStyle w:val="Heading4Char"/>
          <w:rFonts w:ascii="Verdana" w:hAnsi="Verdana"/>
          <w:color w:val="000000"/>
          <w:sz w:val="23"/>
          <w:szCs w:val="23"/>
        </w:rPr>
        <w:t>relative URL</w:t>
      </w:r>
      <w:r>
        <w:rPr>
          <w:rFonts w:ascii="Verdana" w:hAnsi="Verdana"/>
          <w:color w:val="000000"/>
          <w:sz w:val="23"/>
          <w:szCs w:val="23"/>
        </w:rPr>
        <w:t> (without the "https://www" part):</w:t>
      </w:r>
    </w:p>
    <w:p w14:paraId="021367B8" w14:textId="77777777" w:rsidR="00C029F3" w:rsidRDefault="00C029F3" w:rsidP="00C029F3">
      <w:pPr>
        <w:pBdr>
          <w:top w:val="single" w:sz="4" w:space="1" w:color="auto"/>
          <w:left w:val="single" w:sz="4" w:space="4" w:color="auto"/>
          <w:bottom w:val="single" w:sz="4" w:space="1" w:color="auto"/>
          <w:right w:val="single" w:sz="4" w:space="4" w:color="auto"/>
        </w:pBdr>
      </w:pPr>
      <w:r>
        <w:t>&lt;h2&gt;Absolute URLs&lt;/h2&gt;</w:t>
      </w:r>
    </w:p>
    <w:p w14:paraId="3D7EC061" w14:textId="77777777" w:rsidR="00C029F3" w:rsidRDefault="00C029F3" w:rsidP="00C029F3">
      <w:pPr>
        <w:pBdr>
          <w:top w:val="single" w:sz="4" w:space="1" w:color="auto"/>
          <w:left w:val="single" w:sz="4" w:space="4" w:color="auto"/>
          <w:bottom w:val="single" w:sz="4" w:space="1" w:color="auto"/>
          <w:right w:val="single" w:sz="4" w:space="4" w:color="auto"/>
        </w:pBdr>
      </w:pPr>
      <w:r>
        <w:t xml:space="preserve">&lt;p&gt;&lt;a </w:t>
      </w:r>
      <w:proofErr w:type="spellStart"/>
      <w:r>
        <w:t>href</w:t>
      </w:r>
      <w:proofErr w:type="spellEnd"/>
      <w:r>
        <w:t>="https://www.w3.org/"&gt;W3C&lt;/a&gt;&lt;/p&gt;</w:t>
      </w:r>
    </w:p>
    <w:p w14:paraId="42A72E78" w14:textId="77777777" w:rsidR="00C029F3" w:rsidRDefault="00C029F3" w:rsidP="00C029F3">
      <w:pPr>
        <w:pBdr>
          <w:top w:val="single" w:sz="4" w:space="1" w:color="auto"/>
          <w:left w:val="single" w:sz="4" w:space="4" w:color="auto"/>
          <w:bottom w:val="single" w:sz="4" w:space="1" w:color="auto"/>
          <w:right w:val="single" w:sz="4" w:space="4" w:color="auto"/>
        </w:pBdr>
      </w:pPr>
      <w:r>
        <w:t xml:space="preserve">&lt;p&gt;&lt;a </w:t>
      </w:r>
      <w:proofErr w:type="spellStart"/>
      <w:r>
        <w:t>href</w:t>
      </w:r>
      <w:proofErr w:type="spellEnd"/>
      <w:r>
        <w:t>="https://www.google.com/"&gt;Google&lt;/a&gt;&lt;/p&gt;</w:t>
      </w:r>
    </w:p>
    <w:p w14:paraId="22AE8B49" w14:textId="77777777" w:rsidR="00C029F3" w:rsidRDefault="00C029F3" w:rsidP="00C029F3">
      <w:pPr>
        <w:pBdr>
          <w:top w:val="single" w:sz="4" w:space="1" w:color="auto"/>
          <w:left w:val="single" w:sz="4" w:space="4" w:color="auto"/>
          <w:bottom w:val="single" w:sz="4" w:space="1" w:color="auto"/>
          <w:right w:val="single" w:sz="4" w:space="4" w:color="auto"/>
        </w:pBdr>
      </w:pPr>
    </w:p>
    <w:p w14:paraId="1D223342" w14:textId="77777777" w:rsidR="00C029F3" w:rsidRDefault="00C029F3" w:rsidP="00C029F3">
      <w:pPr>
        <w:pBdr>
          <w:top w:val="single" w:sz="4" w:space="1" w:color="auto"/>
          <w:left w:val="single" w:sz="4" w:space="4" w:color="auto"/>
          <w:bottom w:val="single" w:sz="4" w:space="1" w:color="auto"/>
          <w:right w:val="single" w:sz="4" w:space="4" w:color="auto"/>
        </w:pBdr>
      </w:pPr>
      <w:r>
        <w:t>&lt;h2&gt;Relative URLs&lt;/h2&gt;</w:t>
      </w:r>
    </w:p>
    <w:p w14:paraId="4415263F" w14:textId="77777777" w:rsidR="00C029F3" w:rsidRDefault="00C029F3" w:rsidP="00C029F3">
      <w:pPr>
        <w:pBdr>
          <w:top w:val="single" w:sz="4" w:space="1" w:color="auto"/>
          <w:left w:val="single" w:sz="4" w:space="4" w:color="auto"/>
          <w:bottom w:val="single" w:sz="4" w:space="1" w:color="auto"/>
          <w:right w:val="single" w:sz="4" w:space="4" w:color="auto"/>
        </w:pBdr>
      </w:pPr>
      <w:r>
        <w:t xml:space="preserve">&lt;p&gt;&lt;a </w:t>
      </w:r>
      <w:proofErr w:type="spellStart"/>
      <w:r>
        <w:t>href</w:t>
      </w:r>
      <w:proofErr w:type="spellEnd"/>
      <w:r>
        <w:t>="html_images.asp"&gt;HTML Images&lt;/a&gt;&lt;/p&gt;</w:t>
      </w:r>
    </w:p>
    <w:p w14:paraId="66711A21" w14:textId="7A690C5C" w:rsidR="00C029F3" w:rsidRDefault="00C029F3" w:rsidP="00C029F3">
      <w:pPr>
        <w:pBdr>
          <w:top w:val="single" w:sz="4" w:space="1" w:color="auto"/>
          <w:left w:val="single" w:sz="4" w:space="4" w:color="auto"/>
          <w:bottom w:val="single" w:sz="4" w:space="1" w:color="auto"/>
          <w:right w:val="single" w:sz="4" w:space="4" w:color="auto"/>
        </w:pBdr>
      </w:pPr>
      <w:r>
        <w:t xml:space="preserve">&lt;p&gt;&lt;a </w:t>
      </w:r>
      <w:proofErr w:type="spellStart"/>
      <w:r>
        <w:t>href</w:t>
      </w:r>
      <w:proofErr w:type="spellEnd"/>
      <w:r>
        <w:t>="/</w:t>
      </w:r>
      <w:proofErr w:type="spellStart"/>
      <w:r>
        <w:t>css</w:t>
      </w:r>
      <w:proofErr w:type="spellEnd"/>
      <w:r>
        <w:t>/default.asp"&gt;CSS Tutorial&lt;/a&gt;&lt;/p&gt;</w:t>
      </w:r>
    </w:p>
    <w:p w14:paraId="2376069C" w14:textId="01E8435A" w:rsidR="00C029F3" w:rsidRDefault="00C029F3" w:rsidP="00745044"/>
    <w:p w14:paraId="3EEF23AB" w14:textId="77777777" w:rsidR="00F93043" w:rsidRDefault="00F93043" w:rsidP="00F93043">
      <w:pPr>
        <w:pBdr>
          <w:top w:val="single" w:sz="4" w:space="1" w:color="auto"/>
          <w:left w:val="single" w:sz="4" w:space="4" w:color="auto"/>
          <w:bottom w:val="single" w:sz="4" w:space="1" w:color="auto"/>
          <w:right w:val="single" w:sz="4" w:space="4" w:color="auto"/>
        </w:pBdr>
      </w:pPr>
      <w:r>
        <w:t>Absolute URLs</w:t>
      </w:r>
    </w:p>
    <w:p w14:paraId="7738298A" w14:textId="77777777" w:rsidR="00F93043" w:rsidRDefault="008625FE" w:rsidP="00F93043">
      <w:pPr>
        <w:pBdr>
          <w:top w:val="single" w:sz="4" w:space="1" w:color="auto"/>
          <w:left w:val="single" w:sz="4" w:space="4" w:color="auto"/>
          <w:bottom w:val="single" w:sz="4" w:space="1" w:color="auto"/>
          <w:right w:val="single" w:sz="4" w:space="4" w:color="auto"/>
        </w:pBdr>
        <w:rPr>
          <w:sz w:val="27"/>
          <w:szCs w:val="27"/>
        </w:rPr>
      </w:pPr>
      <w:hyperlink r:id="rId17" w:history="1">
        <w:r w:rsidR="00F93043">
          <w:rPr>
            <w:rStyle w:val="attributecolor"/>
            <w:sz w:val="27"/>
            <w:szCs w:val="27"/>
          </w:rPr>
          <w:t>W3C</w:t>
        </w:r>
      </w:hyperlink>
    </w:p>
    <w:p w14:paraId="409E8BD8" w14:textId="77777777" w:rsidR="00F93043" w:rsidRDefault="008625FE" w:rsidP="00F93043">
      <w:pPr>
        <w:pBdr>
          <w:top w:val="single" w:sz="4" w:space="1" w:color="auto"/>
          <w:left w:val="single" w:sz="4" w:space="4" w:color="auto"/>
          <w:bottom w:val="single" w:sz="4" w:space="1" w:color="auto"/>
          <w:right w:val="single" w:sz="4" w:space="4" w:color="auto"/>
        </w:pBdr>
        <w:rPr>
          <w:sz w:val="27"/>
          <w:szCs w:val="27"/>
        </w:rPr>
      </w:pPr>
      <w:hyperlink r:id="rId18" w:history="1">
        <w:r w:rsidR="00F93043">
          <w:rPr>
            <w:rStyle w:val="attributecolor"/>
            <w:sz w:val="27"/>
            <w:szCs w:val="27"/>
          </w:rPr>
          <w:t>Google</w:t>
        </w:r>
      </w:hyperlink>
    </w:p>
    <w:p w14:paraId="1D67A8ED" w14:textId="77777777" w:rsidR="00F93043" w:rsidRDefault="00F93043" w:rsidP="00F93043">
      <w:pPr>
        <w:pBdr>
          <w:top w:val="single" w:sz="4" w:space="1" w:color="auto"/>
          <w:left w:val="single" w:sz="4" w:space="4" w:color="auto"/>
          <w:bottom w:val="single" w:sz="4" w:space="1" w:color="auto"/>
          <w:right w:val="single" w:sz="4" w:space="4" w:color="auto"/>
        </w:pBdr>
        <w:rPr>
          <w:sz w:val="36"/>
          <w:szCs w:val="36"/>
        </w:rPr>
      </w:pPr>
      <w:r>
        <w:t>Relative URLs</w:t>
      </w:r>
    </w:p>
    <w:p w14:paraId="2CC83C34" w14:textId="77777777" w:rsidR="00F93043" w:rsidRDefault="008625FE" w:rsidP="00F93043">
      <w:pPr>
        <w:pBdr>
          <w:top w:val="single" w:sz="4" w:space="1" w:color="auto"/>
          <w:left w:val="single" w:sz="4" w:space="4" w:color="auto"/>
          <w:bottom w:val="single" w:sz="4" w:space="1" w:color="auto"/>
          <w:right w:val="single" w:sz="4" w:space="4" w:color="auto"/>
        </w:pBdr>
        <w:rPr>
          <w:sz w:val="27"/>
          <w:szCs w:val="27"/>
        </w:rPr>
      </w:pPr>
      <w:hyperlink r:id="rId19" w:history="1">
        <w:r w:rsidR="00F93043">
          <w:rPr>
            <w:rStyle w:val="attributecolor"/>
            <w:sz w:val="27"/>
            <w:szCs w:val="27"/>
          </w:rPr>
          <w:t>HTML Images</w:t>
        </w:r>
      </w:hyperlink>
    </w:p>
    <w:p w14:paraId="18BA61E6" w14:textId="77777777" w:rsidR="00F93043" w:rsidRDefault="008625FE" w:rsidP="00F93043">
      <w:pPr>
        <w:pBdr>
          <w:top w:val="single" w:sz="4" w:space="1" w:color="auto"/>
          <w:left w:val="single" w:sz="4" w:space="4" w:color="auto"/>
          <w:bottom w:val="single" w:sz="4" w:space="1" w:color="auto"/>
          <w:right w:val="single" w:sz="4" w:space="4" w:color="auto"/>
        </w:pBdr>
        <w:rPr>
          <w:sz w:val="27"/>
          <w:szCs w:val="27"/>
        </w:rPr>
      </w:pPr>
      <w:hyperlink r:id="rId20" w:history="1">
        <w:r w:rsidR="00F93043">
          <w:rPr>
            <w:rStyle w:val="attributecolor"/>
            <w:sz w:val="27"/>
            <w:szCs w:val="27"/>
          </w:rPr>
          <w:t>CSS Tutorial</w:t>
        </w:r>
      </w:hyperlink>
    </w:p>
    <w:p w14:paraId="466C7B68" w14:textId="4AC728F6" w:rsidR="00C029F3" w:rsidRDefault="00C029F3" w:rsidP="00745044"/>
    <w:p w14:paraId="2D3AB5A9" w14:textId="77777777" w:rsidR="00DB55F4" w:rsidRPr="006D6FFA" w:rsidRDefault="00DB55F4" w:rsidP="006D6FFA">
      <w:pPr>
        <w:pStyle w:val="Heading2"/>
        <w:rPr>
          <w:b w:val="0"/>
          <w:bCs/>
        </w:rPr>
      </w:pPr>
      <w:bookmarkStart w:id="57" w:name="_Toc114175508"/>
      <w:r w:rsidRPr="006D6FFA">
        <w:rPr>
          <w:b w:val="0"/>
          <w:bCs/>
        </w:rPr>
        <w:t>HTML Links - Use an Image as a Link</w:t>
      </w:r>
      <w:bookmarkEnd w:id="57"/>
    </w:p>
    <w:p w14:paraId="4057D2BC" w14:textId="77777777" w:rsidR="00DB55F4" w:rsidRDefault="00DB55F4" w:rsidP="00DB55F4">
      <w:pPr>
        <w:shd w:val="clear" w:color="auto" w:fill="FFFFFF"/>
        <w:spacing w:before="288" w:after="288"/>
        <w:rPr>
          <w:rFonts w:ascii="Verdana" w:hAnsi="Verdana"/>
          <w:color w:val="000000"/>
          <w:sz w:val="23"/>
          <w:szCs w:val="23"/>
        </w:rPr>
      </w:pPr>
      <w:r>
        <w:rPr>
          <w:rFonts w:ascii="Verdana" w:hAnsi="Verdana"/>
          <w:color w:val="000000"/>
          <w:sz w:val="23"/>
          <w:szCs w:val="23"/>
        </w:rPr>
        <w:t>To use an image as a link, just put the </w:t>
      </w:r>
      <w:r>
        <w:rPr>
          <w:rStyle w:val="Emphasis"/>
          <w:rFonts w:ascii="Consolas" w:hAnsi="Consolas"/>
          <w:color w:val="DC143C"/>
        </w:rPr>
        <w:t>&lt;</w:t>
      </w:r>
      <w:proofErr w:type="spellStart"/>
      <w:r>
        <w:rPr>
          <w:rStyle w:val="Emphasis"/>
          <w:rFonts w:ascii="Consolas" w:hAnsi="Consolas"/>
          <w:color w:val="DC143C"/>
        </w:rPr>
        <w:t>img</w:t>
      </w:r>
      <w:proofErr w:type="spellEnd"/>
      <w:r>
        <w:rPr>
          <w:rStyle w:val="Emphasis"/>
          <w:rFonts w:ascii="Consolas" w:hAnsi="Consolas"/>
          <w:color w:val="DC143C"/>
        </w:rPr>
        <w:t>&gt;</w:t>
      </w:r>
      <w:r>
        <w:rPr>
          <w:rFonts w:ascii="Verdana" w:hAnsi="Verdana"/>
          <w:color w:val="000000"/>
          <w:sz w:val="23"/>
          <w:szCs w:val="23"/>
        </w:rPr>
        <w:t> tag inside the </w:t>
      </w:r>
      <w:r>
        <w:rPr>
          <w:rStyle w:val="Emphasis"/>
          <w:rFonts w:ascii="Consolas" w:hAnsi="Consolas"/>
          <w:color w:val="DC143C"/>
        </w:rPr>
        <w:t>&lt;a&gt;</w:t>
      </w:r>
      <w:r>
        <w:rPr>
          <w:rFonts w:ascii="Verdana" w:hAnsi="Verdana"/>
          <w:color w:val="000000"/>
          <w:sz w:val="23"/>
          <w:szCs w:val="23"/>
        </w:rPr>
        <w:t> tag:</w:t>
      </w:r>
    </w:p>
    <w:tbl>
      <w:tblPr>
        <w:tblW w:w="9800"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13"/>
        <w:gridCol w:w="320"/>
        <w:gridCol w:w="4467"/>
      </w:tblGrid>
      <w:tr w:rsidR="008F1914" w14:paraId="41DAB24C" w14:textId="1159E790" w:rsidTr="008F1914">
        <w:trPr>
          <w:trHeight w:val="4840"/>
        </w:trPr>
        <w:tc>
          <w:tcPr>
            <w:tcW w:w="5013" w:type="dxa"/>
          </w:tcPr>
          <w:p w14:paraId="7D3C6490" w14:textId="77777777" w:rsidR="008F1914" w:rsidRDefault="008F1914" w:rsidP="008F1914">
            <w:pPr>
              <w:spacing w:after="0"/>
            </w:pPr>
            <w:r>
              <w:t>&lt;!DOCTYPE html&gt;</w:t>
            </w:r>
          </w:p>
          <w:p w14:paraId="10EAEE83" w14:textId="77777777" w:rsidR="008F1914" w:rsidRDefault="008F1914" w:rsidP="008F1914">
            <w:pPr>
              <w:spacing w:after="0"/>
            </w:pPr>
            <w:r>
              <w:t>&lt;html&gt;</w:t>
            </w:r>
          </w:p>
          <w:p w14:paraId="1FCCD75B" w14:textId="77777777" w:rsidR="008F1914" w:rsidRDefault="008F1914" w:rsidP="008F1914">
            <w:pPr>
              <w:spacing w:after="0"/>
            </w:pPr>
            <w:r>
              <w:t>&lt;body&gt;</w:t>
            </w:r>
          </w:p>
          <w:p w14:paraId="106E87A4" w14:textId="77777777" w:rsidR="008F1914" w:rsidRDefault="008F1914" w:rsidP="008F1914">
            <w:pPr>
              <w:spacing w:after="0"/>
            </w:pPr>
          </w:p>
          <w:p w14:paraId="7B566049" w14:textId="77777777" w:rsidR="008F1914" w:rsidRDefault="008F1914" w:rsidP="008F1914">
            <w:pPr>
              <w:spacing w:after="0"/>
            </w:pPr>
            <w:r>
              <w:t>&lt;h2&gt;Image as a Link&lt;/h2&gt;</w:t>
            </w:r>
          </w:p>
          <w:p w14:paraId="3BB8DC30" w14:textId="77777777" w:rsidR="008F1914" w:rsidRDefault="008F1914" w:rsidP="008F1914">
            <w:pPr>
              <w:spacing w:after="0"/>
            </w:pPr>
          </w:p>
          <w:p w14:paraId="3DE3E718" w14:textId="77777777" w:rsidR="008F1914" w:rsidRDefault="008F1914" w:rsidP="008F1914">
            <w:pPr>
              <w:spacing w:after="0"/>
            </w:pPr>
            <w:r>
              <w:t>&lt;p&gt;The image below is a link. Try to click on it.&lt;/p&gt;</w:t>
            </w:r>
          </w:p>
          <w:p w14:paraId="6B254C66" w14:textId="77777777" w:rsidR="008F1914" w:rsidRDefault="008F1914" w:rsidP="008F1914">
            <w:pPr>
              <w:spacing w:after="0"/>
            </w:pPr>
          </w:p>
          <w:p w14:paraId="10F0C63D" w14:textId="77777777" w:rsidR="008F1914" w:rsidRDefault="008F1914" w:rsidP="008F1914">
            <w:pPr>
              <w:spacing w:after="0"/>
            </w:pPr>
            <w:r>
              <w:t xml:space="preserve">&lt;a </w:t>
            </w:r>
            <w:proofErr w:type="spellStart"/>
            <w:r>
              <w:t>href</w:t>
            </w:r>
            <w:proofErr w:type="spellEnd"/>
            <w:r>
              <w:t>="default.asp"&gt;&lt;</w:t>
            </w:r>
            <w:proofErr w:type="spellStart"/>
            <w:r>
              <w:t>img</w:t>
            </w:r>
            <w:proofErr w:type="spellEnd"/>
            <w:r>
              <w:t xml:space="preserve"> </w:t>
            </w:r>
            <w:proofErr w:type="spellStart"/>
            <w:r>
              <w:t>src</w:t>
            </w:r>
            <w:proofErr w:type="spellEnd"/>
            <w:r>
              <w:t>="smiley.gif" alt="HTML tutorial" style="width:42px;height:42px;"&gt;&lt;/a&gt;</w:t>
            </w:r>
          </w:p>
          <w:p w14:paraId="7FF1DC43" w14:textId="77777777" w:rsidR="008F1914" w:rsidRDefault="008F1914" w:rsidP="008F1914">
            <w:pPr>
              <w:spacing w:after="0"/>
            </w:pPr>
          </w:p>
          <w:p w14:paraId="7C9BE8D4" w14:textId="77777777" w:rsidR="008F1914" w:rsidRDefault="008F1914" w:rsidP="008F1914">
            <w:pPr>
              <w:spacing w:after="0"/>
            </w:pPr>
            <w:r>
              <w:t>&lt;/body&gt;</w:t>
            </w:r>
          </w:p>
          <w:p w14:paraId="043FFBD7" w14:textId="77777777" w:rsidR="008F1914" w:rsidRDefault="008F1914" w:rsidP="008F1914">
            <w:pPr>
              <w:spacing w:after="0"/>
            </w:pPr>
            <w:r>
              <w:t>&lt;/html&gt;</w:t>
            </w:r>
          </w:p>
          <w:p w14:paraId="063BDEB0" w14:textId="77777777" w:rsidR="008F1914" w:rsidRDefault="008F1914" w:rsidP="00745044"/>
        </w:tc>
        <w:tc>
          <w:tcPr>
            <w:tcW w:w="320" w:type="dxa"/>
            <w:tcBorders>
              <w:top w:val="nil"/>
              <w:bottom w:val="nil"/>
            </w:tcBorders>
            <w:shd w:val="clear" w:color="auto" w:fill="auto"/>
          </w:tcPr>
          <w:p w14:paraId="0168177E" w14:textId="77777777" w:rsidR="008F1914" w:rsidRDefault="008F1914"/>
        </w:tc>
        <w:tc>
          <w:tcPr>
            <w:tcW w:w="4467" w:type="dxa"/>
            <w:shd w:val="clear" w:color="auto" w:fill="auto"/>
          </w:tcPr>
          <w:p w14:paraId="4162AE30" w14:textId="77777777" w:rsidR="001F5FE8" w:rsidRDefault="001F5FE8" w:rsidP="001F5FE8">
            <w:pPr>
              <w:pStyle w:val="Heading2"/>
              <w:rPr>
                <w:color w:val="000000"/>
              </w:rPr>
            </w:pPr>
            <w:bookmarkStart w:id="58" w:name="_Toc114175509"/>
            <w:r>
              <w:rPr>
                <w:color w:val="000000"/>
              </w:rPr>
              <w:t>Image as a Link</w:t>
            </w:r>
            <w:bookmarkEnd w:id="58"/>
          </w:p>
          <w:p w14:paraId="01C137C4" w14:textId="77777777" w:rsidR="001F5FE8" w:rsidRDefault="001F5FE8" w:rsidP="001F5FE8">
            <w:pPr>
              <w:rPr>
                <w:color w:val="000000"/>
                <w:sz w:val="27"/>
                <w:szCs w:val="27"/>
              </w:rPr>
            </w:pPr>
            <w:r>
              <w:rPr>
                <w:color w:val="000000"/>
                <w:sz w:val="27"/>
                <w:szCs w:val="27"/>
              </w:rPr>
              <w:t>The image below is a link. Try to click on it.</w:t>
            </w:r>
          </w:p>
          <w:p w14:paraId="411527ED" w14:textId="5590A2D3" w:rsidR="008F1914" w:rsidRDefault="001F5FE8" w:rsidP="001F5FE8">
            <w:r>
              <w:rPr>
                <w:noProof/>
                <w:color w:val="0000FF"/>
                <w:sz w:val="27"/>
                <w:szCs w:val="27"/>
              </w:rPr>
              <w:drawing>
                <wp:inline distT="0" distB="0" distL="0" distR="0" wp14:anchorId="4CBB1D5F" wp14:editId="612EA584">
                  <wp:extent cx="398145" cy="398145"/>
                  <wp:effectExtent l="0" t="0" r="1905" b="1905"/>
                  <wp:docPr id="2" name="Picture 2" descr="HTML tutorial">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 tutorial">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145" cy="398145"/>
                          </a:xfrm>
                          <a:prstGeom prst="rect">
                            <a:avLst/>
                          </a:prstGeom>
                          <a:noFill/>
                          <a:ln>
                            <a:noFill/>
                          </a:ln>
                        </pic:spPr>
                      </pic:pic>
                    </a:graphicData>
                  </a:graphic>
                </wp:inline>
              </w:drawing>
            </w:r>
          </w:p>
        </w:tc>
      </w:tr>
    </w:tbl>
    <w:p w14:paraId="557B5097" w14:textId="76CF87EB" w:rsidR="00C029F3" w:rsidRDefault="00C029F3" w:rsidP="00745044"/>
    <w:p w14:paraId="129E4520" w14:textId="5CCE8EC0" w:rsidR="00C029F3" w:rsidRDefault="00C029F3" w:rsidP="00745044"/>
    <w:p w14:paraId="7B474971" w14:textId="0542AFDF" w:rsidR="00C029F3" w:rsidRDefault="00C029F3" w:rsidP="00745044"/>
    <w:p w14:paraId="6A61ACFD" w14:textId="403661D8" w:rsidR="00467523" w:rsidRDefault="00467523" w:rsidP="00745044"/>
    <w:p w14:paraId="01545F95" w14:textId="1CE38EE1" w:rsidR="00467523" w:rsidRDefault="00467523" w:rsidP="00745044"/>
    <w:p w14:paraId="60ED069C" w14:textId="00236ED9" w:rsidR="00467523" w:rsidRDefault="00467523" w:rsidP="00745044"/>
    <w:p w14:paraId="6A60204B" w14:textId="04C3D68F" w:rsidR="00467523" w:rsidRDefault="00467523" w:rsidP="00745044"/>
    <w:p w14:paraId="132E2053" w14:textId="77777777" w:rsidR="00467523" w:rsidRPr="006D6FFA" w:rsidRDefault="00467523" w:rsidP="006D6FFA">
      <w:pPr>
        <w:pStyle w:val="Heading2"/>
        <w:rPr>
          <w:b w:val="0"/>
          <w:bCs/>
        </w:rPr>
      </w:pPr>
      <w:bookmarkStart w:id="59" w:name="_Toc114175510"/>
      <w:r w:rsidRPr="006D6FFA">
        <w:rPr>
          <w:b w:val="0"/>
          <w:bCs/>
        </w:rPr>
        <w:t>Link to an Email Address</w:t>
      </w:r>
      <w:bookmarkEnd w:id="59"/>
    </w:p>
    <w:p w14:paraId="6B9AD5E9" w14:textId="77777777" w:rsidR="00467523" w:rsidRDefault="00467523" w:rsidP="00467523">
      <w:pPr>
        <w:shd w:val="clear" w:color="auto" w:fill="FFFFFF"/>
        <w:spacing w:before="288" w:after="288"/>
        <w:rPr>
          <w:rFonts w:ascii="Verdana" w:hAnsi="Verdana"/>
          <w:color w:val="000000"/>
          <w:sz w:val="23"/>
          <w:szCs w:val="23"/>
        </w:rPr>
      </w:pPr>
      <w:r>
        <w:rPr>
          <w:rFonts w:ascii="Verdana" w:hAnsi="Verdana"/>
          <w:color w:val="000000"/>
          <w:sz w:val="23"/>
          <w:szCs w:val="23"/>
        </w:rPr>
        <w:t>Use </w:t>
      </w:r>
      <w:r>
        <w:rPr>
          <w:rStyle w:val="Emphasis"/>
          <w:rFonts w:ascii="Consolas" w:hAnsi="Consolas"/>
          <w:color w:val="DC143C"/>
        </w:rPr>
        <w:t>mailto:</w:t>
      </w:r>
      <w:r>
        <w:rPr>
          <w:rFonts w:ascii="Verdana" w:hAnsi="Verdana"/>
          <w:color w:val="000000"/>
          <w:sz w:val="23"/>
          <w:szCs w:val="23"/>
        </w:rPr>
        <w:t> inside the </w:t>
      </w:r>
      <w:proofErr w:type="spellStart"/>
      <w:r>
        <w:rPr>
          <w:rStyle w:val="Emphasis"/>
          <w:rFonts w:ascii="Consolas" w:hAnsi="Consolas"/>
          <w:color w:val="DC143C"/>
        </w:rPr>
        <w:t>href</w:t>
      </w:r>
      <w:proofErr w:type="spellEnd"/>
      <w:r>
        <w:rPr>
          <w:rFonts w:ascii="Verdana" w:hAnsi="Verdana"/>
          <w:color w:val="000000"/>
          <w:sz w:val="23"/>
          <w:szCs w:val="23"/>
        </w:rPr>
        <w:t> attribute to create a link that opens the user's email program (to let them send a new email):</w:t>
      </w:r>
    </w:p>
    <w:p w14:paraId="1253FC82" w14:textId="77777777" w:rsidR="00467523" w:rsidRDefault="00467523" w:rsidP="00467523">
      <w:pPr>
        <w:shd w:val="clear" w:color="auto" w:fill="FFFFFF"/>
        <w:rPr>
          <w:rStyle w:val="tagnamecolor"/>
          <w:rFonts w:ascii="Consolas" w:hAnsi="Consolas"/>
          <w:color w:val="0000CD"/>
          <w:sz w:val="23"/>
          <w:szCs w:val="23"/>
        </w:rPr>
      </w:pPr>
    </w:p>
    <w:p w14:paraId="4BBB2CCB" w14:textId="18C32AF7" w:rsidR="00467523" w:rsidRDefault="00467523" w:rsidP="00467523">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a</w:t>
      </w:r>
      <w:r>
        <w:rPr>
          <w:rStyle w:val="tagcolor"/>
          <w:rFonts w:ascii="Consolas" w:hAnsi="Consolas"/>
          <w:color w:val="FF0000"/>
          <w:sz w:val="23"/>
          <w:szCs w:val="23"/>
        </w:rPr>
        <w:t> </w:t>
      </w:r>
      <w:proofErr w:type="spellStart"/>
      <w:r>
        <w:rPr>
          <w:rStyle w:val="tagcolor"/>
          <w:rFonts w:ascii="Consolas" w:hAnsi="Consolas"/>
          <w:color w:val="FF0000"/>
          <w:sz w:val="23"/>
          <w:szCs w:val="23"/>
        </w:rPr>
        <w:t>href</w:t>
      </w:r>
      <w:proofErr w:type="spellEnd"/>
      <w:r>
        <w:rPr>
          <w:rStyle w:val="colorh1"/>
          <w:rFonts w:ascii="Consolas" w:hAnsi="Consolas"/>
          <w:color w:val="0000CD"/>
          <w:sz w:val="23"/>
          <w:szCs w:val="23"/>
        </w:rPr>
        <w:t>="mailto:someone@example.com"</w:t>
      </w:r>
      <w:r>
        <w:rPr>
          <w:rStyle w:val="tagnamecolor"/>
          <w:rFonts w:ascii="Consolas" w:hAnsi="Consolas"/>
          <w:color w:val="0000CD"/>
          <w:sz w:val="23"/>
          <w:szCs w:val="23"/>
        </w:rPr>
        <w:t>&gt;</w:t>
      </w:r>
      <w:r>
        <w:rPr>
          <w:rFonts w:ascii="Consolas" w:hAnsi="Consolas"/>
          <w:color w:val="000000"/>
          <w:sz w:val="23"/>
          <w:szCs w:val="23"/>
        </w:rPr>
        <w:t>Send email</w:t>
      </w:r>
      <w:r>
        <w:rPr>
          <w:rStyle w:val="tagnamecolor"/>
          <w:rFonts w:ascii="Consolas" w:hAnsi="Consolas"/>
          <w:color w:val="0000CD"/>
          <w:sz w:val="23"/>
          <w:szCs w:val="23"/>
        </w:rPr>
        <w:t>&lt;</w:t>
      </w:r>
      <w:r>
        <w:rPr>
          <w:rStyle w:val="HTMLCode"/>
          <w:rFonts w:ascii="Consolas" w:eastAsiaTheme="minorHAnsi" w:hAnsi="Consolas"/>
          <w:color w:val="A52A2A"/>
          <w:sz w:val="23"/>
          <w:szCs w:val="23"/>
        </w:rPr>
        <w:t>/a</w:t>
      </w:r>
      <w:r>
        <w:rPr>
          <w:rStyle w:val="tagnamecolor"/>
          <w:rFonts w:ascii="Consolas" w:hAnsi="Consolas"/>
          <w:color w:val="0000CD"/>
          <w:sz w:val="23"/>
          <w:szCs w:val="23"/>
        </w:rPr>
        <w:t>&gt;</w:t>
      </w:r>
    </w:p>
    <w:p w14:paraId="3204623F" w14:textId="77777777" w:rsidR="00AD2C35" w:rsidRPr="006D6FFA" w:rsidRDefault="00AD2C35" w:rsidP="006D6FFA">
      <w:pPr>
        <w:pStyle w:val="Heading2"/>
        <w:rPr>
          <w:b w:val="0"/>
          <w:bCs/>
          <w:szCs w:val="32"/>
        </w:rPr>
      </w:pPr>
      <w:bookmarkStart w:id="60" w:name="_Toc114175511"/>
      <w:r w:rsidRPr="006D6FFA">
        <w:rPr>
          <w:b w:val="0"/>
          <w:bCs/>
          <w:szCs w:val="32"/>
        </w:rPr>
        <w:t>Link Titles</w:t>
      </w:r>
      <w:bookmarkEnd w:id="60"/>
    </w:p>
    <w:p w14:paraId="6D39E5C6" w14:textId="77777777" w:rsidR="00AD2C35" w:rsidRDefault="00AD2C35" w:rsidP="00AD2C35">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title</w:t>
      </w:r>
      <w:r>
        <w:rPr>
          <w:rFonts w:ascii="Verdana" w:hAnsi="Verdana"/>
          <w:color w:val="000000"/>
          <w:sz w:val="23"/>
          <w:szCs w:val="23"/>
        </w:rPr>
        <w:t> attribute specifies extra information about an element. The information is most often shown as a tooltip text when the mouse moves over the element.</w:t>
      </w:r>
    </w:p>
    <w:p w14:paraId="680AF0BB" w14:textId="54C7A96D" w:rsidR="00467523" w:rsidRDefault="00AD2C35" w:rsidP="00AD2C35">
      <w:pP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a</w:t>
      </w:r>
      <w:r>
        <w:rPr>
          <w:rStyle w:val="tagcolor"/>
          <w:rFonts w:ascii="Consolas" w:hAnsi="Consolas"/>
          <w:color w:val="FF0000"/>
          <w:sz w:val="23"/>
          <w:szCs w:val="23"/>
        </w:rPr>
        <w:t> </w:t>
      </w:r>
      <w:proofErr w:type="spellStart"/>
      <w:r>
        <w:rPr>
          <w:rStyle w:val="tagcolor"/>
          <w:rFonts w:ascii="Consolas" w:hAnsi="Consolas"/>
          <w:color w:val="FF0000"/>
          <w:sz w:val="23"/>
          <w:szCs w:val="23"/>
        </w:rPr>
        <w:t>href</w:t>
      </w:r>
      <w:proofErr w:type="spellEnd"/>
      <w:r>
        <w:rPr>
          <w:rStyle w:val="colorh1"/>
          <w:rFonts w:ascii="Consolas" w:hAnsi="Consolas"/>
          <w:color w:val="0000CD"/>
          <w:sz w:val="23"/>
          <w:szCs w:val="23"/>
        </w:rPr>
        <w:t>="https://www.w3schools.com/html/"</w:t>
      </w:r>
      <w:r>
        <w:rPr>
          <w:rStyle w:val="tagcolor"/>
          <w:rFonts w:ascii="Consolas" w:hAnsi="Consolas"/>
          <w:color w:val="FF0000"/>
          <w:sz w:val="23"/>
          <w:szCs w:val="23"/>
        </w:rPr>
        <w:t> title</w:t>
      </w:r>
      <w:r>
        <w:rPr>
          <w:rStyle w:val="colorh1"/>
          <w:rFonts w:ascii="Consolas" w:hAnsi="Consolas"/>
          <w:color w:val="0000CD"/>
          <w:sz w:val="23"/>
          <w:szCs w:val="23"/>
        </w:rPr>
        <w:t>="Go to W3Schools HTML section"</w:t>
      </w:r>
      <w:r>
        <w:rPr>
          <w:rStyle w:val="tagnamecolor"/>
          <w:rFonts w:ascii="Consolas" w:hAnsi="Consolas"/>
          <w:color w:val="0000CD"/>
          <w:sz w:val="23"/>
          <w:szCs w:val="23"/>
        </w:rPr>
        <w:t>&gt;</w:t>
      </w:r>
      <w:r>
        <w:rPr>
          <w:rFonts w:ascii="Consolas" w:hAnsi="Consolas"/>
          <w:color w:val="000000"/>
          <w:sz w:val="23"/>
          <w:szCs w:val="23"/>
        </w:rPr>
        <w:t>Visit our HTML Tutorial</w:t>
      </w:r>
      <w:r>
        <w:rPr>
          <w:rStyle w:val="tagnamecolor"/>
          <w:rFonts w:ascii="Consolas" w:hAnsi="Consolas"/>
          <w:color w:val="0000CD"/>
          <w:sz w:val="23"/>
          <w:szCs w:val="23"/>
        </w:rPr>
        <w:t>&lt;</w:t>
      </w:r>
      <w:r>
        <w:rPr>
          <w:rStyle w:val="HTMLCode"/>
          <w:rFonts w:ascii="Consolas" w:eastAsiaTheme="minorHAnsi" w:hAnsi="Consolas"/>
          <w:color w:val="A52A2A"/>
          <w:sz w:val="23"/>
          <w:szCs w:val="23"/>
        </w:rPr>
        <w:t>/a</w:t>
      </w:r>
      <w:r>
        <w:rPr>
          <w:rStyle w:val="tagnamecolor"/>
          <w:rFonts w:ascii="Consolas" w:hAnsi="Consolas"/>
          <w:color w:val="0000CD"/>
          <w:sz w:val="23"/>
          <w:szCs w:val="23"/>
        </w:rPr>
        <w:t>&gt;</w:t>
      </w:r>
    </w:p>
    <w:p w14:paraId="0ABBAEF7" w14:textId="23022D73" w:rsidR="00AD2C35" w:rsidRDefault="00AD2C35" w:rsidP="00AD2C35">
      <w:pPr>
        <w:shd w:val="clear" w:color="auto" w:fill="FFFFFF"/>
      </w:pPr>
      <w:r>
        <w:rPr>
          <w:rStyle w:val="tagnamecolor"/>
          <w:rFonts w:ascii="Consolas" w:hAnsi="Consolas"/>
          <w:color w:val="0000CD"/>
          <w:sz w:val="23"/>
          <w:szCs w:val="23"/>
        </w:rPr>
        <w:t xml:space="preserve">Output - </w:t>
      </w:r>
      <w:hyperlink r:id="rId23" w:tooltip="Go to W3Schools HTML section" w:history="1">
        <w:r w:rsidR="00572F08">
          <w:rPr>
            <w:rStyle w:val="attributecolor"/>
            <w:sz w:val="27"/>
            <w:szCs w:val="27"/>
          </w:rPr>
          <w:t>Visit our HTML Tutorial</w:t>
        </w:r>
      </w:hyperlink>
      <w:r w:rsidR="00572F08">
        <w:t xml:space="preserve"> (</w:t>
      </w:r>
      <w:r w:rsidR="00572F08" w:rsidRPr="00572F08">
        <w:t xml:space="preserve">when u hover on </w:t>
      </w:r>
      <w:hyperlink r:id="rId24" w:tooltip="Go to W3Schools HTML section" w:history="1">
        <w:r w:rsidR="00572F08" w:rsidRPr="00572F08">
          <w:t>Visit our HTML Tutorial</w:t>
        </w:r>
      </w:hyperlink>
      <w:r w:rsidR="00572F08" w:rsidRPr="00572F08">
        <w:t xml:space="preserve"> it show  Go to W3Schools HTML section and when u click on </w:t>
      </w:r>
      <w:hyperlink r:id="rId25" w:tooltip="Go to W3Schools HTML section" w:history="1">
        <w:r w:rsidR="00572F08" w:rsidRPr="00572F08">
          <w:t>Visit our HTML Tutorial</w:t>
        </w:r>
      </w:hyperlink>
      <w:r w:rsidR="00572F08" w:rsidRPr="00572F08">
        <w:t xml:space="preserve"> it redirect you to https://www.w3schools.com/html/"  </w:t>
      </w:r>
      <w:r w:rsidR="00572F08">
        <w:t>)</w:t>
      </w:r>
    </w:p>
    <w:p w14:paraId="48DAB888" w14:textId="7ABB6502" w:rsidR="00C029F3" w:rsidRDefault="00C029F3" w:rsidP="00745044"/>
    <w:p w14:paraId="05148E47" w14:textId="77777777" w:rsidR="007802E0" w:rsidRPr="007802E0" w:rsidRDefault="007802E0" w:rsidP="007802E0">
      <w:pPr>
        <w:numPr>
          <w:ilvl w:val="0"/>
          <w:numId w:val="7"/>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76" w:lineRule="auto"/>
        <w:rPr>
          <w:rFonts w:ascii="Verdana" w:eastAsia="Times New Roman" w:hAnsi="Verdana" w:cs="Times New Roman"/>
          <w:color w:val="000000"/>
          <w:sz w:val="28"/>
          <w:szCs w:val="28"/>
        </w:rPr>
      </w:pPr>
      <w:r w:rsidRPr="007802E0">
        <w:rPr>
          <w:rFonts w:ascii="Verdana" w:eastAsia="Times New Roman" w:hAnsi="Verdana" w:cs="Times New Roman"/>
          <w:color w:val="000000"/>
          <w:sz w:val="28"/>
          <w:szCs w:val="28"/>
        </w:rPr>
        <w:t>Use the </w:t>
      </w:r>
      <w:r w:rsidRPr="007802E0">
        <w:rPr>
          <w:rFonts w:ascii="Consolas" w:eastAsia="Times New Roman" w:hAnsi="Consolas" w:cs="Courier New"/>
          <w:color w:val="DC143C"/>
          <w:sz w:val="28"/>
          <w:szCs w:val="28"/>
        </w:rPr>
        <w:t>&lt;a&gt;</w:t>
      </w:r>
      <w:r w:rsidRPr="007802E0">
        <w:rPr>
          <w:rFonts w:ascii="Verdana" w:eastAsia="Times New Roman" w:hAnsi="Verdana" w:cs="Times New Roman"/>
          <w:color w:val="000000"/>
          <w:sz w:val="28"/>
          <w:szCs w:val="28"/>
        </w:rPr>
        <w:t> element to define a link</w:t>
      </w:r>
    </w:p>
    <w:p w14:paraId="00A2F9DC" w14:textId="77777777" w:rsidR="007802E0" w:rsidRPr="007802E0" w:rsidRDefault="007802E0" w:rsidP="007802E0">
      <w:pPr>
        <w:numPr>
          <w:ilvl w:val="0"/>
          <w:numId w:val="7"/>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76" w:lineRule="auto"/>
        <w:rPr>
          <w:rFonts w:ascii="Verdana" w:eastAsia="Times New Roman" w:hAnsi="Verdana" w:cs="Times New Roman"/>
          <w:color w:val="000000"/>
          <w:sz w:val="28"/>
          <w:szCs w:val="28"/>
        </w:rPr>
      </w:pPr>
      <w:r w:rsidRPr="007802E0">
        <w:rPr>
          <w:rFonts w:ascii="Verdana" w:eastAsia="Times New Roman" w:hAnsi="Verdana" w:cs="Times New Roman"/>
          <w:color w:val="000000"/>
          <w:sz w:val="28"/>
          <w:szCs w:val="28"/>
        </w:rPr>
        <w:t>Use the </w:t>
      </w:r>
      <w:proofErr w:type="spellStart"/>
      <w:r w:rsidRPr="007802E0">
        <w:rPr>
          <w:rFonts w:ascii="Consolas" w:eastAsia="Times New Roman" w:hAnsi="Consolas" w:cs="Courier New"/>
          <w:color w:val="DC143C"/>
          <w:sz w:val="28"/>
          <w:szCs w:val="28"/>
        </w:rPr>
        <w:t>href</w:t>
      </w:r>
      <w:proofErr w:type="spellEnd"/>
      <w:r w:rsidRPr="007802E0">
        <w:rPr>
          <w:rFonts w:ascii="Verdana" w:eastAsia="Times New Roman" w:hAnsi="Verdana" w:cs="Times New Roman"/>
          <w:color w:val="000000"/>
          <w:sz w:val="28"/>
          <w:szCs w:val="28"/>
        </w:rPr>
        <w:t> attribute to define the link address</w:t>
      </w:r>
    </w:p>
    <w:p w14:paraId="07582C04" w14:textId="77777777" w:rsidR="007802E0" w:rsidRPr="007802E0" w:rsidRDefault="007802E0" w:rsidP="007802E0">
      <w:pPr>
        <w:numPr>
          <w:ilvl w:val="0"/>
          <w:numId w:val="7"/>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76" w:lineRule="auto"/>
        <w:rPr>
          <w:rFonts w:ascii="Verdana" w:eastAsia="Times New Roman" w:hAnsi="Verdana" w:cs="Times New Roman"/>
          <w:color w:val="000000"/>
          <w:sz w:val="28"/>
          <w:szCs w:val="28"/>
        </w:rPr>
      </w:pPr>
      <w:r w:rsidRPr="007802E0">
        <w:rPr>
          <w:rFonts w:ascii="Verdana" w:eastAsia="Times New Roman" w:hAnsi="Verdana" w:cs="Times New Roman"/>
          <w:color w:val="000000"/>
          <w:sz w:val="28"/>
          <w:szCs w:val="28"/>
        </w:rPr>
        <w:t>Use the </w:t>
      </w:r>
      <w:r w:rsidRPr="007802E0">
        <w:rPr>
          <w:rFonts w:ascii="Consolas" w:eastAsia="Times New Roman" w:hAnsi="Consolas" w:cs="Courier New"/>
          <w:color w:val="DC143C"/>
          <w:sz w:val="28"/>
          <w:szCs w:val="28"/>
        </w:rPr>
        <w:t>target</w:t>
      </w:r>
      <w:r w:rsidRPr="007802E0">
        <w:rPr>
          <w:rFonts w:ascii="Verdana" w:eastAsia="Times New Roman" w:hAnsi="Verdana" w:cs="Times New Roman"/>
          <w:color w:val="000000"/>
          <w:sz w:val="28"/>
          <w:szCs w:val="28"/>
        </w:rPr>
        <w:t> attribute to define where to open the linked document</w:t>
      </w:r>
    </w:p>
    <w:p w14:paraId="5C9D46AE" w14:textId="77777777" w:rsidR="007802E0" w:rsidRPr="007802E0" w:rsidRDefault="007802E0" w:rsidP="007802E0">
      <w:pPr>
        <w:numPr>
          <w:ilvl w:val="0"/>
          <w:numId w:val="7"/>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76" w:lineRule="auto"/>
        <w:rPr>
          <w:rFonts w:ascii="Verdana" w:eastAsia="Times New Roman" w:hAnsi="Verdana" w:cs="Times New Roman"/>
          <w:color w:val="000000"/>
          <w:sz w:val="28"/>
          <w:szCs w:val="28"/>
        </w:rPr>
      </w:pPr>
      <w:r w:rsidRPr="007802E0">
        <w:rPr>
          <w:rFonts w:ascii="Verdana" w:eastAsia="Times New Roman" w:hAnsi="Verdana" w:cs="Times New Roman"/>
          <w:color w:val="000000"/>
          <w:sz w:val="28"/>
          <w:szCs w:val="28"/>
        </w:rPr>
        <w:t>Use the </w:t>
      </w:r>
      <w:r w:rsidRPr="007802E0">
        <w:rPr>
          <w:rFonts w:ascii="Consolas" w:eastAsia="Times New Roman" w:hAnsi="Consolas" w:cs="Courier New"/>
          <w:color w:val="DC143C"/>
          <w:sz w:val="28"/>
          <w:szCs w:val="28"/>
        </w:rPr>
        <w:t>&lt;</w:t>
      </w:r>
      <w:proofErr w:type="spellStart"/>
      <w:r w:rsidRPr="007802E0">
        <w:rPr>
          <w:rFonts w:ascii="Consolas" w:eastAsia="Times New Roman" w:hAnsi="Consolas" w:cs="Courier New"/>
          <w:color w:val="DC143C"/>
          <w:sz w:val="28"/>
          <w:szCs w:val="28"/>
        </w:rPr>
        <w:t>img</w:t>
      </w:r>
      <w:proofErr w:type="spellEnd"/>
      <w:r w:rsidRPr="007802E0">
        <w:rPr>
          <w:rFonts w:ascii="Consolas" w:eastAsia="Times New Roman" w:hAnsi="Consolas" w:cs="Courier New"/>
          <w:color w:val="DC143C"/>
          <w:sz w:val="28"/>
          <w:szCs w:val="28"/>
        </w:rPr>
        <w:t>&gt;</w:t>
      </w:r>
      <w:r w:rsidRPr="007802E0">
        <w:rPr>
          <w:rFonts w:ascii="Verdana" w:eastAsia="Times New Roman" w:hAnsi="Verdana" w:cs="Times New Roman"/>
          <w:color w:val="000000"/>
          <w:sz w:val="28"/>
          <w:szCs w:val="28"/>
        </w:rPr>
        <w:t> element (inside </w:t>
      </w:r>
      <w:r w:rsidRPr="007802E0">
        <w:rPr>
          <w:rFonts w:ascii="Consolas" w:eastAsia="Times New Roman" w:hAnsi="Consolas" w:cs="Courier New"/>
          <w:color w:val="DC143C"/>
          <w:sz w:val="28"/>
          <w:szCs w:val="28"/>
        </w:rPr>
        <w:t>&lt;a&gt;</w:t>
      </w:r>
      <w:r w:rsidRPr="007802E0">
        <w:rPr>
          <w:rFonts w:ascii="Verdana" w:eastAsia="Times New Roman" w:hAnsi="Verdana" w:cs="Times New Roman"/>
          <w:color w:val="000000"/>
          <w:sz w:val="28"/>
          <w:szCs w:val="28"/>
        </w:rPr>
        <w:t>) to use an image as a link</w:t>
      </w:r>
    </w:p>
    <w:p w14:paraId="18AD7384" w14:textId="77777777" w:rsidR="007802E0" w:rsidRPr="007802E0" w:rsidRDefault="007802E0" w:rsidP="007802E0">
      <w:pPr>
        <w:numPr>
          <w:ilvl w:val="0"/>
          <w:numId w:val="7"/>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76" w:lineRule="auto"/>
        <w:rPr>
          <w:rFonts w:ascii="Verdana" w:eastAsia="Times New Roman" w:hAnsi="Verdana" w:cs="Times New Roman"/>
          <w:color w:val="000000"/>
          <w:sz w:val="28"/>
          <w:szCs w:val="28"/>
        </w:rPr>
      </w:pPr>
      <w:r w:rsidRPr="007802E0">
        <w:rPr>
          <w:rFonts w:ascii="Verdana" w:eastAsia="Times New Roman" w:hAnsi="Verdana" w:cs="Times New Roman"/>
          <w:color w:val="000000"/>
          <w:sz w:val="28"/>
          <w:szCs w:val="28"/>
        </w:rPr>
        <w:t>Use the </w:t>
      </w:r>
      <w:r w:rsidRPr="007802E0">
        <w:rPr>
          <w:rFonts w:ascii="Consolas" w:eastAsia="Times New Roman" w:hAnsi="Consolas" w:cs="Courier New"/>
          <w:color w:val="DC143C"/>
          <w:sz w:val="28"/>
          <w:szCs w:val="28"/>
        </w:rPr>
        <w:t>mailto:</w:t>
      </w:r>
      <w:r w:rsidRPr="007802E0">
        <w:rPr>
          <w:rFonts w:ascii="Verdana" w:eastAsia="Times New Roman" w:hAnsi="Verdana" w:cs="Times New Roman"/>
          <w:color w:val="000000"/>
          <w:sz w:val="28"/>
          <w:szCs w:val="28"/>
        </w:rPr>
        <w:t> scheme inside the </w:t>
      </w:r>
      <w:proofErr w:type="spellStart"/>
      <w:r w:rsidRPr="007802E0">
        <w:rPr>
          <w:rFonts w:ascii="Consolas" w:eastAsia="Times New Roman" w:hAnsi="Consolas" w:cs="Courier New"/>
          <w:color w:val="DC143C"/>
          <w:sz w:val="28"/>
          <w:szCs w:val="28"/>
        </w:rPr>
        <w:t>href</w:t>
      </w:r>
      <w:proofErr w:type="spellEnd"/>
      <w:r w:rsidRPr="007802E0">
        <w:rPr>
          <w:rFonts w:ascii="Verdana" w:eastAsia="Times New Roman" w:hAnsi="Verdana" w:cs="Times New Roman"/>
          <w:color w:val="000000"/>
          <w:sz w:val="28"/>
          <w:szCs w:val="28"/>
        </w:rPr>
        <w:t> attribute to create a link that opens the user's email program</w:t>
      </w:r>
    </w:p>
    <w:p w14:paraId="021EF552" w14:textId="77777777" w:rsidR="007802E0" w:rsidRDefault="007802E0" w:rsidP="00745044"/>
    <w:p w14:paraId="5D2F0A85" w14:textId="70B37218" w:rsidR="00C029F3" w:rsidRDefault="00C029F3" w:rsidP="00745044"/>
    <w:p w14:paraId="2F2D047F" w14:textId="3798F5B7" w:rsidR="00C029F3" w:rsidRDefault="00C029F3" w:rsidP="00745044"/>
    <w:p w14:paraId="02173C62" w14:textId="50743958" w:rsidR="00D050F6" w:rsidRDefault="00D050F6" w:rsidP="00745044"/>
    <w:p w14:paraId="725436F3" w14:textId="23CCFCA5" w:rsidR="00D050F6" w:rsidRDefault="00D050F6" w:rsidP="00745044"/>
    <w:p w14:paraId="2A942B01" w14:textId="0D1C9C35" w:rsidR="00D050F6" w:rsidRPr="006D6FFA" w:rsidRDefault="00D050F6" w:rsidP="006D6FFA">
      <w:pPr>
        <w:pStyle w:val="Heading2"/>
        <w:rPr>
          <w:rStyle w:val="Hyperlink"/>
          <w:b w:val="0"/>
          <w:bCs/>
        </w:rPr>
      </w:pPr>
      <w:bookmarkStart w:id="61" w:name="_Toc114175512"/>
      <w:r w:rsidRPr="006D6FFA">
        <w:rPr>
          <w:b w:val="0"/>
          <w:bCs/>
        </w:rPr>
        <w:lastRenderedPageBreak/>
        <w:t>HTML </w:t>
      </w:r>
      <w:r w:rsidRPr="006D6FFA">
        <w:rPr>
          <w:rStyle w:val="Hyperlink"/>
          <w:b w:val="0"/>
          <w:bCs/>
        </w:rPr>
        <w:t>Links - Create Bookmarks</w:t>
      </w:r>
      <w:bookmarkEnd w:id="61"/>
    </w:p>
    <w:p w14:paraId="1DA15407" w14:textId="512161EA" w:rsidR="00D050F6" w:rsidRDefault="00D050F6" w:rsidP="00D050F6"/>
    <w:p w14:paraId="5467361D" w14:textId="77777777" w:rsidR="006F0441" w:rsidRDefault="006F0441" w:rsidP="006F0441">
      <w:pPr>
        <w:shd w:val="clear" w:color="auto" w:fill="FFFFFF"/>
        <w:spacing w:before="288" w:after="288"/>
        <w:rPr>
          <w:rFonts w:ascii="Verdana" w:hAnsi="Verdana"/>
          <w:color w:val="000000"/>
        </w:rPr>
      </w:pPr>
      <w:r>
        <w:rPr>
          <w:rFonts w:ascii="Verdana" w:hAnsi="Verdana"/>
          <w:color w:val="000000"/>
        </w:rPr>
        <w:t>HTML links can be used to create bookmarks, so that readers can jump to specific parts of a web page.</w:t>
      </w:r>
    </w:p>
    <w:p w14:paraId="1693C6A3" w14:textId="77777777" w:rsidR="006F0441" w:rsidRDefault="008625FE" w:rsidP="006F0441">
      <w:pPr>
        <w:spacing w:before="300" w:after="300"/>
        <w:rPr>
          <w:rFonts w:ascii="Times New Roman" w:hAnsi="Times New Roman"/>
        </w:rPr>
      </w:pPr>
      <w:r>
        <w:pict w14:anchorId="4E37F963">
          <v:rect id="_x0000_i1029" style="width:0;height:0" o:hralign="center" o:hrstd="t" o:hrnoshade="t" o:hr="t" fillcolor="black" stroked="f"/>
        </w:pict>
      </w:r>
    </w:p>
    <w:p w14:paraId="3E38155C" w14:textId="77777777" w:rsidR="006F0441" w:rsidRPr="006F0441" w:rsidRDefault="006F0441" w:rsidP="006F0441">
      <w:pPr>
        <w:rPr>
          <w:sz w:val="28"/>
          <w:szCs w:val="28"/>
        </w:rPr>
      </w:pPr>
      <w:r w:rsidRPr="006F0441">
        <w:rPr>
          <w:sz w:val="28"/>
          <w:szCs w:val="28"/>
        </w:rPr>
        <w:t>Create a Bookmark in HTML</w:t>
      </w:r>
    </w:p>
    <w:p w14:paraId="08984277" w14:textId="77777777" w:rsidR="006F0441" w:rsidRDefault="006F0441" w:rsidP="006F0441">
      <w:pPr>
        <w:shd w:val="clear" w:color="auto" w:fill="FFFFFF"/>
        <w:spacing w:after="0"/>
        <w:rPr>
          <w:rFonts w:ascii="Verdana" w:hAnsi="Verdana"/>
          <w:color w:val="000000"/>
          <w:sz w:val="23"/>
          <w:szCs w:val="23"/>
        </w:rPr>
      </w:pPr>
      <w:r>
        <w:rPr>
          <w:rFonts w:ascii="Verdana" w:hAnsi="Verdana"/>
          <w:color w:val="000000"/>
          <w:sz w:val="23"/>
          <w:szCs w:val="23"/>
        </w:rPr>
        <w:t>Bookmarks can be useful if a web page is very long.</w:t>
      </w:r>
    </w:p>
    <w:p w14:paraId="543A931D" w14:textId="77777777" w:rsidR="006F0441" w:rsidRDefault="006F0441" w:rsidP="006F0441">
      <w:pPr>
        <w:shd w:val="clear" w:color="auto" w:fill="FFFFFF"/>
        <w:spacing w:after="0"/>
        <w:rPr>
          <w:rFonts w:ascii="Verdana" w:hAnsi="Verdana"/>
          <w:color w:val="000000"/>
          <w:sz w:val="23"/>
          <w:szCs w:val="23"/>
        </w:rPr>
      </w:pPr>
      <w:r>
        <w:rPr>
          <w:rFonts w:ascii="Verdana" w:hAnsi="Verdana"/>
          <w:color w:val="000000"/>
          <w:sz w:val="23"/>
          <w:szCs w:val="23"/>
        </w:rPr>
        <w:t>To create a bookmark - first create the bookmark, then add a link to it.</w:t>
      </w:r>
    </w:p>
    <w:p w14:paraId="08B631E4" w14:textId="6EA7F4A0" w:rsidR="00D050F6" w:rsidRDefault="006F0441" w:rsidP="006F0441">
      <w:pPr>
        <w:shd w:val="clear" w:color="auto" w:fill="FFFFFF"/>
        <w:spacing w:after="0"/>
        <w:rPr>
          <w:rFonts w:ascii="Verdana" w:hAnsi="Verdana"/>
          <w:color w:val="000000"/>
          <w:sz w:val="23"/>
          <w:szCs w:val="23"/>
        </w:rPr>
      </w:pPr>
      <w:r>
        <w:rPr>
          <w:rFonts w:ascii="Verdana" w:hAnsi="Verdana"/>
          <w:color w:val="000000"/>
          <w:sz w:val="23"/>
          <w:szCs w:val="23"/>
        </w:rPr>
        <w:t>When the link is clicked, the page will scroll down or up to the location with the bookmark.</w:t>
      </w:r>
    </w:p>
    <w:p w14:paraId="3C608E71" w14:textId="77777777" w:rsidR="006F0441" w:rsidRPr="00D050F6" w:rsidRDefault="006F0441" w:rsidP="006F0441">
      <w:pPr>
        <w:shd w:val="clear" w:color="auto" w:fill="FFFFFF"/>
        <w:spacing w:after="0"/>
      </w:pPr>
    </w:p>
    <w:tbl>
      <w:tblPr>
        <w:tblW w:w="9599"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93"/>
        <w:gridCol w:w="333"/>
        <w:gridCol w:w="4373"/>
      </w:tblGrid>
      <w:tr w:rsidR="00041487" w14:paraId="1BE46B72" w14:textId="7750F1CB" w:rsidTr="00041487">
        <w:trPr>
          <w:trHeight w:val="7667"/>
        </w:trPr>
        <w:tc>
          <w:tcPr>
            <w:tcW w:w="4893" w:type="dxa"/>
          </w:tcPr>
          <w:p w14:paraId="0A805910" w14:textId="77777777" w:rsidR="00041487" w:rsidRDefault="00041487" w:rsidP="00041487">
            <w:pPr>
              <w:spacing w:after="0"/>
            </w:pPr>
            <w:r>
              <w:t>&lt;!DOCTYPE html&gt;</w:t>
            </w:r>
          </w:p>
          <w:p w14:paraId="78E56C90" w14:textId="77777777" w:rsidR="00041487" w:rsidRDefault="00041487" w:rsidP="00041487">
            <w:pPr>
              <w:spacing w:after="0"/>
              <w:ind w:left="53"/>
            </w:pPr>
            <w:r>
              <w:t>&lt;html&gt;</w:t>
            </w:r>
          </w:p>
          <w:p w14:paraId="1482C188" w14:textId="77777777" w:rsidR="00041487" w:rsidRDefault="00041487" w:rsidP="00041487">
            <w:pPr>
              <w:spacing w:after="0"/>
              <w:ind w:left="53"/>
            </w:pPr>
            <w:r>
              <w:t>&lt;body&gt;</w:t>
            </w:r>
          </w:p>
          <w:p w14:paraId="77474390" w14:textId="77777777" w:rsidR="00041487" w:rsidRDefault="00041487" w:rsidP="00041487">
            <w:pPr>
              <w:spacing w:after="0"/>
              <w:ind w:left="53"/>
            </w:pPr>
          </w:p>
          <w:p w14:paraId="03F7DE42" w14:textId="77777777" w:rsidR="00041487" w:rsidRDefault="00041487" w:rsidP="00041487">
            <w:pPr>
              <w:spacing w:after="0"/>
              <w:ind w:left="53"/>
            </w:pPr>
            <w:r>
              <w:t xml:space="preserve">&lt;p&gt;&lt;a </w:t>
            </w:r>
            <w:proofErr w:type="spellStart"/>
            <w:r>
              <w:t>href</w:t>
            </w:r>
            <w:proofErr w:type="spellEnd"/>
            <w:r>
              <w:t>="#C4"&gt;Jump to Chapter 4&lt;/a&gt;&lt;/p&gt;</w:t>
            </w:r>
          </w:p>
          <w:p w14:paraId="57162FAA" w14:textId="77777777" w:rsidR="00041487" w:rsidRDefault="00041487" w:rsidP="00041487">
            <w:pPr>
              <w:spacing w:after="0"/>
              <w:ind w:left="53"/>
            </w:pPr>
            <w:r>
              <w:t xml:space="preserve">&lt;p&gt;&lt;a </w:t>
            </w:r>
            <w:proofErr w:type="spellStart"/>
            <w:r>
              <w:t>href</w:t>
            </w:r>
            <w:proofErr w:type="spellEnd"/>
            <w:r>
              <w:t>="#C10"&gt;Jump to Chapter 10&lt;/a&gt;&lt;/p&gt;</w:t>
            </w:r>
          </w:p>
          <w:p w14:paraId="092F749D" w14:textId="77777777" w:rsidR="00041487" w:rsidRDefault="00041487" w:rsidP="00041487">
            <w:pPr>
              <w:spacing w:after="0"/>
              <w:ind w:left="53"/>
            </w:pPr>
          </w:p>
          <w:p w14:paraId="7C995511" w14:textId="77777777" w:rsidR="00041487" w:rsidRDefault="00041487" w:rsidP="00041487">
            <w:pPr>
              <w:spacing w:after="0"/>
              <w:ind w:left="53"/>
            </w:pPr>
            <w:r>
              <w:t>&lt;h2&gt;Chapter 1&lt;/h2&gt;</w:t>
            </w:r>
          </w:p>
          <w:p w14:paraId="2161698F" w14:textId="77777777" w:rsidR="00041487" w:rsidRDefault="00041487" w:rsidP="00041487">
            <w:pPr>
              <w:spacing w:after="0"/>
              <w:ind w:left="53"/>
            </w:pPr>
            <w:r>
              <w:t xml:space="preserve">&lt;p&gt;This chapter explains </w:t>
            </w:r>
            <w:proofErr w:type="spellStart"/>
            <w:r>
              <w:t>ba</w:t>
            </w:r>
            <w:proofErr w:type="spellEnd"/>
            <w:r>
              <w:t xml:space="preserve"> </w:t>
            </w:r>
            <w:proofErr w:type="spellStart"/>
            <w:r>
              <w:t>bla</w:t>
            </w:r>
            <w:proofErr w:type="spellEnd"/>
            <w:r>
              <w:t xml:space="preserve"> </w:t>
            </w:r>
            <w:proofErr w:type="spellStart"/>
            <w:r>
              <w:t>bla</w:t>
            </w:r>
            <w:proofErr w:type="spellEnd"/>
            <w:r>
              <w:t>&lt;/p&gt;</w:t>
            </w:r>
          </w:p>
          <w:p w14:paraId="311B5A82" w14:textId="77777777" w:rsidR="00041487" w:rsidRDefault="00041487" w:rsidP="00041487">
            <w:pPr>
              <w:spacing w:after="0"/>
              <w:ind w:left="53"/>
            </w:pPr>
          </w:p>
          <w:p w14:paraId="016BF29D" w14:textId="77777777" w:rsidR="00041487" w:rsidRDefault="00041487" w:rsidP="00041487">
            <w:pPr>
              <w:spacing w:after="0"/>
              <w:ind w:left="53"/>
            </w:pPr>
            <w:r>
              <w:t>&lt;h2&gt;Chapter 2&lt;/h2&gt;</w:t>
            </w:r>
          </w:p>
          <w:p w14:paraId="25472C28" w14:textId="77777777" w:rsidR="00041487" w:rsidRDefault="00041487" w:rsidP="00041487">
            <w:pPr>
              <w:spacing w:after="0"/>
              <w:ind w:left="53"/>
            </w:pPr>
            <w:r>
              <w:t xml:space="preserve">&lt;p&gt;This chapter explains </w:t>
            </w:r>
            <w:proofErr w:type="spellStart"/>
            <w:r>
              <w:t>ba</w:t>
            </w:r>
            <w:proofErr w:type="spellEnd"/>
            <w:r>
              <w:t xml:space="preserve"> </w:t>
            </w:r>
            <w:proofErr w:type="spellStart"/>
            <w:r>
              <w:t>bla</w:t>
            </w:r>
            <w:proofErr w:type="spellEnd"/>
            <w:r>
              <w:t xml:space="preserve"> </w:t>
            </w:r>
            <w:proofErr w:type="spellStart"/>
            <w:r>
              <w:t>bla</w:t>
            </w:r>
            <w:proofErr w:type="spellEnd"/>
            <w:r>
              <w:t>&lt;/p&gt;</w:t>
            </w:r>
          </w:p>
          <w:p w14:paraId="0C499071" w14:textId="77777777" w:rsidR="00041487" w:rsidRDefault="00041487" w:rsidP="00041487">
            <w:pPr>
              <w:spacing w:after="0"/>
            </w:pPr>
          </w:p>
          <w:p w14:paraId="7D36EACE" w14:textId="77777777" w:rsidR="00041487" w:rsidRDefault="00041487" w:rsidP="00041487">
            <w:pPr>
              <w:spacing w:after="0"/>
              <w:ind w:left="53"/>
            </w:pPr>
            <w:r>
              <w:t>&lt;h2 id="C4"&gt;Chapter 4&lt;/h2&gt;</w:t>
            </w:r>
          </w:p>
          <w:p w14:paraId="3EDAE409" w14:textId="77777777" w:rsidR="00041487" w:rsidRDefault="00041487" w:rsidP="00041487">
            <w:pPr>
              <w:spacing w:after="0"/>
              <w:ind w:left="53"/>
            </w:pPr>
            <w:r>
              <w:t xml:space="preserve">&lt;p&gt;This chapter explains </w:t>
            </w:r>
            <w:proofErr w:type="spellStart"/>
            <w:r>
              <w:t>ba</w:t>
            </w:r>
            <w:proofErr w:type="spellEnd"/>
            <w:r>
              <w:t xml:space="preserve"> </w:t>
            </w:r>
            <w:proofErr w:type="spellStart"/>
            <w:r>
              <w:t>bla</w:t>
            </w:r>
            <w:proofErr w:type="spellEnd"/>
            <w:r>
              <w:t xml:space="preserve"> </w:t>
            </w:r>
            <w:proofErr w:type="spellStart"/>
            <w:r>
              <w:t>bla</w:t>
            </w:r>
            <w:proofErr w:type="spellEnd"/>
            <w:r>
              <w:t>&lt;/p&gt;</w:t>
            </w:r>
          </w:p>
          <w:p w14:paraId="7D35C2D1" w14:textId="060BEB58" w:rsidR="00041487" w:rsidRDefault="00041487" w:rsidP="00041487">
            <w:pPr>
              <w:spacing w:after="0"/>
            </w:pPr>
            <w:r>
              <w:t xml:space="preserve">  &lt;h2&gt;Chapter 6&lt;/h2&gt;</w:t>
            </w:r>
          </w:p>
          <w:p w14:paraId="127FCB75" w14:textId="77777777" w:rsidR="00041487" w:rsidRDefault="00041487" w:rsidP="00041487">
            <w:pPr>
              <w:spacing w:after="0"/>
              <w:ind w:left="53"/>
            </w:pPr>
            <w:r>
              <w:t xml:space="preserve">&lt;p&gt;This chapter explains </w:t>
            </w:r>
            <w:proofErr w:type="spellStart"/>
            <w:r>
              <w:t>ba</w:t>
            </w:r>
            <w:proofErr w:type="spellEnd"/>
            <w:r>
              <w:t xml:space="preserve"> </w:t>
            </w:r>
            <w:proofErr w:type="spellStart"/>
            <w:r>
              <w:t>bla</w:t>
            </w:r>
            <w:proofErr w:type="spellEnd"/>
            <w:r>
              <w:t xml:space="preserve"> </w:t>
            </w:r>
            <w:proofErr w:type="spellStart"/>
            <w:r>
              <w:t>bla</w:t>
            </w:r>
            <w:proofErr w:type="spellEnd"/>
            <w:r>
              <w:t>&lt;/p&gt;</w:t>
            </w:r>
          </w:p>
          <w:p w14:paraId="470B3682" w14:textId="51180A38" w:rsidR="00041487" w:rsidRDefault="00041487" w:rsidP="00041487">
            <w:pPr>
              <w:spacing w:after="0"/>
            </w:pPr>
            <w:r>
              <w:t xml:space="preserve"> &lt;h2&gt;Chapter 7&lt;/h2&gt;</w:t>
            </w:r>
          </w:p>
          <w:p w14:paraId="14370234" w14:textId="77777777" w:rsidR="00041487" w:rsidRDefault="00041487" w:rsidP="00041487">
            <w:pPr>
              <w:spacing w:after="0"/>
              <w:ind w:left="53"/>
            </w:pPr>
            <w:r>
              <w:t xml:space="preserve">&lt;p&gt;This chapter explains </w:t>
            </w:r>
            <w:proofErr w:type="spellStart"/>
            <w:r>
              <w:t>ba</w:t>
            </w:r>
            <w:proofErr w:type="spellEnd"/>
            <w:r>
              <w:t xml:space="preserve"> </w:t>
            </w:r>
            <w:proofErr w:type="spellStart"/>
            <w:r>
              <w:t>bla</w:t>
            </w:r>
            <w:proofErr w:type="spellEnd"/>
            <w:r>
              <w:t xml:space="preserve"> </w:t>
            </w:r>
            <w:proofErr w:type="spellStart"/>
            <w:r>
              <w:t>bla</w:t>
            </w:r>
            <w:proofErr w:type="spellEnd"/>
            <w:r>
              <w:t>&lt;/p&gt;</w:t>
            </w:r>
          </w:p>
          <w:p w14:paraId="78AB8022" w14:textId="3E5D4191" w:rsidR="00041487" w:rsidRDefault="00041487" w:rsidP="00041487">
            <w:pPr>
              <w:spacing w:after="0"/>
            </w:pPr>
            <w:r>
              <w:t xml:space="preserve"> &lt;h2&gt;Chapter 8&lt;/h2&gt;</w:t>
            </w:r>
          </w:p>
          <w:p w14:paraId="665F8BE4" w14:textId="77777777" w:rsidR="00041487" w:rsidRDefault="00041487" w:rsidP="00041487">
            <w:pPr>
              <w:spacing w:after="0"/>
              <w:ind w:left="53"/>
            </w:pPr>
            <w:r>
              <w:t xml:space="preserve">&lt;p&gt;This chapter explains </w:t>
            </w:r>
            <w:proofErr w:type="spellStart"/>
            <w:r>
              <w:t>ba</w:t>
            </w:r>
            <w:proofErr w:type="spellEnd"/>
            <w:r>
              <w:t xml:space="preserve"> </w:t>
            </w:r>
            <w:proofErr w:type="spellStart"/>
            <w:r>
              <w:t>bla</w:t>
            </w:r>
            <w:proofErr w:type="spellEnd"/>
            <w:r>
              <w:t xml:space="preserve"> </w:t>
            </w:r>
            <w:proofErr w:type="spellStart"/>
            <w:r>
              <w:t>bla</w:t>
            </w:r>
            <w:proofErr w:type="spellEnd"/>
            <w:r>
              <w:t>&lt;/p&gt;</w:t>
            </w:r>
          </w:p>
          <w:p w14:paraId="16000297" w14:textId="45ADF43A" w:rsidR="00041487" w:rsidRDefault="00041487" w:rsidP="00041487">
            <w:pPr>
              <w:spacing w:after="0"/>
            </w:pPr>
            <w:r>
              <w:t xml:space="preserve">  &lt;h2&gt;Chapter 9&lt;/h2&gt;</w:t>
            </w:r>
          </w:p>
          <w:p w14:paraId="1970080A" w14:textId="77777777" w:rsidR="00041487" w:rsidRDefault="00041487" w:rsidP="00041487">
            <w:pPr>
              <w:spacing w:after="0"/>
              <w:ind w:left="53"/>
            </w:pPr>
            <w:r>
              <w:t xml:space="preserve">&lt;p&gt;This chapter explains </w:t>
            </w:r>
            <w:proofErr w:type="spellStart"/>
            <w:r>
              <w:t>ba</w:t>
            </w:r>
            <w:proofErr w:type="spellEnd"/>
            <w:r>
              <w:t xml:space="preserve"> </w:t>
            </w:r>
            <w:proofErr w:type="spellStart"/>
            <w:r>
              <w:t>bla</w:t>
            </w:r>
            <w:proofErr w:type="spellEnd"/>
            <w:r>
              <w:t xml:space="preserve"> </w:t>
            </w:r>
            <w:proofErr w:type="spellStart"/>
            <w:r>
              <w:t>bla</w:t>
            </w:r>
            <w:proofErr w:type="spellEnd"/>
            <w:r>
              <w:t>&lt;/p&gt;</w:t>
            </w:r>
          </w:p>
          <w:p w14:paraId="79F12F69" w14:textId="77777777" w:rsidR="00041487" w:rsidRDefault="00041487" w:rsidP="00041487">
            <w:pPr>
              <w:spacing w:after="0"/>
              <w:ind w:left="53"/>
            </w:pPr>
          </w:p>
          <w:p w14:paraId="34B4CFCC" w14:textId="77777777" w:rsidR="00041487" w:rsidRDefault="00041487" w:rsidP="00041487">
            <w:pPr>
              <w:spacing w:after="0"/>
              <w:ind w:left="53"/>
            </w:pPr>
            <w:r>
              <w:t>&lt;h2 id="C10"&gt;Chapter 10&lt;/h2&gt;</w:t>
            </w:r>
          </w:p>
          <w:p w14:paraId="17949A4E" w14:textId="77777777" w:rsidR="00041487" w:rsidRDefault="00041487" w:rsidP="00041487">
            <w:pPr>
              <w:spacing w:after="0"/>
              <w:ind w:left="53"/>
            </w:pPr>
            <w:r>
              <w:t xml:space="preserve">&lt;p&gt;This chapter explains </w:t>
            </w:r>
            <w:proofErr w:type="spellStart"/>
            <w:r>
              <w:t>ba</w:t>
            </w:r>
            <w:proofErr w:type="spellEnd"/>
            <w:r>
              <w:t xml:space="preserve"> </w:t>
            </w:r>
            <w:proofErr w:type="spellStart"/>
            <w:r>
              <w:t>bla</w:t>
            </w:r>
            <w:proofErr w:type="spellEnd"/>
            <w:r>
              <w:t xml:space="preserve"> </w:t>
            </w:r>
            <w:proofErr w:type="spellStart"/>
            <w:r>
              <w:t>bla</w:t>
            </w:r>
            <w:proofErr w:type="spellEnd"/>
            <w:r>
              <w:t>&lt;/p&gt;</w:t>
            </w:r>
          </w:p>
          <w:p w14:paraId="102CB927" w14:textId="77777777" w:rsidR="00041487" w:rsidRDefault="00041487" w:rsidP="00041487">
            <w:pPr>
              <w:spacing w:after="0"/>
            </w:pPr>
            <w:r>
              <w:t>&lt;/body&gt;</w:t>
            </w:r>
          </w:p>
          <w:p w14:paraId="14DA75C3" w14:textId="4EBBF383" w:rsidR="00041487" w:rsidRDefault="00041487" w:rsidP="00921598">
            <w:pPr>
              <w:spacing w:after="0"/>
              <w:ind w:left="53"/>
            </w:pPr>
            <w:r>
              <w:t>&lt;/html&gt;</w:t>
            </w:r>
          </w:p>
        </w:tc>
        <w:tc>
          <w:tcPr>
            <w:tcW w:w="333" w:type="dxa"/>
            <w:tcBorders>
              <w:top w:val="nil"/>
              <w:bottom w:val="nil"/>
            </w:tcBorders>
            <w:shd w:val="clear" w:color="auto" w:fill="auto"/>
          </w:tcPr>
          <w:p w14:paraId="4443C7B3" w14:textId="77777777" w:rsidR="00041487" w:rsidRDefault="00041487"/>
        </w:tc>
        <w:tc>
          <w:tcPr>
            <w:tcW w:w="4373" w:type="dxa"/>
            <w:shd w:val="clear" w:color="auto" w:fill="auto"/>
          </w:tcPr>
          <w:p w14:paraId="21847CE6" w14:textId="77777777" w:rsidR="00184E64" w:rsidRDefault="008625FE" w:rsidP="00184E64">
            <w:pPr>
              <w:rPr>
                <w:color w:val="000000"/>
                <w:sz w:val="27"/>
                <w:szCs w:val="27"/>
              </w:rPr>
            </w:pPr>
            <w:hyperlink r:id="rId26" w:anchor="C4" w:history="1">
              <w:r w:rsidR="00184E64">
                <w:rPr>
                  <w:rStyle w:val="attributecolor"/>
                  <w:rFonts w:eastAsiaTheme="majorEastAsia"/>
                  <w:sz w:val="27"/>
                  <w:szCs w:val="27"/>
                </w:rPr>
                <w:t>Jump to Chapter 4</w:t>
              </w:r>
            </w:hyperlink>
          </w:p>
          <w:p w14:paraId="72B8494F" w14:textId="77777777" w:rsidR="00184E64" w:rsidRDefault="008625FE" w:rsidP="00184E64">
            <w:pPr>
              <w:rPr>
                <w:color w:val="000000"/>
                <w:sz w:val="27"/>
                <w:szCs w:val="27"/>
              </w:rPr>
            </w:pPr>
            <w:hyperlink r:id="rId27" w:anchor="C10" w:history="1">
              <w:r w:rsidR="00184E64">
                <w:rPr>
                  <w:rStyle w:val="attributecolor"/>
                  <w:rFonts w:eastAsiaTheme="majorEastAsia"/>
                  <w:sz w:val="27"/>
                  <w:szCs w:val="27"/>
                </w:rPr>
                <w:t>Jump to Chapter 10</w:t>
              </w:r>
            </w:hyperlink>
          </w:p>
          <w:p w14:paraId="22E16006" w14:textId="77777777" w:rsidR="00184E64" w:rsidRDefault="00184E64" w:rsidP="00184E64">
            <w:pPr>
              <w:pStyle w:val="Heading2"/>
              <w:rPr>
                <w:color w:val="000000"/>
                <w:sz w:val="36"/>
                <w:szCs w:val="36"/>
              </w:rPr>
            </w:pPr>
            <w:bookmarkStart w:id="62" w:name="_Toc114175513"/>
            <w:r>
              <w:rPr>
                <w:color w:val="000000"/>
              </w:rPr>
              <w:t>Chapter 1</w:t>
            </w:r>
            <w:bookmarkEnd w:id="62"/>
          </w:p>
          <w:p w14:paraId="3B2D97A1" w14:textId="77777777" w:rsidR="00184E64" w:rsidRDefault="00184E64" w:rsidP="00184E64">
            <w:pPr>
              <w:rPr>
                <w:color w:val="000000"/>
                <w:sz w:val="27"/>
                <w:szCs w:val="27"/>
              </w:rPr>
            </w:pPr>
            <w:r>
              <w:rPr>
                <w:color w:val="000000"/>
                <w:sz w:val="27"/>
                <w:szCs w:val="27"/>
              </w:rPr>
              <w:t xml:space="preserve">This chapter explains </w:t>
            </w:r>
            <w:proofErr w:type="spellStart"/>
            <w:r>
              <w:rPr>
                <w:color w:val="000000"/>
                <w:sz w:val="27"/>
                <w:szCs w:val="27"/>
              </w:rPr>
              <w:t>ba</w:t>
            </w:r>
            <w:proofErr w:type="spellEnd"/>
            <w:r>
              <w:rPr>
                <w:color w:val="000000"/>
                <w:sz w:val="27"/>
                <w:szCs w:val="27"/>
              </w:rPr>
              <w:t xml:space="preserve"> </w:t>
            </w:r>
            <w:proofErr w:type="spellStart"/>
            <w:r>
              <w:rPr>
                <w:color w:val="000000"/>
                <w:sz w:val="27"/>
                <w:szCs w:val="27"/>
              </w:rPr>
              <w:t>bla</w:t>
            </w:r>
            <w:proofErr w:type="spellEnd"/>
            <w:r>
              <w:rPr>
                <w:color w:val="000000"/>
                <w:sz w:val="27"/>
                <w:szCs w:val="27"/>
              </w:rPr>
              <w:t xml:space="preserve"> </w:t>
            </w:r>
            <w:proofErr w:type="spellStart"/>
            <w:r>
              <w:rPr>
                <w:color w:val="000000"/>
                <w:sz w:val="27"/>
                <w:szCs w:val="27"/>
              </w:rPr>
              <w:t>bla</w:t>
            </w:r>
            <w:proofErr w:type="spellEnd"/>
          </w:p>
          <w:p w14:paraId="5F1EBFF9" w14:textId="77777777" w:rsidR="00184E64" w:rsidRDefault="00184E64" w:rsidP="00184E64">
            <w:pPr>
              <w:pStyle w:val="Heading2"/>
              <w:rPr>
                <w:color w:val="000000"/>
                <w:sz w:val="36"/>
                <w:szCs w:val="36"/>
              </w:rPr>
            </w:pPr>
            <w:bookmarkStart w:id="63" w:name="_Toc114175514"/>
            <w:r>
              <w:rPr>
                <w:color w:val="000000"/>
              </w:rPr>
              <w:t>Chapter 2</w:t>
            </w:r>
            <w:bookmarkEnd w:id="63"/>
          </w:p>
          <w:p w14:paraId="39B78E0C" w14:textId="77777777" w:rsidR="00184E64" w:rsidRDefault="00184E64" w:rsidP="00184E64">
            <w:pPr>
              <w:rPr>
                <w:color w:val="000000"/>
                <w:sz w:val="27"/>
                <w:szCs w:val="27"/>
              </w:rPr>
            </w:pPr>
            <w:r>
              <w:rPr>
                <w:color w:val="000000"/>
                <w:sz w:val="27"/>
                <w:szCs w:val="27"/>
              </w:rPr>
              <w:t xml:space="preserve">This chapter explains </w:t>
            </w:r>
            <w:proofErr w:type="spellStart"/>
            <w:r>
              <w:rPr>
                <w:color w:val="000000"/>
                <w:sz w:val="27"/>
                <w:szCs w:val="27"/>
              </w:rPr>
              <w:t>ba</w:t>
            </w:r>
            <w:proofErr w:type="spellEnd"/>
            <w:r>
              <w:rPr>
                <w:color w:val="000000"/>
                <w:sz w:val="27"/>
                <w:szCs w:val="27"/>
              </w:rPr>
              <w:t xml:space="preserve"> </w:t>
            </w:r>
            <w:proofErr w:type="spellStart"/>
            <w:r>
              <w:rPr>
                <w:color w:val="000000"/>
                <w:sz w:val="27"/>
                <w:szCs w:val="27"/>
              </w:rPr>
              <w:t>bla</w:t>
            </w:r>
            <w:proofErr w:type="spellEnd"/>
            <w:r>
              <w:rPr>
                <w:color w:val="000000"/>
                <w:sz w:val="27"/>
                <w:szCs w:val="27"/>
              </w:rPr>
              <w:t xml:space="preserve"> </w:t>
            </w:r>
            <w:proofErr w:type="spellStart"/>
            <w:r>
              <w:rPr>
                <w:color w:val="000000"/>
                <w:sz w:val="27"/>
                <w:szCs w:val="27"/>
              </w:rPr>
              <w:t>bla</w:t>
            </w:r>
            <w:proofErr w:type="spellEnd"/>
          </w:p>
          <w:p w14:paraId="51D12CFD" w14:textId="77777777" w:rsidR="00184E64" w:rsidRDefault="00184E64" w:rsidP="00184E64">
            <w:pPr>
              <w:pStyle w:val="Heading2"/>
              <w:rPr>
                <w:color w:val="000000"/>
                <w:sz w:val="36"/>
                <w:szCs w:val="36"/>
              </w:rPr>
            </w:pPr>
            <w:bookmarkStart w:id="64" w:name="_Toc114175515"/>
            <w:r>
              <w:rPr>
                <w:color w:val="000000"/>
              </w:rPr>
              <w:t>Chapter 3</w:t>
            </w:r>
            <w:bookmarkEnd w:id="64"/>
          </w:p>
          <w:p w14:paraId="60B7BC73" w14:textId="77777777" w:rsidR="00184E64" w:rsidRDefault="00184E64" w:rsidP="00184E64">
            <w:pPr>
              <w:rPr>
                <w:color w:val="000000"/>
                <w:sz w:val="27"/>
                <w:szCs w:val="27"/>
              </w:rPr>
            </w:pPr>
            <w:r>
              <w:rPr>
                <w:color w:val="000000"/>
                <w:sz w:val="27"/>
                <w:szCs w:val="27"/>
              </w:rPr>
              <w:t xml:space="preserve">This chapter explains </w:t>
            </w:r>
            <w:proofErr w:type="spellStart"/>
            <w:r>
              <w:rPr>
                <w:color w:val="000000"/>
                <w:sz w:val="27"/>
                <w:szCs w:val="27"/>
              </w:rPr>
              <w:t>ba</w:t>
            </w:r>
            <w:proofErr w:type="spellEnd"/>
            <w:r>
              <w:rPr>
                <w:color w:val="000000"/>
                <w:sz w:val="27"/>
                <w:szCs w:val="27"/>
              </w:rPr>
              <w:t xml:space="preserve"> </w:t>
            </w:r>
            <w:proofErr w:type="spellStart"/>
            <w:r>
              <w:rPr>
                <w:color w:val="000000"/>
                <w:sz w:val="27"/>
                <w:szCs w:val="27"/>
              </w:rPr>
              <w:t>bla</w:t>
            </w:r>
            <w:proofErr w:type="spellEnd"/>
            <w:r>
              <w:rPr>
                <w:color w:val="000000"/>
                <w:sz w:val="27"/>
                <w:szCs w:val="27"/>
              </w:rPr>
              <w:t xml:space="preserve"> </w:t>
            </w:r>
            <w:proofErr w:type="spellStart"/>
            <w:r>
              <w:rPr>
                <w:color w:val="000000"/>
                <w:sz w:val="27"/>
                <w:szCs w:val="27"/>
              </w:rPr>
              <w:t>bla</w:t>
            </w:r>
            <w:proofErr w:type="spellEnd"/>
          </w:p>
          <w:p w14:paraId="03C5801E" w14:textId="77777777" w:rsidR="00184E64" w:rsidRDefault="00184E64" w:rsidP="00184E64">
            <w:pPr>
              <w:pStyle w:val="Heading2"/>
              <w:rPr>
                <w:color w:val="000000"/>
                <w:sz w:val="36"/>
                <w:szCs w:val="36"/>
              </w:rPr>
            </w:pPr>
            <w:bookmarkStart w:id="65" w:name="_Toc114175516"/>
            <w:r>
              <w:rPr>
                <w:color w:val="000000"/>
              </w:rPr>
              <w:t>Chapter 4</w:t>
            </w:r>
            <w:bookmarkEnd w:id="65"/>
          </w:p>
          <w:p w14:paraId="4AD0A76F" w14:textId="77777777" w:rsidR="00184E64" w:rsidRDefault="00184E64" w:rsidP="00184E64">
            <w:pPr>
              <w:rPr>
                <w:color w:val="000000"/>
                <w:sz w:val="27"/>
                <w:szCs w:val="27"/>
              </w:rPr>
            </w:pPr>
            <w:r>
              <w:rPr>
                <w:color w:val="000000"/>
                <w:sz w:val="27"/>
                <w:szCs w:val="27"/>
              </w:rPr>
              <w:t xml:space="preserve">This chapter explains </w:t>
            </w:r>
            <w:proofErr w:type="spellStart"/>
            <w:r>
              <w:rPr>
                <w:color w:val="000000"/>
                <w:sz w:val="27"/>
                <w:szCs w:val="27"/>
              </w:rPr>
              <w:t>ba</w:t>
            </w:r>
            <w:proofErr w:type="spellEnd"/>
            <w:r>
              <w:rPr>
                <w:color w:val="000000"/>
                <w:sz w:val="27"/>
                <w:szCs w:val="27"/>
              </w:rPr>
              <w:t xml:space="preserve"> </w:t>
            </w:r>
            <w:proofErr w:type="spellStart"/>
            <w:r>
              <w:rPr>
                <w:color w:val="000000"/>
                <w:sz w:val="27"/>
                <w:szCs w:val="27"/>
              </w:rPr>
              <w:t>bla</w:t>
            </w:r>
            <w:proofErr w:type="spellEnd"/>
            <w:r>
              <w:rPr>
                <w:color w:val="000000"/>
                <w:sz w:val="27"/>
                <w:szCs w:val="27"/>
              </w:rPr>
              <w:t xml:space="preserve"> </w:t>
            </w:r>
            <w:proofErr w:type="spellStart"/>
            <w:r>
              <w:rPr>
                <w:color w:val="000000"/>
                <w:sz w:val="27"/>
                <w:szCs w:val="27"/>
              </w:rPr>
              <w:t>bla</w:t>
            </w:r>
            <w:proofErr w:type="spellEnd"/>
          </w:p>
          <w:p w14:paraId="367D6F9D" w14:textId="4BAD34B8" w:rsidR="00184E64" w:rsidRDefault="00184E64" w:rsidP="00184E64">
            <w:pPr>
              <w:pStyle w:val="Heading2"/>
              <w:rPr>
                <w:color w:val="000000"/>
                <w:sz w:val="36"/>
                <w:szCs w:val="36"/>
              </w:rPr>
            </w:pPr>
            <w:bookmarkStart w:id="66" w:name="_Toc114175517"/>
            <w:r>
              <w:rPr>
                <w:color w:val="000000"/>
              </w:rPr>
              <w:t>Chapter 10</w:t>
            </w:r>
            <w:bookmarkEnd w:id="66"/>
          </w:p>
          <w:p w14:paraId="052FBCF2" w14:textId="77777777" w:rsidR="00184E64" w:rsidRDefault="00184E64" w:rsidP="00184E64">
            <w:pPr>
              <w:rPr>
                <w:color w:val="000000"/>
                <w:sz w:val="27"/>
                <w:szCs w:val="27"/>
              </w:rPr>
            </w:pPr>
            <w:r>
              <w:rPr>
                <w:color w:val="000000"/>
                <w:sz w:val="27"/>
                <w:szCs w:val="27"/>
              </w:rPr>
              <w:t xml:space="preserve">This chapter explains </w:t>
            </w:r>
            <w:proofErr w:type="spellStart"/>
            <w:r>
              <w:rPr>
                <w:color w:val="000000"/>
                <w:sz w:val="27"/>
                <w:szCs w:val="27"/>
              </w:rPr>
              <w:t>ba</w:t>
            </w:r>
            <w:proofErr w:type="spellEnd"/>
            <w:r>
              <w:rPr>
                <w:color w:val="000000"/>
                <w:sz w:val="27"/>
                <w:szCs w:val="27"/>
              </w:rPr>
              <w:t xml:space="preserve"> </w:t>
            </w:r>
            <w:proofErr w:type="spellStart"/>
            <w:r>
              <w:rPr>
                <w:color w:val="000000"/>
                <w:sz w:val="27"/>
                <w:szCs w:val="27"/>
              </w:rPr>
              <w:t>bla</w:t>
            </w:r>
            <w:proofErr w:type="spellEnd"/>
            <w:r>
              <w:rPr>
                <w:color w:val="000000"/>
                <w:sz w:val="27"/>
                <w:szCs w:val="27"/>
              </w:rPr>
              <w:t xml:space="preserve"> </w:t>
            </w:r>
            <w:proofErr w:type="spellStart"/>
            <w:r>
              <w:rPr>
                <w:color w:val="000000"/>
                <w:sz w:val="27"/>
                <w:szCs w:val="27"/>
              </w:rPr>
              <w:t>bla</w:t>
            </w:r>
            <w:proofErr w:type="spellEnd"/>
          </w:p>
          <w:p w14:paraId="7758FBCB" w14:textId="77777777" w:rsidR="00041487" w:rsidRDefault="00041487"/>
        </w:tc>
      </w:tr>
    </w:tbl>
    <w:p w14:paraId="6DB5C4C2" w14:textId="1B79BA6A" w:rsidR="00C029F3" w:rsidRDefault="00C029F3" w:rsidP="00041487"/>
    <w:p w14:paraId="16B5B097" w14:textId="22BB4EDF" w:rsidR="00542C13" w:rsidRDefault="00542C13" w:rsidP="006D6FFA">
      <w:pPr>
        <w:pStyle w:val="Heading1"/>
        <w:jc w:val="center"/>
        <w:rPr>
          <w:rStyle w:val="Hyperlink"/>
          <w:b/>
          <w:bCs/>
        </w:rPr>
      </w:pPr>
      <w:bookmarkStart w:id="67" w:name="_Toc114175518"/>
      <w:r w:rsidRPr="00542C13">
        <w:rPr>
          <w:b/>
          <w:bCs/>
        </w:rPr>
        <w:t>HTML </w:t>
      </w:r>
      <w:r w:rsidRPr="00542C13">
        <w:rPr>
          <w:rStyle w:val="Hyperlink"/>
          <w:b/>
          <w:bCs/>
        </w:rPr>
        <w:t>Images</w:t>
      </w:r>
      <w:bookmarkEnd w:id="67"/>
    </w:p>
    <w:p w14:paraId="06CD91DD" w14:textId="77777777" w:rsidR="00F457AB" w:rsidRPr="00F457AB" w:rsidRDefault="00F457AB" w:rsidP="00F457AB"/>
    <w:p w14:paraId="3BB6FDA6" w14:textId="7D900CF2" w:rsidR="00542C13" w:rsidRDefault="006D2679" w:rsidP="00542C13">
      <w:pPr>
        <w:rPr>
          <w:rFonts w:ascii="Verdana" w:hAnsi="Verdana"/>
          <w:color w:val="000000"/>
          <w:sz w:val="23"/>
          <w:szCs w:val="23"/>
          <w:shd w:val="clear" w:color="auto" w:fill="FFFFFF"/>
        </w:rPr>
      </w:pPr>
      <w:r>
        <w:rPr>
          <w:rFonts w:ascii="Verdana" w:hAnsi="Verdana"/>
          <w:color w:val="000000"/>
          <w:sz w:val="23"/>
          <w:szCs w:val="23"/>
          <w:shd w:val="clear" w:color="auto" w:fill="FFFFFF"/>
        </w:rPr>
        <w:t>The HTML </w:t>
      </w:r>
      <w:r>
        <w:rPr>
          <w:rStyle w:val="Emphasis"/>
          <w:rFonts w:ascii="Consolas" w:eastAsiaTheme="majorEastAsia" w:hAnsi="Consolas"/>
          <w:color w:val="DC143C"/>
          <w:sz w:val="24"/>
          <w:szCs w:val="24"/>
        </w:rPr>
        <w:t>&lt;</w:t>
      </w:r>
      <w:proofErr w:type="spellStart"/>
      <w:r>
        <w:rPr>
          <w:rStyle w:val="Emphasis"/>
          <w:rFonts w:ascii="Consolas" w:eastAsiaTheme="majorEastAsia" w:hAnsi="Consolas"/>
          <w:color w:val="DC143C"/>
          <w:sz w:val="24"/>
          <w:szCs w:val="24"/>
        </w:rPr>
        <w:t>img</w:t>
      </w:r>
      <w:proofErr w:type="spellEnd"/>
      <w:r>
        <w:rPr>
          <w:rStyle w:val="Emphasis"/>
          <w:rFonts w:ascii="Consolas" w:eastAsiaTheme="majorEastAsia" w:hAnsi="Consolas"/>
          <w:color w:val="DC143C"/>
          <w:sz w:val="24"/>
          <w:szCs w:val="24"/>
        </w:rPr>
        <w:t>&gt;</w:t>
      </w:r>
      <w:r>
        <w:rPr>
          <w:rFonts w:ascii="Verdana" w:hAnsi="Verdana"/>
          <w:color w:val="000000"/>
          <w:sz w:val="23"/>
          <w:szCs w:val="23"/>
          <w:shd w:val="clear" w:color="auto" w:fill="FFFFFF"/>
        </w:rPr>
        <w:t> tag is used to embed an image in a web page.</w:t>
      </w:r>
    </w:p>
    <w:p w14:paraId="2D0DBB0C" w14:textId="77777777" w:rsidR="00F457AB" w:rsidRPr="00F457AB" w:rsidRDefault="00F457AB" w:rsidP="00F457AB">
      <w:pPr>
        <w:shd w:val="clear" w:color="auto" w:fill="FFFFFF"/>
        <w:spacing w:before="288" w:after="288" w:line="240" w:lineRule="auto"/>
        <w:rPr>
          <w:rFonts w:ascii="Verdana" w:eastAsia="Times New Roman" w:hAnsi="Verdana" w:cs="Times New Roman"/>
          <w:color w:val="000000"/>
          <w:sz w:val="23"/>
          <w:szCs w:val="23"/>
        </w:rPr>
      </w:pPr>
      <w:r w:rsidRPr="00F457AB">
        <w:rPr>
          <w:rFonts w:ascii="Verdana" w:eastAsia="Times New Roman" w:hAnsi="Verdana" w:cs="Times New Roman"/>
          <w:color w:val="000000"/>
          <w:sz w:val="23"/>
          <w:szCs w:val="23"/>
        </w:rPr>
        <w:t>The </w:t>
      </w:r>
      <w:r w:rsidRPr="00F457AB">
        <w:rPr>
          <w:rFonts w:ascii="Consolas" w:eastAsia="Times New Roman" w:hAnsi="Consolas" w:cs="Courier New"/>
          <w:color w:val="DC143C"/>
          <w:sz w:val="20"/>
        </w:rPr>
        <w:t>&lt;</w:t>
      </w:r>
      <w:proofErr w:type="spellStart"/>
      <w:r w:rsidRPr="00F457AB">
        <w:rPr>
          <w:rFonts w:ascii="Consolas" w:eastAsia="Times New Roman" w:hAnsi="Consolas" w:cs="Courier New"/>
          <w:color w:val="DC143C"/>
          <w:sz w:val="20"/>
        </w:rPr>
        <w:t>img</w:t>
      </w:r>
      <w:proofErr w:type="spellEnd"/>
      <w:r w:rsidRPr="00F457AB">
        <w:rPr>
          <w:rFonts w:ascii="Consolas" w:eastAsia="Times New Roman" w:hAnsi="Consolas" w:cs="Courier New"/>
          <w:color w:val="DC143C"/>
          <w:sz w:val="20"/>
        </w:rPr>
        <w:t>&gt;</w:t>
      </w:r>
      <w:r w:rsidRPr="00F457AB">
        <w:rPr>
          <w:rFonts w:ascii="Verdana" w:eastAsia="Times New Roman" w:hAnsi="Verdana" w:cs="Times New Roman"/>
          <w:color w:val="000000"/>
          <w:sz w:val="23"/>
          <w:szCs w:val="23"/>
        </w:rPr>
        <w:t> tag is empty, it contains attributes only, and does not have a closing tag.</w:t>
      </w:r>
    </w:p>
    <w:p w14:paraId="02CD7AE7" w14:textId="77777777" w:rsidR="00F457AB" w:rsidRPr="00F457AB" w:rsidRDefault="00F457AB" w:rsidP="00F457AB">
      <w:pPr>
        <w:shd w:val="clear" w:color="auto" w:fill="FFFFFF"/>
        <w:spacing w:before="288" w:after="288" w:line="240" w:lineRule="auto"/>
        <w:rPr>
          <w:rFonts w:ascii="Verdana" w:eastAsia="Times New Roman" w:hAnsi="Verdana" w:cs="Times New Roman"/>
          <w:color w:val="000000"/>
          <w:sz w:val="23"/>
          <w:szCs w:val="23"/>
        </w:rPr>
      </w:pPr>
      <w:r w:rsidRPr="00F457AB">
        <w:rPr>
          <w:rFonts w:ascii="Verdana" w:eastAsia="Times New Roman" w:hAnsi="Verdana" w:cs="Times New Roman"/>
          <w:color w:val="000000"/>
          <w:sz w:val="23"/>
          <w:szCs w:val="23"/>
        </w:rPr>
        <w:t>The </w:t>
      </w:r>
      <w:r w:rsidRPr="00F457AB">
        <w:rPr>
          <w:rFonts w:ascii="Consolas" w:eastAsia="Times New Roman" w:hAnsi="Consolas" w:cs="Courier New"/>
          <w:color w:val="DC143C"/>
          <w:sz w:val="20"/>
        </w:rPr>
        <w:t>&lt;</w:t>
      </w:r>
      <w:proofErr w:type="spellStart"/>
      <w:r w:rsidRPr="00F457AB">
        <w:rPr>
          <w:rFonts w:ascii="Consolas" w:eastAsia="Times New Roman" w:hAnsi="Consolas" w:cs="Courier New"/>
          <w:color w:val="DC143C"/>
          <w:sz w:val="20"/>
        </w:rPr>
        <w:t>img</w:t>
      </w:r>
      <w:proofErr w:type="spellEnd"/>
      <w:r w:rsidRPr="00F457AB">
        <w:rPr>
          <w:rFonts w:ascii="Consolas" w:eastAsia="Times New Roman" w:hAnsi="Consolas" w:cs="Courier New"/>
          <w:color w:val="DC143C"/>
          <w:sz w:val="20"/>
        </w:rPr>
        <w:t>&gt;</w:t>
      </w:r>
      <w:r w:rsidRPr="00F457AB">
        <w:rPr>
          <w:rFonts w:ascii="Verdana" w:eastAsia="Times New Roman" w:hAnsi="Verdana" w:cs="Times New Roman"/>
          <w:color w:val="000000"/>
          <w:sz w:val="23"/>
          <w:szCs w:val="23"/>
        </w:rPr>
        <w:t> tag has two required attributes:</w:t>
      </w:r>
    </w:p>
    <w:p w14:paraId="1FF0A498" w14:textId="77777777" w:rsidR="00F457AB" w:rsidRPr="00F457AB" w:rsidRDefault="00F457AB" w:rsidP="00F457AB">
      <w:pPr>
        <w:numPr>
          <w:ilvl w:val="0"/>
          <w:numId w:val="8"/>
        </w:numPr>
        <w:shd w:val="clear" w:color="auto" w:fill="FFFFFF"/>
        <w:spacing w:before="100" w:beforeAutospacing="1" w:after="100" w:afterAutospacing="1" w:line="240" w:lineRule="auto"/>
        <w:rPr>
          <w:rFonts w:ascii="Verdana" w:eastAsia="Times New Roman" w:hAnsi="Verdana" w:cs="Times New Roman"/>
          <w:color w:val="000000"/>
          <w:sz w:val="23"/>
          <w:szCs w:val="23"/>
        </w:rPr>
      </w:pPr>
      <w:proofErr w:type="spellStart"/>
      <w:r w:rsidRPr="00F457AB">
        <w:rPr>
          <w:rFonts w:ascii="Verdana" w:eastAsia="Times New Roman" w:hAnsi="Verdana" w:cs="Times New Roman"/>
          <w:color w:val="000000"/>
          <w:sz w:val="23"/>
          <w:szCs w:val="23"/>
        </w:rPr>
        <w:t>src</w:t>
      </w:r>
      <w:proofErr w:type="spellEnd"/>
      <w:r w:rsidRPr="00F457AB">
        <w:rPr>
          <w:rFonts w:ascii="Verdana" w:eastAsia="Times New Roman" w:hAnsi="Verdana" w:cs="Times New Roman"/>
          <w:color w:val="000000"/>
          <w:sz w:val="23"/>
          <w:szCs w:val="23"/>
        </w:rPr>
        <w:t xml:space="preserve"> - Specifies the path to the image</w:t>
      </w:r>
    </w:p>
    <w:p w14:paraId="6DE7294B" w14:textId="17617E64" w:rsidR="00F457AB" w:rsidRDefault="00F457AB" w:rsidP="00F457AB">
      <w:pPr>
        <w:numPr>
          <w:ilvl w:val="0"/>
          <w:numId w:val="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457AB">
        <w:rPr>
          <w:rFonts w:ascii="Verdana" w:eastAsia="Times New Roman" w:hAnsi="Verdana" w:cs="Times New Roman"/>
          <w:color w:val="000000"/>
          <w:sz w:val="23"/>
          <w:szCs w:val="23"/>
        </w:rPr>
        <w:t>alt - Specifies an alternate text for the image</w:t>
      </w:r>
    </w:p>
    <w:p w14:paraId="123A7129" w14:textId="003F5FCA" w:rsidR="00F457AB" w:rsidRPr="00F457AB" w:rsidRDefault="00F457AB" w:rsidP="00F457AB">
      <w:p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ind w:left="720"/>
        <w:rPr>
          <w:rFonts w:ascii="Verdana" w:eastAsia="Times New Roman" w:hAnsi="Verdana" w:cs="Times New Roman"/>
          <w:color w:val="000000"/>
          <w:sz w:val="23"/>
          <w:szCs w:val="23"/>
        </w:rPr>
      </w:pPr>
      <w:r>
        <w:rPr>
          <w:rStyle w:val="tagnamecolor"/>
          <w:rFonts w:ascii="Consolas" w:hAnsi="Consolas"/>
          <w:color w:val="0000CD"/>
          <w:sz w:val="23"/>
          <w:shd w:val="clear" w:color="auto" w:fill="FFFFFF"/>
        </w:rPr>
        <w:t>&lt;</w:t>
      </w:r>
      <w:proofErr w:type="spellStart"/>
      <w:r>
        <w:rPr>
          <w:rFonts w:ascii="Consolas" w:hAnsi="Consolas"/>
          <w:color w:val="A52A2A"/>
          <w:sz w:val="23"/>
          <w:szCs w:val="23"/>
          <w:shd w:val="clear" w:color="auto" w:fill="FFFFFF"/>
        </w:rPr>
        <w:t>img</w:t>
      </w:r>
      <w:proofErr w:type="spellEnd"/>
      <w:r>
        <w:rPr>
          <w:rStyle w:val="tagcolor"/>
          <w:rFonts w:ascii="Consolas" w:hAnsi="Consolas"/>
          <w:color w:val="FF0000"/>
          <w:sz w:val="23"/>
          <w:szCs w:val="23"/>
          <w:shd w:val="clear" w:color="auto" w:fill="FFFFFF"/>
        </w:rPr>
        <w:t> </w:t>
      </w:r>
      <w:proofErr w:type="spellStart"/>
      <w:r>
        <w:rPr>
          <w:rStyle w:val="tagcolor"/>
          <w:rFonts w:ascii="Consolas" w:hAnsi="Consolas"/>
          <w:color w:val="FF0000"/>
          <w:sz w:val="23"/>
          <w:szCs w:val="23"/>
          <w:shd w:val="clear" w:color="auto" w:fill="FFFFFF"/>
        </w:rPr>
        <w:t>src</w:t>
      </w:r>
      <w:proofErr w:type="spellEnd"/>
      <w:r>
        <w:rPr>
          <w:rStyle w:val="colorh1"/>
          <w:rFonts w:ascii="Consolas" w:hAnsi="Consolas"/>
          <w:color w:val="0000CD"/>
          <w:sz w:val="23"/>
          <w:szCs w:val="23"/>
          <w:shd w:val="clear" w:color="auto" w:fill="FFFFFF"/>
        </w:rPr>
        <w:t>="</w:t>
      </w:r>
      <w:proofErr w:type="spellStart"/>
      <w:r>
        <w:rPr>
          <w:rStyle w:val="colorh1"/>
          <w:rFonts w:ascii="Consolas" w:hAnsi="Consolas"/>
          <w:i/>
          <w:iCs/>
          <w:color w:val="0000CD"/>
          <w:sz w:val="23"/>
          <w:szCs w:val="23"/>
          <w:shd w:val="clear" w:color="auto" w:fill="FFFFFF"/>
        </w:rPr>
        <w:t>url</w:t>
      </w:r>
      <w:proofErr w:type="spellEnd"/>
      <w:r>
        <w:rPr>
          <w:rStyle w:val="colorh1"/>
          <w:rFonts w:ascii="Consolas" w:hAnsi="Consolas"/>
          <w:color w:val="0000CD"/>
          <w:sz w:val="23"/>
          <w:szCs w:val="23"/>
          <w:shd w:val="clear" w:color="auto" w:fill="FFFFFF"/>
        </w:rPr>
        <w:t>"</w:t>
      </w:r>
      <w:r>
        <w:rPr>
          <w:rStyle w:val="tagcolor"/>
          <w:rFonts w:ascii="Consolas" w:hAnsi="Consolas"/>
          <w:color w:val="FF0000"/>
          <w:sz w:val="23"/>
          <w:szCs w:val="23"/>
          <w:shd w:val="clear" w:color="auto" w:fill="FFFFFF"/>
        </w:rPr>
        <w:t> alt</w:t>
      </w:r>
      <w:r>
        <w:rPr>
          <w:rStyle w:val="colorh1"/>
          <w:rFonts w:ascii="Consolas" w:hAnsi="Consolas"/>
          <w:color w:val="0000CD"/>
          <w:sz w:val="23"/>
          <w:szCs w:val="23"/>
          <w:shd w:val="clear" w:color="auto" w:fill="FFFFFF"/>
        </w:rPr>
        <w:t>="</w:t>
      </w:r>
      <w:proofErr w:type="spellStart"/>
      <w:r>
        <w:rPr>
          <w:rFonts w:ascii="Consolas" w:hAnsi="Consolas"/>
          <w:color w:val="0000CD"/>
          <w:sz w:val="23"/>
          <w:szCs w:val="23"/>
          <w:shd w:val="clear" w:color="auto" w:fill="FFFFFF"/>
        </w:rPr>
        <w:t>alternatetext</w:t>
      </w:r>
      <w:proofErr w:type="spellEnd"/>
      <w:r>
        <w:rPr>
          <w:rStyle w:val="colorh1"/>
          <w:rFonts w:ascii="Consolas" w:hAnsi="Consolas"/>
          <w:color w:val="0000CD"/>
          <w:sz w:val="23"/>
          <w:szCs w:val="23"/>
          <w:shd w:val="clear" w:color="auto" w:fill="FFFFFF"/>
        </w:rPr>
        <w:t>"</w:t>
      </w:r>
      <w:r>
        <w:rPr>
          <w:rStyle w:val="tagnamecolor"/>
          <w:rFonts w:ascii="Consolas" w:hAnsi="Consolas"/>
          <w:color w:val="0000CD"/>
          <w:sz w:val="23"/>
          <w:shd w:val="clear" w:color="auto" w:fill="FFFFFF"/>
        </w:rPr>
        <w:t>&gt;</w:t>
      </w:r>
    </w:p>
    <w:p w14:paraId="4069D6A6" w14:textId="77777777" w:rsidR="00916A37" w:rsidRPr="003C7BE3" w:rsidRDefault="00916A37" w:rsidP="00916A37">
      <w:pPr>
        <w:rPr>
          <w:b/>
          <w:bCs/>
          <w:sz w:val="28"/>
          <w:szCs w:val="28"/>
          <w:u w:val="single"/>
        </w:rPr>
      </w:pPr>
      <w:r w:rsidRPr="003C7BE3">
        <w:rPr>
          <w:b/>
          <w:bCs/>
          <w:sz w:val="28"/>
          <w:szCs w:val="28"/>
          <w:u w:val="single"/>
        </w:rPr>
        <w:t xml:space="preserve">The </w:t>
      </w:r>
      <w:proofErr w:type="spellStart"/>
      <w:r w:rsidRPr="003C7BE3">
        <w:rPr>
          <w:b/>
          <w:bCs/>
          <w:sz w:val="28"/>
          <w:szCs w:val="28"/>
          <w:u w:val="single"/>
        </w:rPr>
        <w:t>src</w:t>
      </w:r>
      <w:proofErr w:type="spellEnd"/>
      <w:r w:rsidRPr="003C7BE3">
        <w:rPr>
          <w:b/>
          <w:bCs/>
          <w:sz w:val="28"/>
          <w:szCs w:val="28"/>
          <w:u w:val="single"/>
        </w:rPr>
        <w:t xml:space="preserve"> Attribute</w:t>
      </w:r>
    </w:p>
    <w:p w14:paraId="375C6E7B" w14:textId="194BC669" w:rsidR="00916A37" w:rsidRDefault="00916A37" w:rsidP="00916A37">
      <w:pPr>
        <w:shd w:val="clear" w:color="auto" w:fill="FFFFFF"/>
        <w:spacing w:before="288" w:after="288"/>
        <w:rPr>
          <w:rFonts w:ascii="Verdana" w:hAnsi="Verdana"/>
          <w:color w:val="000000"/>
          <w:sz w:val="23"/>
          <w:szCs w:val="23"/>
        </w:rPr>
      </w:pPr>
      <w:r>
        <w:rPr>
          <w:rFonts w:ascii="Verdana" w:hAnsi="Verdana"/>
          <w:color w:val="000000"/>
          <w:sz w:val="23"/>
          <w:szCs w:val="23"/>
        </w:rPr>
        <w:t>The required </w:t>
      </w:r>
      <w:proofErr w:type="spellStart"/>
      <w:r>
        <w:rPr>
          <w:rStyle w:val="Emphasis"/>
          <w:rFonts w:ascii="Consolas" w:hAnsi="Consolas"/>
          <w:color w:val="DC143C"/>
        </w:rPr>
        <w:t>src</w:t>
      </w:r>
      <w:proofErr w:type="spellEnd"/>
      <w:r>
        <w:rPr>
          <w:rFonts w:ascii="Verdana" w:hAnsi="Verdana"/>
          <w:color w:val="000000"/>
          <w:sz w:val="23"/>
          <w:szCs w:val="23"/>
        </w:rPr>
        <w:t> attribute specifies the path (URL) to the image.</w:t>
      </w:r>
    </w:p>
    <w:p w14:paraId="790EFD53" w14:textId="77777777" w:rsidR="003C7BE3" w:rsidRPr="003C7BE3" w:rsidRDefault="003C7BE3" w:rsidP="003C7BE3">
      <w:pPr>
        <w:rPr>
          <w:b/>
          <w:bCs/>
          <w:sz w:val="28"/>
          <w:szCs w:val="28"/>
          <w:u w:val="single"/>
        </w:rPr>
      </w:pPr>
      <w:r w:rsidRPr="003C7BE3">
        <w:rPr>
          <w:b/>
          <w:bCs/>
          <w:sz w:val="28"/>
          <w:szCs w:val="28"/>
          <w:u w:val="single"/>
        </w:rPr>
        <w:t>The alt Attribute</w:t>
      </w:r>
    </w:p>
    <w:p w14:paraId="4F1950F6" w14:textId="77777777" w:rsidR="003C7BE3" w:rsidRDefault="003C7BE3" w:rsidP="003C7BE3">
      <w:pPr>
        <w:shd w:val="clear" w:color="auto" w:fill="FFFFFF"/>
        <w:spacing w:before="288" w:after="288"/>
        <w:rPr>
          <w:rFonts w:ascii="Verdana" w:hAnsi="Verdana"/>
          <w:color w:val="000000"/>
          <w:sz w:val="23"/>
          <w:szCs w:val="23"/>
        </w:rPr>
      </w:pPr>
      <w:r>
        <w:rPr>
          <w:rFonts w:ascii="Verdana" w:hAnsi="Verdana"/>
          <w:color w:val="000000"/>
          <w:sz w:val="23"/>
          <w:szCs w:val="23"/>
        </w:rPr>
        <w:t>The required </w:t>
      </w:r>
      <w:r>
        <w:rPr>
          <w:rStyle w:val="Emphasis"/>
          <w:rFonts w:ascii="Consolas" w:hAnsi="Consolas"/>
          <w:color w:val="DC143C"/>
        </w:rPr>
        <w:t>alt</w:t>
      </w:r>
      <w:r>
        <w:rPr>
          <w:rFonts w:ascii="Verdana" w:hAnsi="Verdana"/>
          <w:color w:val="000000"/>
          <w:sz w:val="23"/>
          <w:szCs w:val="23"/>
        </w:rPr>
        <w:t xml:space="preserve"> attribute provides an alternate text for an image, if the user for some reason cannot view it (because of slow connection, an error in the </w:t>
      </w:r>
      <w:proofErr w:type="spellStart"/>
      <w:r>
        <w:rPr>
          <w:rFonts w:ascii="Verdana" w:hAnsi="Verdana"/>
          <w:color w:val="000000"/>
          <w:sz w:val="23"/>
          <w:szCs w:val="23"/>
        </w:rPr>
        <w:t>src</w:t>
      </w:r>
      <w:proofErr w:type="spellEnd"/>
      <w:r>
        <w:rPr>
          <w:rFonts w:ascii="Verdana" w:hAnsi="Verdana"/>
          <w:color w:val="000000"/>
          <w:sz w:val="23"/>
          <w:szCs w:val="23"/>
        </w:rPr>
        <w:t xml:space="preserve"> attribute, or if the user uses a screen reader).</w:t>
      </w:r>
    </w:p>
    <w:p w14:paraId="1943D84B" w14:textId="77777777" w:rsidR="003C7BE3" w:rsidRDefault="003C7BE3" w:rsidP="003C7BE3">
      <w:pPr>
        <w:shd w:val="clear" w:color="auto" w:fill="FFFFFF"/>
        <w:spacing w:before="288" w:after="288"/>
        <w:rPr>
          <w:rFonts w:ascii="Verdana" w:hAnsi="Verdana"/>
          <w:color w:val="000000"/>
          <w:sz w:val="23"/>
          <w:szCs w:val="23"/>
        </w:rPr>
      </w:pPr>
      <w:r>
        <w:rPr>
          <w:rFonts w:ascii="Verdana" w:hAnsi="Verdana"/>
          <w:color w:val="000000"/>
          <w:sz w:val="23"/>
          <w:szCs w:val="23"/>
        </w:rPr>
        <w:t>The value of the </w:t>
      </w:r>
      <w:r>
        <w:rPr>
          <w:rStyle w:val="Emphasis"/>
          <w:rFonts w:ascii="Consolas" w:hAnsi="Consolas"/>
          <w:color w:val="DC143C"/>
        </w:rPr>
        <w:t>alt</w:t>
      </w:r>
      <w:r>
        <w:rPr>
          <w:rFonts w:ascii="Verdana" w:hAnsi="Verdana"/>
          <w:color w:val="000000"/>
          <w:sz w:val="23"/>
          <w:szCs w:val="23"/>
        </w:rPr>
        <w:t> attribute should describe the image:</w:t>
      </w:r>
    </w:p>
    <w:p w14:paraId="165F6590" w14:textId="26AFD11E" w:rsidR="003C7BE3" w:rsidRDefault="003C7BE3" w:rsidP="003C7BE3">
      <w:pPr>
        <w:shd w:val="clear" w:color="auto" w:fill="FFFFFF"/>
        <w:rPr>
          <w:rStyle w:val="tagnamecolor"/>
          <w:rFonts w:ascii="Consolas" w:hAnsi="Consolas"/>
          <w:color w:val="0000CD"/>
          <w:sz w:val="23"/>
          <w:szCs w:val="23"/>
          <w:bdr w:val="single" w:sz="4" w:space="0" w:color="auto"/>
        </w:rPr>
      </w:pPr>
      <w:r w:rsidRPr="003C7BE3">
        <w:rPr>
          <w:rStyle w:val="tagnamecolor"/>
          <w:rFonts w:ascii="Consolas" w:hAnsi="Consolas"/>
          <w:color w:val="0000CD"/>
          <w:sz w:val="23"/>
          <w:szCs w:val="23"/>
          <w:bdr w:val="single" w:sz="4" w:space="0" w:color="auto"/>
        </w:rPr>
        <w:t>&lt;</w:t>
      </w:r>
      <w:proofErr w:type="spellStart"/>
      <w:r w:rsidRPr="003C7BE3">
        <w:rPr>
          <w:rStyle w:val="HTMLCode"/>
          <w:rFonts w:ascii="Consolas" w:eastAsiaTheme="minorHAnsi" w:hAnsi="Consolas"/>
          <w:color w:val="A52A2A"/>
          <w:sz w:val="23"/>
          <w:szCs w:val="23"/>
          <w:bdr w:val="single" w:sz="4" w:space="0" w:color="auto"/>
        </w:rPr>
        <w:t>img</w:t>
      </w:r>
      <w:proofErr w:type="spellEnd"/>
      <w:r w:rsidRPr="003C7BE3">
        <w:rPr>
          <w:rStyle w:val="tagcolor"/>
          <w:rFonts w:ascii="Consolas" w:hAnsi="Consolas"/>
          <w:color w:val="FF0000"/>
          <w:sz w:val="23"/>
          <w:szCs w:val="23"/>
          <w:bdr w:val="single" w:sz="4" w:space="0" w:color="auto"/>
        </w:rPr>
        <w:t> </w:t>
      </w:r>
      <w:proofErr w:type="spellStart"/>
      <w:r w:rsidRPr="003C7BE3">
        <w:rPr>
          <w:rStyle w:val="tagcolor"/>
          <w:rFonts w:ascii="Consolas" w:hAnsi="Consolas"/>
          <w:color w:val="FF0000"/>
          <w:sz w:val="23"/>
          <w:szCs w:val="23"/>
          <w:bdr w:val="single" w:sz="4" w:space="0" w:color="auto"/>
        </w:rPr>
        <w:t>src</w:t>
      </w:r>
      <w:proofErr w:type="spellEnd"/>
      <w:r w:rsidRPr="003C7BE3">
        <w:rPr>
          <w:rStyle w:val="colorh1"/>
          <w:rFonts w:ascii="Consolas" w:hAnsi="Consolas"/>
          <w:color w:val="0000CD"/>
          <w:sz w:val="23"/>
          <w:szCs w:val="23"/>
          <w:bdr w:val="single" w:sz="4" w:space="0" w:color="auto"/>
        </w:rPr>
        <w:t>="img_chania.jpg"</w:t>
      </w:r>
      <w:r w:rsidRPr="003C7BE3">
        <w:rPr>
          <w:rStyle w:val="tagcolor"/>
          <w:rFonts w:ascii="Consolas" w:hAnsi="Consolas"/>
          <w:color w:val="FF0000"/>
          <w:sz w:val="23"/>
          <w:szCs w:val="23"/>
          <w:bdr w:val="single" w:sz="4" w:space="0" w:color="auto"/>
        </w:rPr>
        <w:t> alt</w:t>
      </w:r>
      <w:r w:rsidRPr="003C7BE3">
        <w:rPr>
          <w:rStyle w:val="colorh1"/>
          <w:rFonts w:ascii="Consolas" w:hAnsi="Consolas"/>
          <w:color w:val="0000CD"/>
          <w:sz w:val="23"/>
          <w:szCs w:val="23"/>
          <w:bdr w:val="single" w:sz="4" w:space="0" w:color="auto"/>
        </w:rPr>
        <w:t>="Flowers in Chania"</w:t>
      </w:r>
      <w:r w:rsidRPr="003C7BE3">
        <w:rPr>
          <w:rStyle w:val="tagnamecolor"/>
          <w:rFonts w:ascii="Consolas" w:hAnsi="Consolas"/>
          <w:color w:val="0000CD"/>
          <w:sz w:val="23"/>
          <w:szCs w:val="23"/>
          <w:bdr w:val="single" w:sz="4" w:space="0" w:color="auto"/>
        </w:rPr>
        <w:t>&gt;</w:t>
      </w:r>
    </w:p>
    <w:p w14:paraId="41F630FC" w14:textId="1CC1F928" w:rsidR="006A28A9" w:rsidRDefault="006A28A9" w:rsidP="003C7BE3">
      <w:pPr>
        <w:shd w:val="clear" w:color="auto" w:fill="FFFFFF"/>
        <w:rPr>
          <w:rStyle w:val="tagnamecolor"/>
          <w:rFonts w:ascii="Consolas" w:hAnsi="Consolas"/>
          <w:color w:val="0000CD"/>
          <w:sz w:val="23"/>
          <w:szCs w:val="23"/>
          <w:bdr w:val="single" w:sz="4" w:space="0" w:color="auto"/>
        </w:rPr>
      </w:pPr>
    </w:p>
    <w:p w14:paraId="5880438E" w14:textId="4BAC7820" w:rsidR="006A28A9" w:rsidRDefault="006A28A9" w:rsidP="003C7BE3">
      <w:pPr>
        <w:shd w:val="clear" w:color="auto" w:fill="FFFFFF"/>
        <w:rPr>
          <w:rStyle w:val="tagnamecolor"/>
          <w:rFonts w:ascii="Consolas" w:hAnsi="Consolas"/>
          <w:color w:val="0000CD"/>
          <w:sz w:val="23"/>
          <w:szCs w:val="23"/>
          <w:bdr w:val="single" w:sz="4" w:space="0" w:color="auto"/>
        </w:rPr>
      </w:pPr>
    </w:p>
    <w:p w14:paraId="32893FCA" w14:textId="5660EBE4" w:rsidR="006A28A9" w:rsidRDefault="006A28A9" w:rsidP="003C7BE3">
      <w:pPr>
        <w:shd w:val="clear" w:color="auto" w:fill="FFFFFF"/>
        <w:rPr>
          <w:rStyle w:val="tagnamecolor"/>
          <w:rFonts w:ascii="Consolas" w:hAnsi="Consolas"/>
          <w:color w:val="0000CD"/>
          <w:sz w:val="23"/>
          <w:szCs w:val="23"/>
          <w:bdr w:val="single" w:sz="4" w:space="0" w:color="auto"/>
        </w:rPr>
      </w:pPr>
    </w:p>
    <w:p w14:paraId="5F467CEB" w14:textId="2E331D36" w:rsidR="006A28A9" w:rsidRDefault="006A28A9" w:rsidP="003C7BE3">
      <w:pPr>
        <w:shd w:val="clear" w:color="auto" w:fill="FFFFFF"/>
        <w:rPr>
          <w:rStyle w:val="tagnamecolor"/>
          <w:rFonts w:ascii="Consolas" w:hAnsi="Consolas"/>
          <w:color w:val="0000CD"/>
          <w:sz w:val="23"/>
          <w:szCs w:val="23"/>
          <w:bdr w:val="single" w:sz="4" w:space="0" w:color="auto"/>
        </w:rPr>
      </w:pPr>
    </w:p>
    <w:p w14:paraId="79F47249" w14:textId="31D15A46" w:rsidR="006A28A9" w:rsidRDefault="006A28A9" w:rsidP="003C7BE3">
      <w:pPr>
        <w:shd w:val="clear" w:color="auto" w:fill="FFFFFF"/>
        <w:rPr>
          <w:rStyle w:val="tagnamecolor"/>
          <w:rFonts w:ascii="Consolas" w:hAnsi="Consolas"/>
          <w:color w:val="0000CD"/>
          <w:sz w:val="23"/>
          <w:szCs w:val="23"/>
          <w:bdr w:val="single" w:sz="4" w:space="0" w:color="auto"/>
        </w:rPr>
      </w:pPr>
    </w:p>
    <w:p w14:paraId="4780FDBB" w14:textId="3A92C1A8" w:rsidR="006A28A9" w:rsidRDefault="006A28A9" w:rsidP="003C7BE3">
      <w:pPr>
        <w:shd w:val="clear" w:color="auto" w:fill="FFFFFF"/>
        <w:rPr>
          <w:rStyle w:val="tagnamecolor"/>
          <w:rFonts w:ascii="Consolas" w:hAnsi="Consolas"/>
          <w:color w:val="0000CD"/>
          <w:sz w:val="23"/>
          <w:szCs w:val="23"/>
          <w:bdr w:val="single" w:sz="4" w:space="0" w:color="auto"/>
        </w:rPr>
      </w:pPr>
    </w:p>
    <w:p w14:paraId="2B1C11E4" w14:textId="6EE712B8" w:rsidR="006A28A9" w:rsidRDefault="006A28A9" w:rsidP="003C7BE3">
      <w:pPr>
        <w:shd w:val="clear" w:color="auto" w:fill="FFFFFF"/>
        <w:rPr>
          <w:rStyle w:val="tagnamecolor"/>
          <w:rFonts w:ascii="Consolas" w:hAnsi="Consolas"/>
          <w:color w:val="0000CD"/>
          <w:sz w:val="23"/>
          <w:szCs w:val="23"/>
          <w:bdr w:val="single" w:sz="4" w:space="0" w:color="auto"/>
        </w:rPr>
      </w:pPr>
    </w:p>
    <w:p w14:paraId="31C61435" w14:textId="77777777" w:rsidR="006A28A9" w:rsidRDefault="006A28A9" w:rsidP="003C7BE3">
      <w:pPr>
        <w:shd w:val="clear" w:color="auto" w:fill="FFFFFF"/>
        <w:rPr>
          <w:rStyle w:val="tagnamecolor"/>
          <w:rFonts w:ascii="Consolas" w:hAnsi="Consolas"/>
          <w:color w:val="0000CD"/>
          <w:sz w:val="23"/>
          <w:szCs w:val="23"/>
          <w:bdr w:val="single" w:sz="4" w:space="0" w:color="auto"/>
        </w:rPr>
      </w:pPr>
    </w:p>
    <w:p w14:paraId="21466AD3" w14:textId="0BC373BD" w:rsidR="003C7BE3" w:rsidRDefault="003C7BE3" w:rsidP="003C7BE3">
      <w:pPr>
        <w:shd w:val="clear" w:color="auto" w:fill="FFFFFF"/>
        <w:rPr>
          <w:rFonts w:ascii="Consolas" w:hAnsi="Consolas" w:cs="Times New Roman"/>
          <w:color w:val="000000"/>
          <w:sz w:val="23"/>
          <w:szCs w:val="23"/>
        </w:rPr>
      </w:pPr>
    </w:p>
    <w:p w14:paraId="61694DCA" w14:textId="77777777" w:rsidR="006A28A9" w:rsidRPr="006D6FFA" w:rsidRDefault="006A28A9" w:rsidP="006D6FFA">
      <w:pPr>
        <w:pStyle w:val="Heading2"/>
        <w:rPr>
          <w:b w:val="0"/>
          <w:bCs/>
        </w:rPr>
      </w:pPr>
      <w:bookmarkStart w:id="68" w:name="_Toc114175519"/>
      <w:r w:rsidRPr="006D6FFA">
        <w:rPr>
          <w:b w:val="0"/>
          <w:bCs/>
        </w:rPr>
        <w:t>Image Size - Width and Height</w:t>
      </w:r>
      <w:bookmarkEnd w:id="68"/>
    </w:p>
    <w:p w14:paraId="643BD381" w14:textId="77777777" w:rsidR="006A28A9" w:rsidRDefault="006A28A9" w:rsidP="003C7BE3">
      <w:pPr>
        <w:shd w:val="clear" w:color="auto" w:fill="FFFFFF"/>
        <w:rPr>
          <w:rFonts w:ascii="Consolas" w:hAnsi="Consolas" w:cs="Times New Roman"/>
          <w:color w:val="000000"/>
          <w:sz w:val="23"/>
          <w:szCs w:val="23"/>
        </w:rPr>
      </w:pPr>
    </w:p>
    <w:p w14:paraId="537FD32C" w14:textId="77777777" w:rsidR="0012474F" w:rsidRDefault="0012474F" w:rsidP="0012474F">
      <w:pPr>
        <w:shd w:val="clear" w:color="auto" w:fill="FFFFFF"/>
        <w:spacing w:before="288" w:after="288"/>
        <w:rPr>
          <w:rFonts w:ascii="Verdana" w:hAnsi="Verdana"/>
          <w:color w:val="000000"/>
          <w:sz w:val="23"/>
          <w:szCs w:val="23"/>
        </w:rPr>
      </w:pPr>
      <w:r>
        <w:rPr>
          <w:rFonts w:ascii="Verdana" w:hAnsi="Verdana"/>
          <w:color w:val="000000"/>
          <w:sz w:val="23"/>
          <w:szCs w:val="23"/>
        </w:rPr>
        <w:t>You can use the </w:t>
      </w:r>
      <w:r>
        <w:rPr>
          <w:rStyle w:val="Emphasis"/>
          <w:rFonts w:ascii="Consolas" w:eastAsiaTheme="majorEastAsia" w:hAnsi="Consolas"/>
          <w:color w:val="DC143C"/>
          <w:szCs w:val="24"/>
        </w:rPr>
        <w:t>style</w:t>
      </w:r>
      <w:r>
        <w:rPr>
          <w:rFonts w:ascii="Verdana" w:hAnsi="Verdana"/>
          <w:color w:val="000000"/>
          <w:sz w:val="23"/>
          <w:szCs w:val="23"/>
        </w:rPr>
        <w:t> attribute to specify the width and height of an image.</w:t>
      </w:r>
    </w:p>
    <w:p w14:paraId="2F90838A" w14:textId="77777777" w:rsidR="0012474F" w:rsidRDefault="0012474F" w:rsidP="001203F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img</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src</w:t>
      </w:r>
      <w:proofErr w:type="spellEnd"/>
      <w:r>
        <w:rPr>
          <w:rStyle w:val="colorh1"/>
          <w:rFonts w:ascii="Consolas" w:hAnsi="Consolas"/>
          <w:color w:val="0000CD"/>
          <w:sz w:val="23"/>
          <w:szCs w:val="23"/>
        </w:rPr>
        <w:t>="img_girl.jpg"</w:t>
      </w:r>
      <w:r>
        <w:rPr>
          <w:rStyle w:val="tagcolor"/>
          <w:rFonts w:ascii="Consolas" w:hAnsi="Consolas"/>
          <w:color w:val="FF0000"/>
          <w:sz w:val="23"/>
          <w:szCs w:val="23"/>
        </w:rPr>
        <w:t> alt</w:t>
      </w:r>
      <w:r>
        <w:rPr>
          <w:rStyle w:val="colorh1"/>
          <w:rFonts w:ascii="Consolas" w:hAnsi="Consolas"/>
          <w:color w:val="0000CD"/>
          <w:sz w:val="23"/>
          <w:szCs w:val="23"/>
        </w:rPr>
        <w:t>="Girl in a jacket"</w:t>
      </w:r>
      <w:r>
        <w:rPr>
          <w:rStyle w:val="tagcolor"/>
          <w:rFonts w:ascii="Consolas" w:hAnsi="Consolas"/>
          <w:color w:val="FF0000"/>
          <w:sz w:val="23"/>
          <w:szCs w:val="23"/>
        </w:rPr>
        <w:t> style</w:t>
      </w:r>
      <w:r>
        <w:rPr>
          <w:rStyle w:val="colorh1"/>
          <w:rFonts w:ascii="Consolas" w:hAnsi="Consolas"/>
          <w:color w:val="0000CD"/>
          <w:sz w:val="23"/>
          <w:szCs w:val="23"/>
        </w:rPr>
        <w:t>="width:500px;height:600px;"</w:t>
      </w:r>
      <w:r>
        <w:rPr>
          <w:rStyle w:val="tagnamecolor"/>
          <w:rFonts w:ascii="Consolas" w:hAnsi="Consolas"/>
          <w:color w:val="0000CD"/>
          <w:sz w:val="23"/>
          <w:szCs w:val="23"/>
        </w:rPr>
        <w:t>&gt;</w:t>
      </w:r>
    </w:p>
    <w:p w14:paraId="7B8C83DC" w14:textId="77777777" w:rsidR="0012474F" w:rsidRDefault="0012474F" w:rsidP="0012474F">
      <w:pPr>
        <w:shd w:val="clear" w:color="auto" w:fill="FFFFFF"/>
        <w:spacing w:before="288" w:after="288"/>
        <w:rPr>
          <w:rFonts w:ascii="Verdana" w:hAnsi="Verdana"/>
          <w:color w:val="000000"/>
          <w:sz w:val="23"/>
          <w:szCs w:val="23"/>
        </w:rPr>
      </w:pPr>
    </w:p>
    <w:p w14:paraId="36AC2739" w14:textId="100DC6B3" w:rsidR="0012474F" w:rsidRDefault="0012474F" w:rsidP="0012474F">
      <w:pPr>
        <w:shd w:val="clear" w:color="auto" w:fill="FFFFFF"/>
        <w:spacing w:before="288" w:after="288"/>
        <w:rPr>
          <w:rFonts w:ascii="Verdana" w:hAnsi="Verdana"/>
          <w:color w:val="000000"/>
          <w:sz w:val="23"/>
          <w:szCs w:val="23"/>
        </w:rPr>
      </w:pPr>
      <w:r>
        <w:rPr>
          <w:rFonts w:ascii="Verdana" w:hAnsi="Verdana"/>
          <w:color w:val="000000"/>
          <w:sz w:val="23"/>
          <w:szCs w:val="23"/>
        </w:rPr>
        <w:t>Alternatively, you can use the </w:t>
      </w:r>
      <w:r>
        <w:rPr>
          <w:rStyle w:val="Emphasis"/>
          <w:rFonts w:ascii="Consolas" w:eastAsiaTheme="majorEastAsia" w:hAnsi="Consolas"/>
          <w:color w:val="DC143C"/>
          <w:szCs w:val="24"/>
        </w:rPr>
        <w:t>width</w:t>
      </w:r>
      <w:r>
        <w:rPr>
          <w:rFonts w:ascii="Verdana" w:hAnsi="Verdana"/>
          <w:color w:val="000000"/>
          <w:sz w:val="23"/>
          <w:szCs w:val="23"/>
        </w:rPr>
        <w:t> and </w:t>
      </w:r>
      <w:r>
        <w:rPr>
          <w:rStyle w:val="Emphasis"/>
          <w:rFonts w:ascii="Consolas" w:eastAsiaTheme="majorEastAsia" w:hAnsi="Consolas"/>
          <w:color w:val="DC143C"/>
          <w:szCs w:val="24"/>
        </w:rPr>
        <w:t>height</w:t>
      </w:r>
      <w:r>
        <w:rPr>
          <w:rFonts w:ascii="Verdana" w:hAnsi="Verdana"/>
          <w:color w:val="000000"/>
          <w:sz w:val="23"/>
          <w:szCs w:val="23"/>
        </w:rPr>
        <w:t> attributes:</w:t>
      </w:r>
    </w:p>
    <w:p w14:paraId="3F108FE2" w14:textId="77777777" w:rsidR="0012474F" w:rsidRDefault="0012474F" w:rsidP="001203F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img</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src</w:t>
      </w:r>
      <w:proofErr w:type="spellEnd"/>
      <w:r>
        <w:rPr>
          <w:rStyle w:val="colorh1"/>
          <w:rFonts w:ascii="Consolas" w:hAnsi="Consolas"/>
          <w:color w:val="0000CD"/>
          <w:sz w:val="23"/>
          <w:szCs w:val="23"/>
        </w:rPr>
        <w:t>="img_girl.jpg"</w:t>
      </w:r>
      <w:r>
        <w:rPr>
          <w:rStyle w:val="tagcolor"/>
          <w:rFonts w:ascii="Consolas" w:hAnsi="Consolas"/>
          <w:color w:val="FF0000"/>
          <w:sz w:val="23"/>
          <w:szCs w:val="23"/>
        </w:rPr>
        <w:t> alt</w:t>
      </w:r>
      <w:r>
        <w:rPr>
          <w:rStyle w:val="colorh1"/>
          <w:rFonts w:ascii="Consolas" w:hAnsi="Consolas"/>
          <w:color w:val="0000CD"/>
          <w:sz w:val="23"/>
          <w:szCs w:val="23"/>
        </w:rPr>
        <w:t>="Girl in a jacket"</w:t>
      </w:r>
      <w:r>
        <w:rPr>
          <w:rStyle w:val="tagcolor"/>
          <w:rFonts w:ascii="Consolas" w:hAnsi="Consolas"/>
          <w:color w:val="FF0000"/>
          <w:sz w:val="23"/>
          <w:szCs w:val="23"/>
        </w:rPr>
        <w:t> width</w:t>
      </w:r>
      <w:r>
        <w:rPr>
          <w:rStyle w:val="colorh1"/>
          <w:rFonts w:ascii="Consolas" w:hAnsi="Consolas"/>
          <w:color w:val="0000CD"/>
          <w:sz w:val="23"/>
          <w:szCs w:val="23"/>
        </w:rPr>
        <w:t>="500"</w:t>
      </w:r>
      <w:r>
        <w:rPr>
          <w:rStyle w:val="tagcolor"/>
          <w:rFonts w:ascii="Consolas" w:hAnsi="Consolas"/>
          <w:color w:val="FF0000"/>
          <w:sz w:val="23"/>
          <w:szCs w:val="23"/>
        </w:rPr>
        <w:t> height</w:t>
      </w:r>
      <w:r>
        <w:rPr>
          <w:rStyle w:val="colorh1"/>
          <w:rFonts w:ascii="Consolas" w:hAnsi="Consolas"/>
          <w:color w:val="0000CD"/>
          <w:sz w:val="23"/>
          <w:szCs w:val="23"/>
        </w:rPr>
        <w:t>="600"</w:t>
      </w:r>
      <w:r>
        <w:rPr>
          <w:rStyle w:val="tagnamecolor"/>
          <w:rFonts w:ascii="Consolas" w:hAnsi="Consolas"/>
          <w:color w:val="0000CD"/>
          <w:sz w:val="23"/>
          <w:szCs w:val="23"/>
        </w:rPr>
        <w:t>&gt;</w:t>
      </w:r>
    </w:p>
    <w:p w14:paraId="296B2CF5" w14:textId="77777777" w:rsidR="001203FB" w:rsidRDefault="001203FB" w:rsidP="0012474F">
      <w:pPr>
        <w:shd w:val="clear" w:color="auto" w:fill="FFFFFF"/>
        <w:spacing w:before="288" w:after="288"/>
        <w:rPr>
          <w:rFonts w:ascii="Verdana" w:hAnsi="Verdana"/>
          <w:color w:val="000000"/>
          <w:sz w:val="23"/>
          <w:szCs w:val="23"/>
        </w:rPr>
      </w:pPr>
    </w:p>
    <w:p w14:paraId="58D851DE" w14:textId="22C63850" w:rsidR="0012474F" w:rsidRDefault="0012474F" w:rsidP="0012474F">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eastAsiaTheme="majorEastAsia" w:hAnsi="Consolas"/>
          <w:color w:val="DC143C"/>
          <w:szCs w:val="24"/>
        </w:rPr>
        <w:t>width</w:t>
      </w:r>
      <w:r>
        <w:rPr>
          <w:rFonts w:ascii="Verdana" w:hAnsi="Verdana"/>
          <w:color w:val="000000"/>
          <w:sz w:val="23"/>
          <w:szCs w:val="23"/>
        </w:rPr>
        <w:t> and </w:t>
      </w:r>
      <w:r>
        <w:rPr>
          <w:rStyle w:val="Emphasis"/>
          <w:rFonts w:ascii="Consolas" w:eastAsiaTheme="majorEastAsia" w:hAnsi="Consolas"/>
          <w:color w:val="DC143C"/>
          <w:szCs w:val="24"/>
        </w:rPr>
        <w:t>height</w:t>
      </w:r>
      <w:r>
        <w:rPr>
          <w:rFonts w:ascii="Verdana" w:hAnsi="Verdana"/>
          <w:color w:val="000000"/>
          <w:sz w:val="23"/>
          <w:szCs w:val="23"/>
        </w:rPr>
        <w:t> attributes always define the width and height of the image in pixels.</w:t>
      </w:r>
    </w:p>
    <w:p w14:paraId="7DC99FB7" w14:textId="77777777" w:rsidR="0012474F" w:rsidRDefault="0012474F" w:rsidP="0012474F">
      <w:pPr>
        <w:shd w:val="clear" w:color="auto" w:fill="FFFFCC"/>
        <w:spacing w:before="240" w:after="240"/>
        <w:rPr>
          <w:rFonts w:ascii="Verdana" w:hAnsi="Verdana"/>
          <w:color w:val="000000"/>
          <w:sz w:val="23"/>
          <w:szCs w:val="23"/>
        </w:rPr>
      </w:pPr>
      <w:r>
        <w:rPr>
          <w:rStyle w:val="Heading4Char"/>
          <w:rFonts w:ascii="Verdana" w:hAnsi="Verdana"/>
          <w:color w:val="000000"/>
          <w:sz w:val="23"/>
          <w:szCs w:val="23"/>
        </w:rPr>
        <w:t>Note:</w:t>
      </w:r>
      <w:r>
        <w:rPr>
          <w:rFonts w:ascii="Verdana" w:hAnsi="Verdana"/>
          <w:color w:val="000000"/>
          <w:sz w:val="23"/>
          <w:szCs w:val="23"/>
        </w:rPr>
        <w:t> Always specify the width and height of an image. If width and height are not specified, the web page might flicker while the image loads.</w:t>
      </w:r>
    </w:p>
    <w:p w14:paraId="645E0455" w14:textId="77777777" w:rsidR="00134E41" w:rsidRDefault="00134E41" w:rsidP="0012474F">
      <w:pPr>
        <w:spacing w:before="300" w:after="300"/>
      </w:pPr>
    </w:p>
    <w:p w14:paraId="734BFD34" w14:textId="77777777" w:rsidR="00134E41" w:rsidRDefault="00134E41" w:rsidP="0012474F">
      <w:pPr>
        <w:spacing w:before="300" w:after="300"/>
      </w:pPr>
    </w:p>
    <w:p w14:paraId="66E8BFDE" w14:textId="77777777" w:rsidR="00134E41" w:rsidRDefault="00134E41" w:rsidP="0012474F">
      <w:pPr>
        <w:spacing w:before="300" w:after="300"/>
      </w:pPr>
    </w:p>
    <w:p w14:paraId="77433C80" w14:textId="77777777" w:rsidR="00134E41" w:rsidRDefault="00134E41" w:rsidP="0012474F">
      <w:pPr>
        <w:spacing w:before="300" w:after="300"/>
      </w:pPr>
    </w:p>
    <w:p w14:paraId="4616507B" w14:textId="77777777" w:rsidR="00134E41" w:rsidRDefault="00134E41" w:rsidP="0012474F">
      <w:pPr>
        <w:spacing w:before="300" w:after="300"/>
      </w:pPr>
    </w:p>
    <w:p w14:paraId="4CD0E6AF" w14:textId="77777777" w:rsidR="00134E41" w:rsidRDefault="00134E41" w:rsidP="0012474F">
      <w:pPr>
        <w:spacing w:before="300" w:after="300"/>
      </w:pPr>
    </w:p>
    <w:p w14:paraId="6AD8FB52" w14:textId="77777777" w:rsidR="00134E41" w:rsidRDefault="00134E41" w:rsidP="0012474F">
      <w:pPr>
        <w:spacing w:before="300" w:after="300"/>
      </w:pPr>
    </w:p>
    <w:p w14:paraId="0DF02517" w14:textId="77777777" w:rsidR="00134E41" w:rsidRDefault="00134E41" w:rsidP="0012474F">
      <w:pPr>
        <w:spacing w:before="300" w:after="300"/>
      </w:pPr>
    </w:p>
    <w:p w14:paraId="3B01292A" w14:textId="2D69C8F4" w:rsidR="0012474F" w:rsidRDefault="0012474F" w:rsidP="0012474F">
      <w:pPr>
        <w:spacing w:before="300" w:after="300"/>
        <w:rPr>
          <w:rFonts w:ascii="Times New Roman" w:hAnsi="Times New Roman"/>
          <w:sz w:val="24"/>
          <w:szCs w:val="24"/>
        </w:rPr>
      </w:pPr>
    </w:p>
    <w:p w14:paraId="36950980" w14:textId="77777777" w:rsidR="0012474F" w:rsidRPr="006D6FFA" w:rsidRDefault="0012474F" w:rsidP="006D6FFA">
      <w:pPr>
        <w:pStyle w:val="Heading2"/>
        <w:rPr>
          <w:b w:val="0"/>
          <w:bCs/>
        </w:rPr>
      </w:pPr>
      <w:bookmarkStart w:id="69" w:name="_Toc114175520"/>
      <w:r w:rsidRPr="006D6FFA">
        <w:rPr>
          <w:b w:val="0"/>
          <w:bCs/>
        </w:rPr>
        <w:lastRenderedPageBreak/>
        <w:t>Width and Height, or Style?</w:t>
      </w:r>
      <w:bookmarkEnd w:id="69"/>
    </w:p>
    <w:p w14:paraId="0E9A33CB" w14:textId="77777777" w:rsidR="0012474F" w:rsidRDefault="0012474F" w:rsidP="0012474F">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eastAsiaTheme="majorEastAsia" w:hAnsi="Consolas"/>
          <w:color w:val="DC143C"/>
          <w:szCs w:val="24"/>
        </w:rPr>
        <w:t>width</w:t>
      </w:r>
      <w:r>
        <w:rPr>
          <w:rFonts w:ascii="Verdana" w:hAnsi="Verdana"/>
          <w:color w:val="000000"/>
          <w:sz w:val="23"/>
          <w:szCs w:val="23"/>
        </w:rPr>
        <w:t>, </w:t>
      </w:r>
      <w:r>
        <w:rPr>
          <w:rStyle w:val="Emphasis"/>
          <w:rFonts w:ascii="Consolas" w:eastAsiaTheme="majorEastAsia" w:hAnsi="Consolas"/>
          <w:color w:val="DC143C"/>
          <w:szCs w:val="24"/>
        </w:rPr>
        <w:t>height</w:t>
      </w:r>
      <w:r>
        <w:rPr>
          <w:rFonts w:ascii="Verdana" w:hAnsi="Verdana"/>
          <w:color w:val="000000"/>
          <w:sz w:val="23"/>
          <w:szCs w:val="23"/>
        </w:rPr>
        <w:t>, and </w:t>
      </w:r>
      <w:r>
        <w:rPr>
          <w:rStyle w:val="Emphasis"/>
          <w:rFonts w:ascii="Consolas" w:eastAsiaTheme="majorEastAsia" w:hAnsi="Consolas"/>
          <w:color w:val="DC143C"/>
          <w:szCs w:val="24"/>
        </w:rPr>
        <w:t>style</w:t>
      </w:r>
      <w:r>
        <w:rPr>
          <w:rFonts w:ascii="Verdana" w:hAnsi="Verdana"/>
          <w:color w:val="000000"/>
          <w:sz w:val="23"/>
          <w:szCs w:val="23"/>
        </w:rPr>
        <w:t> attributes are all valid in HTML.</w:t>
      </w:r>
    </w:p>
    <w:p w14:paraId="4CC1A061" w14:textId="77777777" w:rsidR="0012474F" w:rsidRDefault="0012474F" w:rsidP="0012474F">
      <w:pPr>
        <w:shd w:val="clear" w:color="auto" w:fill="FFFFFF"/>
        <w:spacing w:before="288" w:after="288"/>
        <w:rPr>
          <w:rFonts w:ascii="Verdana" w:hAnsi="Verdana"/>
          <w:color w:val="000000"/>
          <w:sz w:val="23"/>
          <w:szCs w:val="23"/>
        </w:rPr>
      </w:pPr>
      <w:r>
        <w:rPr>
          <w:rFonts w:ascii="Verdana" w:hAnsi="Verdana"/>
          <w:color w:val="000000"/>
          <w:sz w:val="23"/>
          <w:szCs w:val="23"/>
        </w:rPr>
        <w:t>However, we suggest using the </w:t>
      </w:r>
      <w:r>
        <w:rPr>
          <w:rStyle w:val="Emphasis"/>
          <w:rFonts w:ascii="Consolas" w:eastAsiaTheme="majorEastAsia" w:hAnsi="Consolas"/>
          <w:color w:val="DC143C"/>
          <w:szCs w:val="24"/>
        </w:rPr>
        <w:t>style</w:t>
      </w:r>
      <w:r>
        <w:rPr>
          <w:rFonts w:ascii="Verdana" w:hAnsi="Verdana"/>
          <w:color w:val="000000"/>
          <w:sz w:val="23"/>
          <w:szCs w:val="23"/>
        </w:rPr>
        <w:t> attribute. It prevents styles sheets from changing the size of images:</w:t>
      </w:r>
    </w:p>
    <w:p w14:paraId="00CA47B9"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&lt;!DOCTYPE html&gt;</w:t>
      </w:r>
    </w:p>
    <w:p w14:paraId="6B2E36B5"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&lt;html&gt;</w:t>
      </w:r>
    </w:p>
    <w:p w14:paraId="66F5A7ED"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&lt;head&gt;</w:t>
      </w:r>
    </w:p>
    <w:p w14:paraId="7938234F"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&lt;style&gt;</w:t>
      </w:r>
    </w:p>
    <w:p w14:paraId="79AF8355"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 This style sets the width of all images to 100%: */</w:t>
      </w:r>
    </w:p>
    <w:p w14:paraId="5D4E5AF9"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roofErr w:type="spellStart"/>
      <w:r w:rsidRPr="00134E41">
        <w:rPr>
          <w:rFonts w:ascii="Verdana" w:hAnsi="Verdana"/>
          <w:color w:val="000000"/>
          <w:sz w:val="23"/>
          <w:szCs w:val="23"/>
        </w:rPr>
        <w:t>img</w:t>
      </w:r>
      <w:proofErr w:type="spellEnd"/>
      <w:r w:rsidRPr="00134E41">
        <w:rPr>
          <w:rFonts w:ascii="Verdana" w:hAnsi="Verdana"/>
          <w:color w:val="000000"/>
          <w:sz w:val="23"/>
          <w:szCs w:val="23"/>
        </w:rPr>
        <w:t xml:space="preserve"> {</w:t>
      </w:r>
    </w:p>
    <w:p w14:paraId="2204EF7B"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 xml:space="preserve">  width: 100%;</w:t>
      </w:r>
    </w:p>
    <w:p w14:paraId="3264002D"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w:t>
      </w:r>
    </w:p>
    <w:p w14:paraId="4167848E"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&lt;/style&gt;</w:t>
      </w:r>
    </w:p>
    <w:p w14:paraId="3B551CFE"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&lt;/head&gt;</w:t>
      </w:r>
    </w:p>
    <w:p w14:paraId="4B461B35"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&lt;body&gt;</w:t>
      </w:r>
    </w:p>
    <w:p w14:paraId="5B8E9F69"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09867336"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&lt;h2&gt;Width/Height Attributes or Style?&lt;/h2&gt;</w:t>
      </w:r>
    </w:p>
    <w:p w14:paraId="05FE9FF5"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144B3C78"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&lt;p&gt;The first image uses the width attribute (set to 128 pixels), but the style in the head section overrides it, and sets the width to 100%.&lt;/p&gt;</w:t>
      </w:r>
    </w:p>
    <w:p w14:paraId="255B7F7E"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4236CB95"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w:t>
      </w:r>
      <w:proofErr w:type="spellStart"/>
      <w:r w:rsidRPr="00134E41">
        <w:rPr>
          <w:rFonts w:ascii="Verdana" w:hAnsi="Verdana"/>
          <w:color w:val="000000"/>
          <w:sz w:val="23"/>
          <w:szCs w:val="23"/>
        </w:rPr>
        <w:t>img</w:t>
      </w:r>
      <w:proofErr w:type="spellEnd"/>
      <w:r w:rsidRPr="00134E41">
        <w:rPr>
          <w:rFonts w:ascii="Verdana" w:hAnsi="Verdana"/>
          <w:color w:val="000000"/>
          <w:sz w:val="23"/>
          <w:szCs w:val="23"/>
        </w:rPr>
        <w:t xml:space="preserve"> </w:t>
      </w:r>
      <w:proofErr w:type="spellStart"/>
      <w:r w:rsidRPr="00134E41">
        <w:rPr>
          <w:rFonts w:ascii="Verdana" w:hAnsi="Verdana"/>
          <w:color w:val="000000"/>
          <w:sz w:val="23"/>
          <w:szCs w:val="23"/>
        </w:rPr>
        <w:t>src</w:t>
      </w:r>
      <w:proofErr w:type="spellEnd"/>
      <w:r w:rsidRPr="00134E41">
        <w:rPr>
          <w:rFonts w:ascii="Verdana" w:hAnsi="Verdana"/>
          <w:color w:val="000000"/>
          <w:sz w:val="23"/>
          <w:szCs w:val="23"/>
        </w:rPr>
        <w:t>="html5.gif" alt="HTML5 Icon" width="128" height="128"&gt;</w:t>
      </w:r>
    </w:p>
    <w:p w14:paraId="4B2CDF8E"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13892EEB"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&lt;p&gt;The second image uses the style attribute to set the width to 128 pixels, this will not be overridden by the style in the head section:&lt;/p&gt;</w:t>
      </w:r>
    </w:p>
    <w:p w14:paraId="10D9A92B"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093B8827"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w:t>
      </w:r>
      <w:proofErr w:type="spellStart"/>
      <w:r w:rsidRPr="00134E41">
        <w:rPr>
          <w:rFonts w:ascii="Verdana" w:hAnsi="Verdana"/>
          <w:color w:val="000000"/>
          <w:sz w:val="23"/>
          <w:szCs w:val="23"/>
        </w:rPr>
        <w:t>img</w:t>
      </w:r>
      <w:proofErr w:type="spellEnd"/>
      <w:r w:rsidRPr="00134E41">
        <w:rPr>
          <w:rFonts w:ascii="Verdana" w:hAnsi="Verdana"/>
          <w:color w:val="000000"/>
          <w:sz w:val="23"/>
          <w:szCs w:val="23"/>
        </w:rPr>
        <w:t xml:space="preserve"> </w:t>
      </w:r>
      <w:proofErr w:type="spellStart"/>
      <w:r w:rsidRPr="00134E41">
        <w:rPr>
          <w:rFonts w:ascii="Verdana" w:hAnsi="Verdana"/>
          <w:color w:val="000000"/>
          <w:sz w:val="23"/>
          <w:szCs w:val="23"/>
        </w:rPr>
        <w:t>src</w:t>
      </w:r>
      <w:proofErr w:type="spellEnd"/>
      <w:r w:rsidRPr="00134E41">
        <w:rPr>
          <w:rFonts w:ascii="Verdana" w:hAnsi="Verdana"/>
          <w:color w:val="000000"/>
          <w:sz w:val="23"/>
          <w:szCs w:val="23"/>
        </w:rPr>
        <w:t>="html5.gif" alt="HTML5 Icon" style="width:128px;height:128px;"&gt;</w:t>
      </w:r>
    </w:p>
    <w:p w14:paraId="4BE2F61E"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5D08AE58" w14:textId="77777777" w:rsidR="00134E41" w:rsidRPr="00134E41"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&lt;/body&gt;</w:t>
      </w:r>
    </w:p>
    <w:p w14:paraId="0B077527" w14:textId="311550D1" w:rsidR="00916A37" w:rsidRDefault="00134E41" w:rsidP="00011BC9">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134E41">
        <w:rPr>
          <w:rFonts w:ascii="Verdana" w:hAnsi="Verdana"/>
          <w:color w:val="000000"/>
          <w:sz w:val="23"/>
          <w:szCs w:val="23"/>
        </w:rPr>
        <w:t>&lt;/html&gt;</w:t>
      </w:r>
    </w:p>
    <w:p w14:paraId="1A4D96C1" w14:textId="77777777" w:rsidR="00F457AB" w:rsidRPr="00542C13" w:rsidRDefault="00F457AB" w:rsidP="00011BC9">
      <w:pPr>
        <w:pBdr>
          <w:top w:val="single" w:sz="4" w:space="1" w:color="auto"/>
          <w:left w:val="single" w:sz="4" w:space="4" w:color="auto"/>
          <w:bottom w:val="single" w:sz="4" w:space="1" w:color="auto"/>
          <w:right w:val="single" w:sz="4" w:space="4" w:color="auto"/>
        </w:pBdr>
      </w:pPr>
    </w:p>
    <w:p w14:paraId="0738720E" w14:textId="21426123" w:rsidR="00921598" w:rsidRDefault="00921598" w:rsidP="00041487"/>
    <w:p w14:paraId="0A953856" w14:textId="199EECB3" w:rsidR="00011BC9" w:rsidRDefault="00011BC9" w:rsidP="00041487"/>
    <w:p w14:paraId="00EB3E03" w14:textId="5BB6A84B" w:rsidR="00011BC9" w:rsidRDefault="00011BC9" w:rsidP="00041487"/>
    <w:p w14:paraId="09632FB9" w14:textId="3D2A8F6B" w:rsidR="00011BC9" w:rsidRDefault="00011BC9" w:rsidP="00041487"/>
    <w:p w14:paraId="24CCD317" w14:textId="60CADD50" w:rsidR="00011BC9" w:rsidRDefault="00011BC9" w:rsidP="00041487"/>
    <w:p w14:paraId="61993C99" w14:textId="4EB6A10F" w:rsidR="00011BC9" w:rsidRDefault="00011BC9" w:rsidP="00041487"/>
    <w:p w14:paraId="4F4D905E" w14:textId="6DA850C5" w:rsidR="00011BC9" w:rsidRDefault="00011BC9" w:rsidP="00041487"/>
    <w:p w14:paraId="662B5CCF" w14:textId="77777777" w:rsidR="00011BC9" w:rsidRPr="00011BC9" w:rsidRDefault="00011BC9" w:rsidP="00011BC9">
      <w:pPr>
        <w:pBdr>
          <w:top w:val="single" w:sz="4" w:space="1" w:color="auto"/>
          <w:left w:val="single" w:sz="4" w:space="4" w:color="auto"/>
          <w:bottom w:val="single" w:sz="4" w:space="1" w:color="auto"/>
          <w:right w:val="single" w:sz="4" w:space="4" w:color="auto"/>
        </w:pBdr>
        <w:rPr>
          <w:sz w:val="24"/>
          <w:szCs w:val="24"/>
        </w:rPr>
      </w:pPr>
      <w:r w:rsidRPr="00011BC9">
        <w:rPr>
          <w:sz w:val="24"/>
          <w:szCs w:val="24"/>
        </w:rPr>
        <w:t>Width/Height Attributes or Style?</w:t>
      </w:r>
    </w:p>
    <w:p w14:paraId="289465DD" w14:textId="77777777" w:rsidR="00011BC9" w:rsidRDefault="00011BC9" w:rsidP="00011BC9">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The first image uses the width attribute (set to 128 pixels), but the style in the head section overrides it, and sets the width to 100%.</w:t>
      </w:r>
    </w:p>
    <w:p w14:paraId="6014A201" w14:textId="5CF0140D" w:rsidR="00011BC9" w:rsidRDefault="00011BC9" w:rsidP="00011BC9">
      <w:pPr>
        <w:pBdr>
          <w:top w:val="single" w:sz="4" w:space="1" w:color="auto"/>
          <w:left w:val="single" w:sz="4" w:space="4" w:color="auto"/>
          <w:bottom w:val="single" w:sz="4" w:space="1" w:color="auto"/>
          <w:right w:val="single" w:sz="4" w:space="4" w:color="auto"/>
        </w:pBdr>
        <w:rPr>
          <w:sz w:val="24"/>
          <w:szCs w:val="24"/>
        </w:rPr>
      </w:pPr>
      <w:r>
        <w:rPr>
          <w:noProof/>
        </w:rPr>
        <w:drawing>
          <wp:inline distT="0" distB="0" distL="0" distR="0" wp14:anchorId="077D15E7" wp14:editId="5F116958">
            <wp:extent cx="5715000" cy="1219200"/>
            <wp:effectExtent l="0" t="0" r="0" b="0"/>
            <wp:docPr id="4" name="Picture 4" descr="HTML5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ML5 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469" cy="1221220"/>
                    </a:xfrm>
                    <a:prstGeom prst="rect">
                      <a:avLst/>
                    </a:prstGeom>
                    <a:noFill/>
                    <a:ln>
                      <a:noFill/>
                    </a:ln>
                  </pic:spPr>
                </pic:pic>
              </a:graphicData>
            </a:graphic>
          </wp:inline>
        </w:drawing>
      </w:r>
    </w:p>
    <w:p w14:paraId="1297EE96" w14:textId="77777777" w:rsidR="00011BC9" w:rsidRDefault="00011BC9" w:rsidP="00011BC9">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The second image uses the style attribute to set the width to 128 pixels, this will not be overridden by the style in the head section:</w:t>
      </w:r>
    </w:p>
    <w:p w14:paraId="6D2F819C" w14:textId="60BE6076" w:rsidR="00011BC9" w:rsidRDefault="00011BC9" w:rsidP="00011BC9">
      <w:pPr>
        <w:pBdr>
          <w:top w:val="single" w:sz="4" w:space="1" w:color="auto"/>
          <w:left w:val="single" w:sz="4" w:space="4" w:color="auto"/>
          <w:bottom w:val="single" w:sz="4" w:space="1" w:color="auto"/>
          <w:right w:val="single" w:sz="4" w:space="4" w:color="auto"/>
        </w:pBdr>
        <w:rPr>
          <w:noProof/>
        </w:rPr>
      </w:pPr>
      <w:r>
        <w:rPr>
          <w:noProof/>
        </w:rPr>
        <w:drawing>
          <wp:inline distT="0" distB="0" distL="0" distR="0" wp14:anchorId="64BDF34A" wp14:editId="6B62DAC1">
            <wp:extent cx="1219200" cy="1219200"/>
            <wp:effectExtent l="0" t="0" r="0" b="0"/>
            <wp:docPr id="3" name="Picture 3" descr="HTML5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ML5 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2876E2E" w14:textId="209A8FFD" w:rsidR="007952AC" w:rsidRDefault="007952AC" w:rsidP="007952AC">
      <w:pPr>
        <w:rPr>
          <w:noProof/>
        </w:rPr>
      </w:pPr>
    </w:p>
    <w:p w14:paraId="23BB6C3C" w14:textId="77777777" w:rsidR="007952AC" w:rsidRPr="006D6FFA" w:rsidRDefault="007952AC" w:rsidP="006D6FFA">
      <w:pPr>
        <w:pStyle w:val="Heading2"/>
        <w:rPr>
          <w:b w:val="0"/>
          <w:bCs/>
        </w:rPr>
      </w:pPr>
      <w:bookmarkStart w:id="70" w:name="_Toc114175521"/>
      <w:r w:rsidRPr="006D6FFA">
        <w:rPr>
          <w:b w:val="0"/>
          <w:bCs/>
        </w:rPr>
        <w:t>Images in Another Folder</w:t>
      </w:r>
      <w:bookmarkEnd w:id="70"/>
    </w:p>
    <w:p w14:paraId="6833FD01" w14:textId="77777777" w:rsidR="007952AC" w:rsidRDefault="007952AC" w:rsidP="007952AC">
      <w:pPr>
        <w:shd w:val="clear" w:color="auto" w:fill="FFFFFF"/>
        <w:spacing w:before="288" w:after="288"/>
        <w:rPr>
          <w:rFonts w:ascii="Verdana" w:hAnsi="Verdana"/>
          <w:color w:val="000000"/>
          <w:sz w:val="23"/>
          <w:szCs w:val="23"/>
        </w:rPr>
      </w:pPr>
      <w:r>
        <w:rPr>
          <w:rFonts w:ascii="Verdana" w:hAnsi="Verdana"/>
          <w:color w:val="000000"/>
          <w:sz w:val="23"/>
          <w:szCs w:val="23"/>
        </w:rPr>
        <w:t>If you have your images in a sub-folder, you must include the folder name in the </w:t>
      </w:r>
      <w:proofErr w:type="spellStart"/>
      <w:r>
        <w:rPr>
          <w:rStyle w:val="Emphasis"/>
          <w:rFonts w:ascii="Consolas" w:hAnsi="Consolas"/>
          <w:color w:val="DC143C"/>
        </w:rPr>
        <w:t>src</w:t>
      </w:r>
      <w:proofErr w:type="spellEnd"/>
      <w:r>
        <w:rPr>
          <w:rFonts w:ascii="Verdana" w:hAnsi="Verdana"/>
          <w:color w:val="000000"/>
          <w:sz w:val="23"/>
          <w:szCs w:val="23"/>
        </w:rPr>
        <w:t> attribute:</w:t>
      </w:r>
    </w:p>
    <w:p w14:paraId="7DDB588B" w14:textId="0D15A732" w:rsidR="007952AC" w:rsidRPr="007952AC" w:rsidRDefault="007952AC" w:rsidP="00267F0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img</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src</w:t>
      </w:r>
      <w:proofErr w:type="spellEnd"/>
      <w:r>
        <w:rPr>
          <w:rStyle w:val="colorh1"/>
          <w:rFonts w:ascii="Consolas" w:hAnsi="Consolas"/>
          <w:color w:val="0000CD"/>
          <w:sz w:val="23"/>
          <w:szCs w:val="23"/>
        </w:rPr>
        <w:t>="/images/html5.gif"</w:t>
      </w:r>
      <w:r>
        <w:rPr>
          <w:rStyle w:val="tagcolor"/>
          <w:rFonts w:ascii="Consolas" w:hAnsi="Consolas"/>
          <w:color w:val="FF0000"/>
          <w:sz w:val="23"/>
          <w:szCs w:val="23"/>
        </w:rPr>
        <w:t> alt</w:t>
      </w:r>
      <w:r>
        <w:rPr>
          <w:rStyle w:val="colorh1"/>
          <w:rFonts w:ascii="Consolas" w:hAnsi="Consolas"/>
          <w:color w:val="0000CD"/>
          <w:sz w:val="23"/>
          <w:szCs w:val="23"/>
        </w:rPr>
        <w:t>="HTML5 Icon"</w:t>
      </w:r>
      <w:r>
        <w:rPr>
          <w:rStyle w:val="tagcolor"/>
          <w:rFonts w:ascii="Consolas" w:hAnsi="Consolas"/>
          <w:color w:val="FF0000"/>
          <w:sz w:val="23"/>
          <w:szCs w:val="23"/>
        </w:rPr>
        <w:t> style</w:t>
      </w:r>
      <w:r>
        <w:rPr>
          <w:rStyle w:val="colorh1"/>
          <w:rFonts w:ascii="Consolas" w:hAnsi="Consolas"/>
          <w:color w:val="0000CD"/>
          <w:sz w:val="23"/>
          <w:szCs w:val="23"/>
        </w:rPr>
        <w:t>="width:128px;height:128px;"</w:t>
      </w:r>
      <w:r>
        <w:rPr>
          <w:rStyle w:val="tagnamecolor"/>
          <w:rFonts w:ascii="Consolas" w:hAnsi="Consolas"/>
          <w:color w:val="0000CD"/>
          <w:sz w:val="23"/>
          <w:szCs w:val="23"/>
        </w:rPr>
        <w:t>&gt;</w:t>
      </w:r>
    </w:p>
    <w:p w14:paraId="62E0DA55" w14:textId="2A7ABDE5" w:rsidR="007952AC" w:rsidRDefault="007952AC" w:rsidP="007952AC">
      <w:pPr>
        <w:spacing w:before="300" w:after="300"/>
        <w:rPr>
          <w:rFonts w:ascii="Times New Roman" w:hAnsi="Times New Roman"/>
          <w:sz w:val="24"/>
          <w:szCs w:val="24"/>
        </w:rPr>
      </w:pPr>
    </w:p>
    <w:p w14:paraId="41D3C366" w14:textId="73FBE549" w:rsidR="00267F0B" w:rsidRDefault="00267F0B" w:rsidP="007952AC">
      <w:pPr>
        <w:spacing w:before="300" w:after="300"/>
        <w:rPr>
          <w:rFonts w:ascii="Times New Roman" w:hAnsi="Times New Roman"/>
          <w:sz w:val="24"/>
          <w:szCs w:val="24"/>
        </w:rPr>
      </w:pPr>
    </w:p>
    <w:p w14:paraId="21981B6E" w14:textId="399BD7BC" w:rsidR="00267F0B" w:rsidRDefault="00267F0B" w:rsidP="007952AC">
      <w:pPr>
        <w:spacing w:before="300" w:after="300"/>
        <w:rPr>
          <w:rFonts w:ascii="Times New Roman" w:hAnsi="Times New Roman"/>
          <w:sz w:val="24"/>
          <w:szCs w:val="24"/>
        </w:rPr>
      </w:pPr>
    </w:p>
    <w:p w14:paraId="2AB020FD" w14:textId="77777777" w:rsidR="006D6FFA" w:rsidRDefault="006D6FFA" w:rsidP="007952AC">
      <w:pPr>
        <w:spacing w:before="300" w:after="300"/>
        <w:rPr>
          <w:rFonts w:ascii="Times New Roman" w:hAnsi="Times New Roman"/>
          <w:sz w:val="24"/>
          <w:szCs w:val="24"/>
        </w:rPr>
      </w:pPr>
    </w:p>
    <w:p w14:paraId="1E1BBD2F" w14:textId="77777777" w:rsidR="00267F0B" w:rsidRDefault="00267F0B" w:rsidP="007952AC">
      <w:pPr>
        <w:spacing w:before="300" w:after="300"/>
        <w:rPr>
          <w:rFonts w:ascii="Times New Roman" w:hAnsi="Times New Roman"/>
          <w:sz w:val="24"/>
          <w:szCs w:val="24"/>
        </w:rPr>
      </w:pPr>
    </w:p>
    <w:p w14:paraId="6724E93C" w14:textId="77777777" w:rsidR="007952AC" w:rsidRPr="006D6FFA" w:rsidRDefault="007952AC" w:rsidP="006D6FFA">
      <w:pPr>
        <w:pStyle w:val="Heading2"/>
        <w:rPr>
          <w:b w:val="0"/>
          <w:bCs/>
        </w:rPr>
      </w:pPr>
      <w:bookmarkStart w:id="71" w:name="_Toc114175522"/>
      <w:r w:rsidRPr="006D6FFA">
        <w:rPr>
          <w:b w:val="0"/>
          <w:bCs/>
        </w:rPr>
        <w:t>Images on Another Server/Website</w:t>
      </w:r>
      <w:bookmarkEnd w:id="71"/>
    </w:p>
    <w:p w14:paraId="0E149464" w14:textId="77777777" w:rsidR="007952AC" w:rsidRDefault="007952AC" w:rsidP="007952AC">
      <w:pPr>
        <w:shd w:val="clear" w:color="auto" w:fill="FFFFFF"/>
        <w:spacing w:before="288" w:after="288"/>
        <w:rPr>
          <w:rFonts w:ascii="Verdana" w:hAnsi="Verdana"/>
          <w:color w:val="000000"/>
          <w:sz w:val="23"/>
          <w:szCs w:val="23"/>
        </w:rPr>
      </w:pPr>
      <w:r>
        <w:rPr>
          <w:rFonts w:ascii="Verdana" w:hAnsi="Verdana"/>
          <w:color w:val="000000"/>
          <w:sz w:val="23"/>
          <w:szCs w:val="23"/>
        </w:rPr>
        <w:t>Some web sites point to an image on another server.</w:t>
      </w:r>
    </w:p>
    <w:p w14:paraId="468D81E4" w14:textId="77777777" w:rsidR="007952AC" w:rsidRDefault="007952AC" w:rsidP="007952AC">
      <w:pPr>
        <w:shd w:val="clear" w:color="auto" w:fill="FFFFFF"/>
        <w:spacing w:before="288" w:after="288"/>
        <w:rPr>
          <w:rFonts w:ascii="Verdana" w:hAnsi="Verdana"/>
          <w:color w:val="000000"/>
          <w:sz w:val="23"/>
          <w:szCs w:val="23"/>
        </w:rPr>
      </w:pPr>
      <w:r>
        <w:rPr>
          <w:rFonts w:ascii="Verdana" w:hAnsi="Verdana"/>
          <w:color w:val="000000"/>
          <w:sz w:val="23"/>
          <w:szCs w:val="23"/>
        </w:rPr>
        <w:t>To point to an image on another server, you must specify an absolute (full) URL in the </w:t>
      </w:r>
      <w:proofErr w:type="spellStart"/>
      <w:r>
        <w:rPr>
          <w:rStyle w:val="Emphasis"/>
          <w:rFonts w:ascii="Consolas" w:hAnsi="Consolas"/>
          <w:color w:val="DC143C"/>
        </w:rPr>
        <w:t>src</w:t>
      </w:r>
      <w:proofErr w:type="spellEnd"/>
      <w:r>
        <w:rPr>
          <w:rFonts w:ascii="Verdana" w:hAnsi="Verdana"/>
          <w:color w:val="000000"/>
          <w:sz w:val="23"/>
          <w:szCs w:val="23"/>
        </w:rPr>
        <w:t> attribute:</w:t>
      </w:r>
    </w:p>
    <w:p w14:paraId="403E54BE" w14:textId="581157AD" w:rsidR="007952AC" w:rsidRPr="00267F0B" w:rsidRDefault="007952AC" w:rsidP="00267F0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img</w:t>
      </w:r>
      <w:r>
        <w:rPr>
          <w:rStyle w:val="tagcolor"/>
          <w:rFonts w:ascii="Consolas" w:hAnsi="Consolas"/>
          <w:color w:val="FF0000"/>
          <w:sz w:val="23"/>
          <w:szCs w:val="23"/>
        </w:rPr>
        <w:t> src</w:t>
      </w:r>
      <w:r>
        <w:rPr>
          <w:rStyle w:val="colorh1"/>
          <w:rFonts w:ascii="Consolas" w:hAnsi="Consolas"/>
          <w:color w:val="0000CD"/>
          <w:sz w:val="23"/>
          <w:szCs w:val="23"/>
        </w:rPr>
        <w:t>="https://www.w3schools.com/images/w3schools_green.jpg"</w:t>
      </w:r>
      <w:r>
        <w:rPr>
          <w:rStyle w:val="tagcolor"/>
          <w:rFonts w:ascii="Consolas" w:hAnsi="Consolas"/>
          <w:color w:val="FF0000"/>
          <w:sz w:val="23"/>
          <w:szCs w:val="23"/>
        </w:rPr>
        <w:t> alt</w:t>
      </w:r>
      <w:r>
        <w:rPr>
          <w:rStyle w:val="colorh1"/>
          <w:rFonts w:ascii="Consolas" w:hAnsi="Consolas"/>
          <w:color w:val="0000CD"/>
          <w:sz w:val="23"/>
          <w:szCs w:val="23"/>
        </w:rPr>
        <w:t>="W3Schools.com"</w:t>
      </w:r>
      <w:r>
        <w:rPr>
          <w:rStyle w:val="tagnamecolor"/>
          <w:rFonts w:ascii="Consolas" w:hAnsi="Consolas"/>
          <w:color w:val="0000CD"/>
          <w:sz w:val="23"/>
          <w:szCs w:val="23"/>
        </w:rPr>
        <w:t>&gt;</w:t>
      </w:r>
    </w:p>
    <w:p w14:paraId="3245E540" w14:textId="77777777" w:rsidR="007952AC" w:rsidRDefault="007952AC" w:rsidP="007952AC">
      <w:pPr>
        <w:shd w:val="clear" w:color="auto" w:fill="FFFFFF"/>
        <w:spacing w:before="288" w:after="288"/>
        <w:rPr>
          <w:rFonts w:ascii="Verdana" w:hAnsi="Verdana"/>
          <w:color w:val="000000"/>
          <w:sz w:val="23"/>
          <w:szCs w:val="23"/>
        </w:rPr>
      </w:pPr>
      <w:r>
        <w:rPr>
          <w:rStyle w:val="Heading4Char"/>
          <w:rFonts w:ascii="Verdana" w:hAnsi="Verdana"/>
          <w:color w:val="000000"/>
          <w:sz w:val="23"/>
          <w:szCs w:val="23"/>
        </w:rPr>
        <w:t>Notes on external images:</w:t>
      </w:r>
      <w:r>
        <w:rPr>
          <w:rFonts w:ascii="Verdana" w:hAnsi="Verdana"/>
          <w:color w:val="000000"/>
          <w:sz w:val="23"/>
          <w:szCs w:val="23"/>
        </w:rPr>
        <w:t> External images might be under copyright. If you do not get permission to use it, you may be in violation of copyright laws. In addition, you cannot control external images; they can suddenly be removed or changed.</w:t>
      </w:r>
    </w:p>
    <w:p w14:paraId="3E789520" w14:textId="77777777" w:rsidR="007952AC" w:rsidRDefault="008625FE" w:rsidP="007952AC">
      <w:pPr>
        <w:spacing w:before="300" w:after="300"/>
        <w:rPr>
          <w:rFonts w:ascii="Times New Roman" w:hAnsi="Times New Roman"/>
          <w:sz w:val="24"/>
          <w:szCs w:val="24"/>
        </w:rPr>
      </w:pPr>
      <w:r>
        <w:pict w14:anchorId="5A362797">
          <v:rect id="_x0000_i1031" style="width:0;height:0" o:hralign="center" o:hrstd="t" o:hrnoshade="t" o:hr="t" fillcolor="black" stroked="f"/>
        </w:pict>
      </w:r>
    </w:p>
    <w:p w14:paraId="32FDD467" w14:textId="77777777" w:rsidR="007952AC" w:rsidRPr="006D6FFA" w:rsidRDefault="007952AC" w:rsidP="006D6FFA">
      <w:pPr>
        <w:pStyle w:val="Heading2"/>
        <w:rPr>
          <w:b w:val="0"/>
          <w:bCs/>
        </w:rPr>
      </w:pPr>
      <w:bookmarkStart w:id="72" w:name="_Toc114175523"/>
      <w:r w:rsidRPr="006D6FFA">
        <w:rPr>
          <w:b w:val="0"/>
          <w:bCs/>
        </w:rPr>
        <w:t>Animated Images</w:t>
      </w:r>
      <w:bookmarkEnd w:id="72"/>
    </w:p>
    <w:p w14:paraId="3F8D2AF9" w14:textId="2F7518BC" w:rsidR="007952AC" w:rsidRPr="00267F0B" w:rsidRDefault="007952AC" w:rsidP="00267F0B">
      <w:pPr>
        <w:shd w:val="clear" w:color="auto" w:fill="FFFFFF"/>
        <w:spacing w:before="288" w:after="288"/>
        <w:rPr>
          <w:rFonts w:ascii="Verdana" w:hAnsi="Verdana"/>
          <w:color w:val="000000"/>
          <w:sz w:val="23"/>
          <w:szCs w:val="23"/>
        </w:rPr>
      </w:pPr>
      <w:r>
        <w:rPr>
          <w:rFonts w:ascii="Verdana" w:hAnsi="Verdana"/>
          <w:color w:val="000000"/>
          <w:sz w:val="23"/>
          <w:szCs w:val="23"/>
        </w:rPr>
        <w:t>HTML allows animated GIFs:</w:t>
      </w:r>
    </w:p>
    <w:p w14:paraId="5F99B17B" w14:textId="31BC0E4E" w:rsidR="007952AC" w:rsidRPr="00267F0B" w:rsidRDefault="007952AC" w:rsidP="00267F0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img</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src</w:t>
      </w:r>
      <w:proofErr w:type="spellEnd"/>
      <w:r>
        <w:rPr>
          <w:rStyle w:val="colorh1"/>
          <w:rFonts w:ascii="Consolas" w:hAnsi="Consolas"/>
          <w:color w:val="0000CD"/>
          <w:sz w:val="23"/>
          <w:szCs w:val="23"/>
        </w:rPr>
        <w:t>="programming.gif"</w:t>
      </w:r>
      <w:r>
        <w:rPr>
          <w:rStyle w:val="tagcolor"/>
          <w:rFonts w:ascii="Consolas" w:hAnsi="Consolas"/>
          <w:color w:val="FF0000"/>
          <w:sz w:val="23"/>
          <w:szCs w:val="23"/>
        </w:rPr>
        <w:t> alt</w:t>
      </w:r>
      <w:r>
        <w:rPr>
          <w:rStyle w:val="colorh1"/>
          <w:rFonts w:ascii="Consolas" w:hAnsi="Consolas"/>
          <w:color w:val="0000CD"/>
          <w:sz w:val="23"/>
          <w:szCs w:val="23"/>
        </w:rPr>
        <w:t>="Computer Man"</w:t>
      </w:r>
      <w:r>
        <w:rPr>
          <w:rStyle w:val="tagcolor"/>
          <w:rFonts w:ascii="Consolas" w:hAnsi="Consolas"/>
          <w:color w:val="FF0000"/>
          <w:sz w:val="23"/>
          <w:szCs w:val="23"/>
        </w:rPr>
        <w:t> style</w:t>
      </w:r>
      <w:r>
        <w:rPr>
          <w:rStyle w:val="colorh1"/>
          <w:rFonts w:ascii="Consolas" w:hAnsi="Consolas"/>
          <w:color w:val="0000CD"/>
          <w:sz w:val="23"/>
          <w:szCs w:val="23"/>
        </w:rPr>
        <w:t>="width:48px;height:48px;"</w:t>
      </w:r>
      <w:r>
        <w:rPr>
          <w:rStyle w:val="tagnamecolor"/>
          <w:rFonts w:ascii="Consolas" w:hAnsi="Consolas"/>
          <w:color w:val="0000CD"/>
          <w:sz w:val="23"/>
          <w:szCs w:val="23"/>
        </w:rPr>
        <w:t>&gt;</w:t>
      </w:r>
    </w:p>
    <w:p w14:paraId="263AB1C6" w14:textId="167D8581" w:rsidR="007952AC" w:rsidRDefault="007952AC" w:rsidP="007952AC">
      <w:pPr>
        <w:spacing w:before="300" w:after="300"/>
        <w:rPr>
          <w:rFonts w:ascii="Times New Roman" w:hAnsi="Times New Roman"/>
          <w:sz w:val="24"/>
          <w:szCs w:val="24"/>
        </w:rPr>
      </w:pPr>
    </w:p>
    <w:p w14:paraId="34C2B699" w14:textId="77777777" w:rsidR="007952AC" w:rsidRPr="006D6FFA" w:rsidRDefault="007952AC" w:rsidP="006D6FFA">
      <w:pPr>
        <w:pStyle w:val="Heading2"/>
        <w:rPr>
          <w:b w:val="0"/>
          <w:bCs/>
        </w:rPr>
      </w:pPr>
      <w:bookmarkStart w:id="73" w:name="_Toc114175524"/>
      <w:r w:rsidRPr="006D6FFA">
        <w:rPr>
          <w:b w:val="0"/>
          <w:bCs/>
        </w:rPr>
        <w:t>Image as a Link</w:t>
      </w:r>
      <w:bookmarkEnd w:id="73"/>
    </w:p>
    <w:p w14:paraId="3AF6F3A9" w14:textId="062A1ECD" w:rsidR="007952AC" w:rsidRPr="00267F0B" w:rsidRDefault="007952AC" w:rsidP="00267F0B">
      <w:pPr>
        <w:shd w:val="clear" w:color="auto" w:fill="FFFFFF"/>
        <w:spacing w:before="288" w:after="288"/>
        <w:rPr>
          <w:rFonts w:ascii="Verdana" w:hAnsi="Verdana"/>
          <w:color w:val="000000"/>
          <w:sz w:val="23"/>
          <w:szCs w:val="23"/>
        </w:rPr>
      </w:pPr>
      <w:r>
        <w:rPr>
          <w:rFonts w:ascii="Verdana" w:hAnsi="Verdana"/>
          <w:color w:val="000000"/>
          <w:sz w:val="23"/>
          <w:szCs w:val="23"/>
        </w:rPr>
        <w:t>To use an image as a link, put the </w:t>
      </w:r>
      <w:r>
        <w:rPr>
          <w:rStyle w:val="Emphasis"/>
          <w:rFonts w:ascii="Consolas" w:hAnsi="Consolas"/>
          <w:color w:val="DC143C"/>
        </w:rPr>
        <w:t>&lt;</w:t>
      </w:r>
      <w:proofErr w:type="spellStart"/>
      <w:r>
        <w:rPr>
          <w:rStyle w:val="Emphasis"/>
          <w:rFonts w:ascii="Consolas" w:hAnsi="Consolas"/>
          <w:color w:val="DC143C"/>
        </w:rPr>
        <w:t>img</w:t>
      </w:r>
      <w:proofErr w:type="spellEnd"/>
      <w:r>
        <w:rPr>
          <w:rStyle w:val="Emphasis"/>
          <w:rFonts w:ascii="Consolas" w:hAnsi="Consolas"/>
          <w:color w:val="DC143C"/>
        </w:rPr>
        <w:t>&gt;</w:t>
      </w:r>
      <w:r>
        <w:rPr>
          <w:rFonts w:ascii="Verdana" w:hAnsi="Verdana"/>
          <w:color w:val="000000"/>
          <w:sz w:val="23"/>
          <w:szCs w:val="23"/>
        </w:rPr>
        <w:t> tag inside the </w:t>
      </w:r>
      <w:r>
        <w:rPr>
          <w:rStyle w:val="Emphasis"/>
          <w:rFonts w:ascii="Consolas" w:hAnsi="Consolas"/>
          <w:color w:val="DC143C"/>
        </w:rPr>
        <w:t>&lt;a&gt;</w:t>
      </w:r>
      <w:r>
        <w:rPr>
          <w:rFonts w:ascii="Verdana" w:hAnsi="Verdana"/>
          <w:color w:val="000000"/>
          <w:sz w:val="23"/>
          <w:szCs w:val="23"/>
        </w:rPr>
        <w:t> tag:</w:t>
      </w:r>
    </w:p>
    <w:p w14:paraId="74631A77" w14:textId="4A5F6C09" w:rsidR="00813C13" w:rsidRDefault="007952AC" w:rsidP="006A011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a</w:t>
      </w:r>
      <w:r>
        <w:rPr>
          <w:rStyle w:val="tagcolor"/>
          <w:rFonts w:ascii="Consolas" w:hAnsi="Consolas"/>
          <w:color w:val="FF0000"/>
          <w:sz w:val="23"/>
          <w:szCs w:val="23"/>
        </w:rPr>
        <w:t> </w:t>
      </w:r>
      <w:proofErr w:type="spellStart"/>
      <w:r>
        <w:rPr>
          <w:rStyle w:val="tagcolor"/>
          <w:rFonts w:ascii="Consolas" w:hAnsi="Consolas"/>
          <w:color w:val="FF0000"/>
          <w:sz w:val="23"/>
          <w:szCs w:val="23"/>
        </w:rPr>
        <w:t>href</w:t>
      </w:r>
      <w:proofErr w:type="spellEnd"/>
      <w:r>
        <w:rPr>
          <w:rStyle w:val="colorh1"/>
          <w:rFonts w:ascii="Consolas" w:hAnsi="Consolas"/>
          <w:color w:val="0000CD"/>
          <w:sz w:val="23"/>
          <w:szCs w:val="23"/>
        </w:rPr>
        <w:t>="default.asp"</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img</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src</w:t>
      </w:r>
      <w:proofErr w:type="spellEnd"/>
      <w:r>
        <w:rPr>
          <w:rStyle w:val="colorh1"/>
          <w:rFonts w:ascii="Consolas" w:hAnsi="Consolas"/>
          <w:color w:val="0000CD"/>
          <w:sz w:val="23"/>
          <w:szCs w:val="23"/>
        </w:rPr>
        <w:t>="smiley.gif"</w:t>
      </w:r>
      <w:r>
        <w:rPr>
          <w:rStyle w:val="tagcolor"/>
          <w:rFonts w:ascii="Consolas" w:hAnsi="Consolas"/>
          <w:color w:val="FF0000"/>
          <w:sz w:val="23"/>
          <w:szCs w:val="23"/>
        </w:rPr>
        <w:t> alt</w:t>
      </w:r>
      <w:r>
        <w:rPr>
          <w:rStyle w:val="colorh1"/>
          <w:rFonts w:ascii="Consolas" w:hAnsi="Consolas"/>
          <w:color w:val="0000CD"/>
          <w:sz w:val="23"/>
          <w:szCs w:val="23"/>
        </w:rPr>
        <w:t>="HTML tutorial"</w:t>
      </w:r>
      <w:r>
        <w:rPr>
          <w:rStyle w:val="tagcolor"/>
          <w:rFonts w:ascii="Consolas" w:hAnsi="Consolas"/>
          <w:color w:val="FF0000"/>
          <w:sz w:val="23"/>
          <w:szCs w:val="23"/>
        </w:rPr>
        <w:t> style</w:t>
      </w:r>
      <w:r>
        <w:rPr>
          <w:rStyle w:val="colorh1"/>
          <w:rFonts w:ascii="Consolas" w:hAnsi="Consolas"/>
          <w:color w:val="0000CD"/>
          <w:sz w:val="23"/>
          <w:szCs w:val="23"/>
        </w:rPr>
        <w:t>="width:42px;height:42px;"</w:t>
      </w:r>
      <w:r>
        <w:rPr>
          <w:rStyle w:val="tagnamecolor"/>
          <w:rFonts w:ascii="Consolas" w:hAnsi="Consolas"/>
          <w:color w:val="0000CD"/>
          <w:sz w:val="23"/>
          <w:szCs w:val="23"/>
        </w:rPr>
        <w:t>&gt;</w:t>
      </w:r>
    </w:p>
    <w:p w14:paraId="49C07DDF" w14:textId="77777777" w:rsidR="006A011B" w:rsidRPr="006A011B" w:rsidRDefault="006A011B" w:rsidP="006A011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p>
    <w:p w14:paraId="19E06403" w14:textId="77777777" w:rsidR="00967B2C" w:rsidRPr="006D6FFA" w:rsidRDefault="00967B2C" w:rsidP="006D6FFA">
      <w:pPr>
        <w:pStyle w:val="Heading2"/>
        <w:rPr>
          <w:b w:val="0"/>
          <w:bCs/>
        </w:rPr>
      </w:pPr>
      <w:bookmarkStart w:id="74" w:name="_Toc114175525"/>
      <w:r w:rsidRPr="006D6FFA">
        <w:rPr>
          <w:b w:val="0"/>
          <w:bCs/>
        </w:rPr>
        <w:lastRenderedPageBreak/>
        <w:t>Image Floating</w:t>
      </w:r>
      <w:bookmarkEnd w:id="74"/>
    </w:p>
    <w:p w14:paraId="506995FD" w14:textId="5F3B8977" w:rsidR="00967B2C" w:rsidRDefault="00967B2C" w:rsidP="00967B2C">
      <w:pPr>
        <w:shd w:val="clear" w:color="auto" w:fill="FFFFFF"/>
        <w:spacing w:before="288" w:after="288"/>
        <w:rPr>
          <w:rFonts w:ascii="Verdana" w:hAnsi="Verdana"/>
          <w:color w:val="000000"/>
          <w:sz w:val="23"/>
          <w:szCs w:val="23"/>
        </w:rPr>
      </w:pPr>
      <w:r>
        <w:rPr>
          <w:rFonts w:ascii="Verdana" w:hAnsi="Verdana"/>
          <w:color w:val="000000"/>
          <w:sz w:val="23"/>
          <w:szCs w:val="23"/>
        </w:rPr>
        <w:t>Use the CSS </w:t>
      </w:r>
      <w:r>
        <w:rPr>
          <w:rStyle w:val="Emphasis"/>
          <w:rFonts w:ascii="Consolas" w:hAnsi="Consolas"/>
          <w:color w:val="DC143C"/>
        </w:rPr>
        <w:t>float</w:t>
      </w:r>
      <w:r>
        <w:rPr>
          <w:rFonts w:ascii="Verdana" w:hAnsi="Verdana"/>
          <w:color w:val="000000"/>
          <w:sz w:val="23"/>
          <w:szCs w:val="23"/>
        </w:rPr>
        <w:t> property to let the image float to the right or to the left of a text:</w:t>
      </w:r>
    </w:p>
    <w:p w14:paraId="4265571E"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&lt;!DOCTYPE html&gt;</w:t>
      </w:r>
    </w:p>
    <w:p w14:paraId="44CBE666"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&lt;html&gt;</w:t>
      </w:r>
    </w:p>
    <w:p w14:paraId="5D52C25A"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&lt;body&gt;</w:t>
      </w:r>
    </w:p>
    <w:p w14:paraId="4AF6D4BB"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7A4BE232"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&lt;h2&gt;Floating Images&lt;/h2&gt;</w:t>
      </w:r>
    </w:p>
    <w:p w14:paraId="4C319751"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&lt;p&gt;&lt;strong&gt;Float the image to the right:&lt;/strong&gt;&lt;/p&gt;</w:t>
      </w:r>
    </w:p>
    <w:p w14:paraId="2586E1B5"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428DAA14"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&lt;p&gt;</w:t>
      </w:r>
    </w:p>
    <w:p w14:paraId="4FC2AC7D"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w:t>
      </w:r>
      <w:proofErr w:type="spellStart"/>
      <w:r w:rsidRPr="00967B2C">
        <w:rPr>
          <w:rFonts w:ascii="Verdana" w:hAnsi="Verdana"/>
          <w:color w:val="000000"/>
          <w:sz w:val="23"/>
          <w:szCs w:val="23"/>
        </w:rPr>
        <w:t>img</w:t>
      </w:r>
      <w:proofErr w:type="spellEnd"/>
      <w:r w:rsidRPr="00967B2C">
        <w:rPr>
          <w:rFonts w:ascii="Verdana" w:hAnsi="Verdana"/>
          <w:color w:val="000000"/>
          <w:sz w:val="23"/>
          <w:szCs w:val="23"/>
        </w:rPr>
        <w:t xml:space="preserve"> </w:t>
      </w:r>
      <w:proofErr w:type="spellStart"/>
      <w:r w:rsidRPr="00967B2C">
        <w:rPr>
          <w:rFonts w:ascii="Verdana" w:hAnsi="Verdana"/>
          <w:color w:val="000000"/>
          <w:sz w:val="23"/>
          <w:szCs w:val="23"/>
        </w:rPr>
        <w:t>src</w:t>
      </w:r>
      <w:proofErr w:type="spellEnd"/>
      <w:r w:rsidRPr="00967B2C">
        <w:rPr>
          <w:rFonts w:ascii="Verdana" w:hAnsi="Verdana"/>
          <w:color w:val="000000"/>
          <w:sz w:val="23"/>
          <w:szCs w:val="23"/>
        </w:rPr>
        <w:t>="smiley.gif" alt="Smiley face" style="float:right;width:42px;height:42px;"&gt;</w:t>
      </w:r>
    </w:p>
    <w:p w14:paraId="7A600E79"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A paragraph with a floating image. A paragraph with a floating image. A paragraph with a floating image.</w:t>
      </w:r>
    </w:p>
    <w:p w14:paraId="52183AB5"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&lt;/p&gt;</w:t>
      </w:r>
    </w:p>
    <w:p w14:paraId="06910A40"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0542DA39"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&lt;p&gt;&lt;strong&gt;Float the image to the left:&lt;/strong&gt;&lt;/p&gt;</w:t>
      </w:r>
    </w:p>
    <w:p w14:paraId="70BA6D2F"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&lt;p&gt;</w:t>
      </w:r>
    </w:p>
    <w:p w14:paraId="3AFB91EB"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w:t>
      </w:r>
      <w:proofErr w:type="spellStart"/>
      <w:r w:rsidRPr="00967B2C">
        <w:rPr>
          <w:rFonts w:ascii="Verdana" w:hAnsi="Verdana"/>
          <w:color w:val="000000"/>
          <w:sz w:val="23"/>
          <w:szCs w:val="23"/>
        </w:rPr>
        <w:t>img</w:t>
      </w:r>
      <w:proofErr w:type="spellEnd"/>
      <w:r w:rsidRPr="00967B2C">
        <w:rPr>
          <w:rFonts w:ascii="Verdana" w:hAnsi="Verdana"/>
          <w:color w:val="000000"/>
          <w:sz w:val="23"/>
          <w:szCs w:val="23"/>
        </w:rPr>
        <w:t xml:space="preserve"> </w:t>
      </w:r>
      <w:proofErr w:type="spellStart"/>
      <w:r w:rsidRPr="00967B2C">
        <w:rPr>
          <w:rFonts w:ascii="Verdana" w:hAnsi="Verdana"/>
          <w:color w:val="000000"/>
          <w:sz w:val="23"/>
          <w:szCs w:val="23"/>
        </w:rPr>
        <w:t>src</w:t>
      </w:r>
      <w:proofErr w:type="spellEnd"/>
      <w:r w:rsidRPr="00967B2C">
        <w:rPr>
          <w:rFonts w:ascii="Verdana" w:hAnsi="Verdana"/>
          <w:color w:val="000000"/>
          <w:sz w:val="23"/>
          <w:szCs w:val="23"/>
        </w:rPr>
        <w:t>="smiley.gif" alt="Smiley face" style="float:left;width:42px;height:42px;"&gt;</w:t>
      </w:r>
    </w:p>
    <w:p w14:paraId="6019C94C"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 xml:space="preserve">A paragraph with a floating image. A paragraph with a floating image. A paragraph with a floating image.  </w:t>
      </w:r>
    </w:p>
    <w:p w14:paraId="584C5C26"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&lt;/p&gt;</w:t>
      </w:r>
    </w:p>
    <w:p w14:paraId="0477FB18"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09E880AB" w14:textId="77777777" w:rsidR="00967B2C" w:rsidRP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&lt;/body&gt;</w:t>
      </w:r>
    </w:p>
    <w:p w14:paraId="0A1576B2" w14:textId="379CD565" w:rsidR="00967B2C" w:rsidRDefault="00967B2C" w:rsidP="00F1257D">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967B2C">
        <w:rPr>
          <w:rFonts w:ascii="Verdana" w:hAnsi="Verdana"/>
          <w:color w:val="000000"/>
          <w:sz w:val="23"/>
          <w:szCs w:val="23"/>
        </w:rPr>
        <w:t>&lt;/html&gt;</w:t>
      </w:r>
    </w:p>
    <w:p w14:paraId="7789462E" w14:textId="367B013A" w:rsidR="00813C13" w:rsidRDefault="00813C13" w:rsidP="007952AC"/>
    <w:p w14:paraId="54EA8EEB" w14:textId="77777777" w:rsidR="00F1257D" w:rsidRDefault="00F1257D" w:rsidP="00762652">
      <w:pPr>
        <w:pBdr>
          <w:top w:val="single" w:sz="4" w:space="1" w:color="auto"/>
          <w:left w:val="single" w:sz="4" w:space="4" w:color="auto"/>
          <w:bottom w:val="single" w:sz="4" w:space="1" w:color="auto"/>
          <w:right w:val="single" w:sz="4" w:space="4" w:color="auto"/>
        </w:pBdr>
      </w:pPr>
      <w:r>
        <w:t>Floating Images</w:t>
      </w:r>
    </w:p>
    <w:p w14:paraId="4579A796" w14:textId="77777777" w:rsidR="00F1257D" w:rsidRDefault="00F1257D" w:rsidP="00762652">
      <w:pPr>
        <w:pBdr>
          <w:top w:val="single" w:sz="4" w:space="1" w:color="auto"/>
          <w:left w:val="single" w:sz="4" w:space="4" w:color="auto"/>
          <w:bottom w:val="single" w:sz="4" w:space="1" w:color="auto"/>
          <w:right w:val="single" w:sz="4" w:space="4" w:color="auto"/>
        </w:pBdr>
        <w:rPr>
          <w:color w:val="000000"/>
          <w:sz w:val="27"/>
          <w:szCs w:val="27"/>
        </w:rPr>
      </w:pPr>
      <w:r>
        <w:rPr>
          <w:rStyle w:val="Heading4Char"/>
          <w:color w:val="000000"/>
          <w:sz w:val="27"/>
          <w:szCs w:val="27"/>
        </w:rPr>
        <w:t>Float the image to the right:</w:t>
      </w:r>
    </w:p>
    <w:p w14:paraId="2975C5BA" w14:textId="64D7EBDB" w:rsidR="00F1257D" w:rsidRDefault="00F1257D" w:rsidP="00762652">
      <w:pPr>
        <w:pBdr>
          <w:top w:val="single" w:sz="4" w:space="1" w:color="auto"/>
          <w:left w:val="single" w:sz="4" w:space="4" w:color="auto"/>
          <w:bottom w:val="single" w:sz="4" w:space="1" w:color="auto"/>
          <w:right w:val="single" w:sz="4" w:space="4" w:color="auto"/>
        </w:pBdr>
        <w:rPr>
          <w:color w:val="000000"/>
          <w:sz w:val="27"/>
          <w:szCs w:val="27"/>
        </w:rPr>
      </w:pPr>
      <w:r>
        <w:rPr>
          <w:noProof/>
          <w:color w:val="000000"/>
          <w:sz w:val="27"/>
          <w:szCs w:val="27"/>
        </w:rPr>
        <w:drawing>
          <wp:inline distT="0" distB="0" distL="0" distR="0" wp14:anchorId="5B9F8518" wp14:editId="187D6261">
            <wp:extent cx="398145" cy="398145"/>
            <wp:effectExtent l="0" t="0" r="1905" b="1905"/>
            <wp:docPr id="6" name="Picture 6" descr="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miley fa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145" cy="398145"/>
                    </a:xfrm>
                    <a:prstGeom prst="rect">
                      <a:avLst/>
                    </a:prstGeom>
                    <a:noFill/>
                    <a:ln>
                      <a:noFill/>
                    </a:ln>
                  </pic:spPr>
                </pic:pic>
              </a:graphicData>
            </a:graphic>
          </wp:inline>
        </w:drawing>
      </w:r>
      <w:r>
        <w:rPr>
          <w:color w:val="000000"/>
          <w:sz w:val="27"/>
          <w:szCs w:val="27"/>
        </w:rPr>
        <w:t xml:space="preserve">A paragraph with a floating image. A paragraph with a floating image. A paragraph with a floating </w:t>
      </w:r>
      <w:proofErr w:type="spellStart"/>
      <w:r>
        <w:rPr>
          <w:color w:val="000000"/>
          <w:sz w:val="27"/>
          <w:szCs w:val="27"/>
        </w:rPr>
        <w:t>image.</w:t>
      </w:r>
      <w:r>
        <w:rPr>
          <w:rStyle w:val="Heading4Char"/>
          <w:color w:val="000000"/>
          <w:sz w:val="27"/>
          <w:szCs w:val="27"/>
        </w:rPr>
        <w:t>Float</w:t>
      </w:r>
      <w:proofErr w:type="spellEnd"/>
      <w:r>
        <w:rPr>
          <w:rStyle w:val="Heading4Char"/>
          <w:color w:val="000000"/>
          <w:sz w:val="27"/>
          <w:szCs w:val="27"/>
        </w:rPr>
        <w:t xml:space="preserve"> the image to the left:</w:t>
      </w:r>
    </w:p>
    <w:p w14:paraId="262F40AC" w14:textId="01F2B664" w:rsidR="00F1257D" w:rsidRDefault="00F1257D" w:rsidP="00762652">
      <w:pPr>
        <w:pBdr>
          <w:top w:val="single" w:sz="4" w:space="1" w:color="auto"/>
          <w:left w:val="single" w:sz="4" w:space="4" w:color="auto"/>
          <w:bottom w:val="single" w:sz="4" w:space="1" w:color="auto"/>
          <w:right w:val="single" w:sz="4" w:space="4" w:color="auto"/>
        </w:pBdr>
        <w:rPr>
          <w:color w:val="000000"/>
          <w:sz w:val="27"/>
          <w:szCs w:val="27"/>
        </w:rPr>
      </w:pPr>
      <w:r>
        <w:rPr>
          <w:noProof/>
          <w:color w:val="000000"/>
          <w:sz w:val="27"/>
          <w:szCs w:val="27"/>
        </w:rPr>
        <w:drawing>
          <wp:inline distT="0" distB="0" distL="0" distR="0" wp14:anchorId="11C1DA90" wp14:editId="2A3658A0">
            <wp:extent cx="398145" cy="398145"/>
            <wp:effectExtent l="0" t="0" r="1905" b="1905"/>
            <wp:docPr id="5" name="Picture 5" descr="Smiley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miley fa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145" cy="398145"/>
                    </a:xfrm>
                    <a:prstGeom prst="rect">
                      <a:avLst/>
                    </a:prstGeom>
                    <a:noFill/>
                    <a:ln>
                      <a:noFill/>
                    </a:ln>
                  </pic:spPr>
                </pic:pic>
              </a:graphicData>
            </a:graphic>
          </wp:inline>
        </w:drawing>
      </w:r>
      <w:r>
        <w:rPr>
          <w:color w:val="000000"/>
          <w:sz w:val="27"/>
          <w:szCs w:val="27"/>
        </w:rPr>
        <w:t>A paragraph with a floating image. A paragraph with a floating image. A paragraph with a floating image.</w:t>
      </w:r>
    </w:p>
    <w:p w14:paraId="27EAD794" w14:textId="72CDB4DB" w:rsidR="00967B2C" w:rsidRPr="006D6FFA" w:rsidRDefault="002A5713" w:rsidP="006D6FFA">
      <w:pPr>
        <w:pStyle w:val="Heading1"/>
        <w:jc w:val="center"/>
        <w:rPr>
          <w:b/>
          <w:bCs/>
        </w:rPr>
      </w:pPr>
      <w:bookmarkStart w:id="75" w:name="_Toc114175526"/>
      <w:r w:rsidRPr="006D6FFA">
        <w:rPr>
          <w:b/>
          <w:bCs/>
        </w:rPr>
        <w:lastRenderedPageBreak/>
        <w:t>Marqu</w:t>
      </w:r>
      <w:r w:rsidR="008209C1" w:rsidRPr="006D6FFA">
        <w:rPr>
          <w:b/>
          <w:bCs/>
        </w:rPr>
        <w:t>ee</w:t>
      </w:r>
      <w:r w:rsidRPr="006D6FFA">
        <w:rPr>
          <w:b/>
          <w:bCs/>
        </w:rPr>
        <w:t xml:space="preserve"> tag</w:t>
      </w:r>
      <w:bookmarkEnd w:id="75"/>
    </w:p>
    <w:p w14:paraId="58A02C52" w14:textId="77777777" w:rsidR="006B48A3" w:rsidRPr="006B48A3" w:rsidRDefault="006B48A3" w:rsidP="006B48A3"/>
    <w:p w14:paraId="0F94BB4A" w14:textId="197F3C81" w:rsidR="008209C1" w:rsidRDefault="008209C1" w:rsidP="002A5713">
      <w:r>
        <w:t>Marquee tag is used to</w:t>
      </w:r>
      <w:r w:rsidR="006B48A3">
        <w:t xml:space="preserve"> create a moving or scrolling tag </w:t>
      </w:r>
    </w:p>
    <w:p w14:paraId="4140ECEA" w14:textId="77777777" w:rsidR="006B48A3" w:rsidRDefault="006B48A3" w:rsidP="002A5713"/>
    <w:p w14:paraId="3A25722F" w14:textId="55B2D9F8" w:rsidR="002A5713" w:rsidRDefault="00BF2807" w:rsidP="00E132FD">
      <w:pPr>
        <w:pBdr>
          <w:top w:val="single" w:sz="4" w:space="1" w:color="auto"/>
          <w:left w:val="single" w:sz="4" w:space="4" w:color="auto"/>
          <w:bottom w:val="single" w:sz="4" w:space="1" w:color="auto"/>
          <w:right w:val="single" w:sz="4" w:space="4" w:color="auto"/>
        </w:pBdr>
      </w:pPr>
      <w:r>
        <w:t xml:space="preserve">&lt;marquee&gt; </w:t>
      </w:r>
      <w:r w:rsidR="00BA6657">
        <w:t>this is moving tag&lt;/marquee&gt;</w:t>
      </w:r>
    </w:p>
    <w:p w14:paraId="267FD731" w14:textId="0969F54F" w:rsidR="00BA6657" w:rsidRPr="002A5713" w:rsidRDefault="00BA6657" w:rsidP="00E132FD">
      <w:pPr>
        <w:pBdr>
          <w:top w:val="single" w:sz="4" w:space="1" w:color="auto"/>
          <w:left w:val="single" w:sz="4" w:space="4" w:color="auto"/>
          <w:bottom w:val="single" w:sz="4" w:space="1" w:color="auto"/>
          <w:right w:val="single" w:sz="4" w:space="4" w:color="auto"/>
        </w:pBdr>
      </w:pPr>
      <w:r>
        <w:t xml:space="preserve">&lt;marquee direction = </w:t>
      </w:r>
      <w:r w:rsidR="00E132FD">
        <w:t>“right”</w:t>
      </w:r>
      <w:r>
        <w:t>&gt; this is moving tag&lt;/marquee&gt;</w:t>
      </w:r>
    </w:p>
    <w:p w14:paraId="4960ED63" w14:textId="1FEFF89D" w:rsidR="00BA6657" w:rsidRDefault="00BA6657" w:rsidP="002A5713"/>
    <w:p w14:paraId="5507864A" w14:textId="493716FF" w:rsidR="008213D0" w:rsidRDefault="008213D0" w:rsidP="006D6FFA">
      <w:pPr>
        <w:pStyle w:val="Heading1"/>
        <w:jc w:val="center"/>
        <w:rPr>
          <w:rStyle w:val="Hyperlink"/>
          <w:b/>
          <w:bCs/>
        </w:rPr>
      </w:pPr>
      <w:bookmarkStart w:id="76" w:name="_Toc114175527"/>
      <w:r w:rsidRPr="008213D0">
        <w:rPr>
          <w:b/>
          <w:bCs/>
        </w:rPr>
        <w:t>HTML </w:t>
      </w:r>
      <w:r w:rsidRPr="008213D0">
        <w:rPr>
          <w:rStyle w:val="Hyperlink"/>
          <w:b/>
          <w:bCs/>
        </w:rPr>
        <w:t>Lists</w:t>
      </w:r>
      <w:bookmarkEnd w:id="76"/>
    </w:p>
    <w:p w14:paraId="617A106C" w14:textId="77777777" w:rsidR="008902E3" w:rsidRPr="008902E3" w:rsidRDefault="008902E3" w:rsidP="008902E3"/>
    <w:p w14:paraId="54215C1A" w14:textId="22D4ECA2" w:rsidR="006B36E5" w:rsidRDefault="00BB4267" w:rsidP="002A5713">
      <w:pPr>
        <w:rPr>
          <w:rFonts w:ascii="Verdana" w:hAnsi="Verdana"/>
          <w:color w:val="000000"/>
          <w:shd w:val="clear" w:color="auto" w:fill="FFFFFF"/>
        </w:rPr>
      </w:pPr>
      <w:r>
        <w:rPr>
          <w:rFonts w:ascii="Verdana" w:hAnsi="Verdana"/>
          <w:color w:val="000000"/>
          <w:shd w:val="clear" w:color="auto" w:fill="FFFFFF"/>
        </w:rPr>
        <w:t>HTML lists allow web developers to group a set of related items in lists.</w:t>
      </w:r>
    </w:p>
    <w:p w14:paraId="5D86BDD2" w14:textId="77777777" w:rsidR="008902E3" w:rsidRDefault="008902E3" w:rsidP="002A5713">
      <w:pPr>
        <w:rPr>
          <w:rFonts w:ascii="Verdana" w:hAnsi="Verdana"/>
          <w:color w:val="000000"/>
          <w:shd w:val="clear" w:color="auto" w:fill="FFFFFF"/>
        </w:rPr>
      </w:pPr>
    </w:p>
    <w:p w14:paraId="7921B6EC" w14:textId="77777777" w:rsidR="008902E3" w:rsidRPr="008902E3" w:rsidRDefault="008902E3" w:rsidP="008902E3">
      <w:pPr>
        <w:rPr>
          <w:rFonts w:ascii="Verdana" w:hAnsi="Verdana"/>
          <w:b/>
          <w:bCs/>
          <w:color w:val="000000"/>
          <w:sz w:val="28"/>
          <w:szCs w:val="28"/>
          <w:shd w:val="clear" w:color="auto" w:fill="FFFFFF"/>
        </w:rPr>
      </w:pPr>
      <w:r w:rsidRPr="008902E3">
        <w:rPr>
          <w:rFonts w:ascii="Verdana" w:hAnsi="Verdana"/>
          <w:b/>
          <w:bCs/>
          <w:color w:val="000000"/>
          <w:sz w:val="28"/>
          <w:szCs w:val="28"/>
          <w:shd w:val="clear" w:color="auto" w:fill="FFFFFF"/>
        </w:rPr>
        <w:t>HTML List Tags</w:t>
      </w:r>
    </w:p>
    <w:p w14:paraId="1D7380A9" w14:textId="77777777" w:rsidR="008902E3" w:rsidRPr="008902E3" w:rsidRDefault="008902E3" w:rsidP="008902E3">
      <w:pPr>
        <w:pBdr>
          <w:top w:val="single" w:sz="4" w:space="1" w:color="auto"/>
          <w:left w:val="single" w:sz="4" w:space="4" w:color="auto"/>
          <w:bottom w:val="single" w:sz="4" w:space="1" w:color="auto"/>
          <w:right w:val="single" w:sz="4" w:space="4" w:color="auto"/>
        </w:pBdr>
        <w:rPr>
          <w:rFonts w:ascii="Verdana" w:hAnsi="Verdana"/>
          <w:color w:val="000000"/>
          <w:shd w:val="clear" w:color="auto" w:fill="FFFFFF"/>
        </w:rPr>
      </w:pPr>
      <w:r w:rsidRPr="008902E3">
        <w:rPr>
          <w:rFonts w:ascii="Verdana" w:hAnsi="Verdana"/>
          <w:color w:val="000000"/>
          <w:shd w:val="clear" w:color="auto" w:fill="FFFFFF"/>
        </w:rPr>
        <w:t>Tag</w:t>
      </w:r>
      <w:r w:rsidRPr="008902E3">
        <w:rPr>
          <w:rFonts w:ascii="Verdana" w:hAnsi="Verdana"/>
          <w:color w:val="000000"/>
          <w:shd w:val="clear" w:color="auto" w:fill="FFFFFF"/>
        </w:rPr>
        <w:tab/>
        <w:t>Description</w:t>
      </w:r>
    </w:p>
    <w:p w14:paraId="731B8FDC" w14:textId="77777777" w:rsidR="008902E3" w:rsidRPr="008902E3" w:rsidRDefault="008902E3" w:rsidP="008902E3">
      <w:pPr>
        <w:pBdr>
          <w:top w:val="single" w:sz="4" w:space="1" w:color="auto"/>
          <w:left w:val="single" w:sz="4" w:space="4" w:color="auto"/>
          <w:bottom w:val="single" w:sz="4" w:space="1" w:color="auto"/>
          <w:right w:val="single" w:sz="4" w:space="4" w:color="auto"/>
        </w:pBdr>
        <w:rPr>
          <w:rFonts w:ascii="Verdana" w:hAnsi="Verdana"/>
          <w:color w:val="000000"/>
          <w:shd w:val="clear" w:color="auto" w:fill="FFFFFF"/>
        </w:rPr>
      </w:pPr>
      <w:r w:rsidRPr="008902E3">
        <w:rPr>
          <w:rFonts w:ascii="Verdana" w:hAnsi="Verdana"/>
          <w:color w:val="000000"/>
          <w:shd w:val="clear" w:color="auto" w:fill="FFFFFF"/>
        </w:rPr>
        <w:t>&lt;</w:t>
      </w:r>
      <w:proofErr w:type="spellStart"/>
      <w:r w:rsidRPr="008902E3">
        <w:rPr>
          <w:rFonts w:ascii="Verdana" w:hAnsi="Verdana"/>
          <w:color w:val="000000"/>
          <w:shd w:val="clear" w:color="auto" w:fill="FFFFFF"/>
        </w:rPr>
        <w:t>ul</w:t>
      </w:r>
      <w:proofErr w:type="spellEnd"/>
      <w:r w:rsidRPr="008902E3">
        <w:rPr>
          <w:rFonts w:ascii="Verdana" w:hAnsi="Verdana"/>
          <w:color w:val="000000"/>
          <w:shd w:val="clear" w:color="auto" w:fill="FFFFFF"/>
        </w:rPr>
        <w:t>&gt;</w:t>
      </w:r>
      <w:r w:rsidRPr="008902E3">
        <w:rPr>
          <w:rFonts w:ascii="Verdana" w:hAnsi="Verdana"/>
          <w:color w:val="000000"/>
          <w:shd w:val="clear" w:color="auto" w:fill="FFFFFF"/>
        </w:rPr>
        <w:tab/>
        <w:t>Defines an unordered list</w:t>
      </w:r>
    </w:p>
    <w:p w14:paraId="036ADB2B" w14:textId="77777777" w:rsidR="008902E3" w:rsidRPr="008902E3" w:rsidRDefault="008902E3" w:rsidP="008902E3">
      <w:pPr>
        <w:pBdr>
          <w:top w:val="single" w:sz="4" w:space="1" w:color="auto"/>
          <w:left w:val="single" w:sz="4" w:space="4" w:color="auto"/>
          <w:bottom w:val="single" w:sz="4" w:space="1" w:color="auto"/>
          <w:right w:val="single" w:sz="4" w:space="4" w:color="auto"/>
        </w:pBdr>
        <w:rPr>
          <w:rFonts w:ascii="Verdana" w:hAnsi="Verdana"/>
          <w:color w:val="000000"/>
          <w:shd w:val="clear" w:color="auto" w:fill="FFFFFF"/>
        </w:rPr>
      </w:pPr>
      <w:r w:rsidRPr="008902E3">
        <w:rPr>
          <w:rFonts w:ascii="Verdana" w:hAnsi="Verdana"/>
          <w:color w:val="000000"/>
          <w:shd w:val="clear" w:color="auto" w:fill="FFFFFF"/>
        </w:rPr>
        <w:t>&lt;</w:t>
      </w:r>
      <w:proofErr w:type="spellStart"/>
      <w:r w:rsidRPr="008902E3">
        <w:rPr>
          <w:rFonts w:ascii="Verdana" w:hAnsi="Verdana"/>
          <w:color w:val="000000"/>
          <w:shd w:val="clear" w:color="auto" w:fill="FFFFFF"/>
        </w:rPr>
        <w:t>ol</w:t>
      </w:r>
      <w:proofErr w:type="spellEnd"/>
      <w:r w:rsidRPr="008902E3">
        <w:rPr>
          <w:rFonts w:ascii="Verdana" w:hAnsi="Verdana"/>
          <w:color w:val="000000"/>
          <w:shd w:val="clear" w:color="auto" w:fill="FFFFFF"/>
        </w:rPr>
        <w:t>&gt;</w:t>
      </w:r>
      <w:r w:rsidRPr="008902E3">
        <w:rPr>
          <w:rFonts w:ascii="Verdana" w:hAnsi="Verdana"/>
          <w:color w:val="000000"/>
          <w:shd w:val="clear" w:color="auto" w:fill="FFFFFF"/>
        </w:rPr>
        <w:tab/>
        <w:t>Defines an ordered list</w:t>
      </w:r>
    </w:p>
    <w:p w14:paraId="3566B7FE" w14:textId="77777777" w:rsidR="008902E3" w:rsidRPr="008902E3" w:rsidRDefault="008902E3" w:rsidP="008902E3">
      <w:pPr>
        <w:pBdr>
          <w:top w:val="single" w:sz="4" w:space="1" w:color="auto"/>
          <w:left w:val="single" w:sz="4" w:space="4" w:color="auto"/>
          <w:bottom w:val="single" w:sz="4" w:space="1" w:color="auto"/>
          <w:right w:val="single" w:sz="4" w:space="4" w:color="auto"/>
        </w:pBdr>
        <w:rPr>
          <w:rFonts w:ascii="Verdana" w:hAnsi="Verdana"/>
          <w:color w:val="000000"/>
          <w:shd w:val="clear" w:color="auto" w:fill="FFFFFF"/>
        </w:rPr>
      </w:pPr>
      <w:r w:rsidRPr="008902E3">
        <w:rPr>
          <w:rFonts w:ascii="Verdana" w:hAnsi="Verdana"/>
          <w:color w:val="000000"/>
          <w:shd w:val="clear" w:color="auto" w:fill="FFFFFF"/>
        </w:rPr>
        <w:t>&lt;li&gt;</w:t>
      </w:r>
      <w:r w:rsidRPr="008902E3">
        <w:rPr>
          <w:rFonts w:ascii="Verdana" w:hAnsi="Verdana"/>
          <w:color w:val="000000"/>
          <w:shd w:val="clear" w:color="auto" w:fill="FFFFFF"/>
        </w:rPr>
        <w:tab/>
        <w:t>Defines a list item</w:t>
      </w:r>
    </w:p>
    <w:p w14:paraId="40AD6E07" w14:textId="77777777" w:rsidR="008902E3" w:rsidRPr="008902E3" w:rsidRDefault="008902E3" w:rsidP="008902E3">
      <w:pPr>
        <w:pBdr>
          <w:top w:val="single" w:sz="4" w:space="1" w:color="auto"/>
          <w:left w:val="single" w:sz="4" w:space="4" w:color="auto"/>
          <w:bottom w:val="single" w:sz="4" w:space="1" w:color="auto"/>
          <w:right w:val="single" w:sz="4" w:space="4" w:color="auto"/>
        </w:pBdr>
        <w:rPr>
          <w:rFonts w:ascii="Verdana" w:hAnsi="Verdana"/>
          <w:color w:val="000000"/>
          <w:shd w:val="clear" w:color="auto" w:fill="FFFFFF"/>
        </w:rPr>
      </w:pPr>
      <w:r w:rsidRPr="008902E3">
        <w:rPr>
          <w:rFonts w:ascii="Verdana" w:hAnsi="Verdana"/>
          <w:color w:val="000000"/>
          <w:shd w:val="clear" w:color="auto" w:fill="FFFFFF"/>
        </w:rPr>
        <w:t>&lt;dl&gt;</w:t>
      </w:r>
      <w:r w:rsidRPr="008902E3">
        <w:rPr>
          <w:rFonts w:ascii="Verdana" w:hAnsi="Verdana"/>
          <w:color w:val="000000"/>
          <w:shd w:val="clear" w:color="auto" w:fill="FFFFFF"/>
        </w:rPr>
        <w:tab/>
        <w:t>Defines a description list</w:t>
      </w:r>
    </w:p>
    <w:p w14:paraId="5862EBD1" w14:textId="77777777" w:rsidR="008902E3" w:rsidRPr="008902E3" w:rsidRDefault="008902E3" w:rsidP="008902E3">
      <w:pPr>
        <w:pBdr>
          <w:top w:val="single" w:sz="4" w:space="1" w:color="auto"/>
          <w:left w:val="single" w:sz="4" w:space="4" w:color="auto"/>
          <w:bottom w:val="single" w:sz="4" w:space="1" w:color="auto"/>
          <w:right w:val="single" w:sz="4" w:space="4" w:color="auto"/>
        </w:pBdr>
        <w:rPr>
          <w:rFonts w:ascii="Verdana" w:hAnsi="Verdana"/>
          <w:color w:val="000000"/>
          <w:shd w:val="clear" w:color="auto" w:fill="FFFFFF"/>
        </w:rPr>
      </w:pPr>
      <w:r w:rsidRPr="008902E3">
        <w:rPr>
          <w:rFonts w:ascii="Verdana" w:hAnsi="Verdana"/>
          <w:color w:val="000000"/>
          <w:shd w:val="clear" w:color="auto" w:fill="FFFFFF"/>
        </w:rPr>
        <w:t>&lt;dt&gt;</w:t>
      </w:r>
      <w:r w:rsidRPr="008902E3">
        <w:rPr>
          <w:rFonts w:ascii="Verdana" w:hAnsi="Verdana"/>
          <w:color w:val="000000"/>
          <w:shd w:val="clear" w:color="auto" w:fill="FFFFFF"/>
        </w:rPr>
        <w:tab/>
        <w:t>Defines a term in a description list</w:t>
      </w:r>
    </w:p>
    <w:p w14:paraId="3B0D8074" w14:textId="4BEF254C" w:rsidR="008902E3" w:rsidRDefault="008902E3" w:rsidP="008902E3">
      <w:pPr>
        <w:pBdr>
          <w:top w:val="single" w:sz="4" w:space="1" w:color="auto"/>
          <w:left w:val="single" w:sz="4" w:space="4" w:color="auto"/>
          <w:bottom w:val="single" w:sz="4" w:space="1" w:color="auto"/>
          <w:right w:val="single" w:sz="4" w:space="4" w:color="auto"/>
        </w:pBdr>
        <w:rPr>
          <w:rFonts w:ascii="Verdana" w:hAnsi="Verdana"/>
          <w:color w:val="000000"/>
          <w:shd w:val="clear" w:color="auto" w:fill="FFFFFF"/>
        </w:rPr>
      </w:pPr>
      <w:r w:rsidRPr="008902E3">
        <w:rPr>
          <w:rFonts w:ascii="Verdana" w:hAnsi="Verdana"/>
          <w:color w:val="000000"/>
          <w:shd w:val="clear" w:color="auto" w:fill="FFFFFF"/>
        </w:rPr>
        <w:t>&lt;dd&gt;</w:t>
      </w:r>
      <w:r w:rsidRPr="008902E3">
        <w:rPr>
          <w:rFonts w:ascii="Verdana" w:hAnsi="Verdana"/>
          <w:color w:val="000000"/>
          <w:shd w:val="clear" w:color="auto" w:fill="FFFFFF"/>
        </w:rPr>
        <w:tab/>
        <w:t>Describes the term in a description list</w:t>
      </w:r>
    </w:p>
    <w:p w14:paraId="3076A349" w14:textId="5262F6B8" w:rsidR="008902E3" w:rsidRDefault="008902E3" w:rsidP="008902E3">
      <w:pPr>
        <w:rPr>
          <w:rFonts w:ascii="Verdana" w:hAnsi="Verdana"/>
          <w:color w:val="000000"/>
          <w:shd w:val="clear" w:color="auto" w:fill="FFFFFF"/>
        </w:rPr>
      </w:pPr>
    </w:p>
    <w:p w14:paraId="399FCA75" w14:textId="4226CDA2" w:rsidR="008902E3" w:rsidRDefault="008902E3" w:rsidP="008902E3">
      <w:pPr>
        <w:rPr>
          <w:rFonts w:ascii="Verdana" w:hAnsi="Verdana"/>
          <w:color w:val="000000"/>
          <w:shd w:val="clear" w:color="auto" w:fill="FFFFFF"/>
        </w:rPr>
      </w:pPr>
    </w:p>
    <w:p w14:paraId="65ABA59A" w14:textId="04FCF86A" w:rsidR="008902E3" w:rsidRDefault="008902E3" w:rsidP="008902E3">
      <w:pPr>
        <w:rPr>
          <w:rFonts w:ascii="Verdana" w:hAnsi="Verdana"/>
          <w:color w:val="000000"/>
          <w:shd w:val="clear" w:color="auto" w:fill="FFFFFF"/>
        </w:rPr>
      </w:pPr>
    </w:p>
    <w:p w14:paraId="77D2AA75" w14:textId="67E2544C" w:rsidR="008902E3" w:rsidRDefault="008902E3" w:rsidP="008902E3">
      <w:pPr>
        <w:rPr>
          <w:rFonts w:ascii="Verdana" w:hAnsi="Verdana"/>
          <w:color w:val="000000"/>
          <w:shd w:val="clear" w:color="auto" w:fill="FFFFFF"/>
        </w:rPr>
      </w:pPr>
    </w:p>
    <w:p w14:paraId="70C8C2F2" w14:textId="60EBA7DC" w:rsidR="008902E3" w:rsidRDefault="008902E3" w:rsidP="008902E3">
      <w:pPr>
        <w:rPr>
          <w:rFonts w:ascii="Verdana" w:hAnsi="Verdana"/>
          <w:color w:val="000000"/>
          <w:shd w:val="clear" w:color="auto" w:fill="FFFFFF"/>
        </w:rPr>
      </w:pPr>
    </w:p>
    <w:p w14:paraId="4B939D21" w14:textId="78FFDEA4" w:rsidR="008902E3" w:rsidRDefault="008902E3" w:rsidP="008902E3">
      <w:pPr>
        <w:rPr>
          <w:rFonts w:ascii="Verdana" w:hAnsi="Verdana"/>
          <w:color w:val="000000"/>
          <w:shd w:val="clear" w:color="auto" w:fill="FFFFFF"/>
        </w:rPr>
      </w:pPr>
    </w:p>
    <w:p w14:paraId="12454AE1" w14:textId="1D10ACF6" w:rsidR="008902E3" w:rsidRDefault="008902E3" w:rsidP="002A5713">
      <w:pPr>
        <w:rPr>
          <w:rFonts w:ascii="Verdana" w:hAnsi="Verdana"/>
          <w:color w:val="000000"/>
          <w:shd w:val="clear" w:color="auto" w:fill="FFFFFF"/>
        </w:rPr>
      </w:pPr>
    </w:p>
    <w:p w14:paraId="23C824F9" w14:textId="77777777" w:rsidR="008902E3" w:rsidRDefault="008902E3" w:rsidP="002A5713"/>
    <w:p w14:paraId="685A6651" w14:textId="3F70E140" w:rsidR="003E1DD3" w:rsidRPr="006D6FFA" w:rsidRDefault="003E1DD3" w:rsidP="006D6FFA">
      <w:pPr>
        <w:pStyle w:val="Heading2"/>
        <w:rPr>
          <w:rStyle w:val="Hyperlink"/>
          <w:b w:val="0"/>
          <w:bCs/>
          <w:szCs w:val="32"/>
        </w:rPr>
      </w:pPr>
      <w:bookmarkStart w:id="77" w:name="_Toc114175528"/>
      <w:r w:rsidRPr="006D6FFA">
        <w:rPr>
          <w:b w:val="0"/>
          <w:bCs/>
          <w:szCs w:val="32"/>
        </w:rPr>
        <w:lastRenderedPageBreak/>
        <w:t>HTML </w:t>
      </w:r>
      <w:r w:rsidRPr="006D6FFA">
        <w:rPr>
          <w:rStyle w:val="Hyperlink"/>
          <w:b w:val="0"/>
          <w:bCs/>
          <w:szCs w:val="32"/>
        </w:rPr>
        <w:t>Ordered Lists</w:t>
      </w:r>
      <w:bookmarkEnd w:id="77"/>
    </w:p>
    <w:p w14:paraId="687E1D4E" w14:textId="77777777" w:rsidR="008902E3" w:rsidRPr="008902E3" w:rsidRDefault="008902E3" w:rsidP="008902E3"/>
    <w:p w14:paraId="4CEAFF99" w14:textId="655873FF" w:rsidR="00BB4267" w:rsidRDefault="007B1FDA" w:rsidP="00BB4267">
      <w:pPr>
        <w:rPr>
          <w:rFonts w:ascii="Verdana" w:hAnsi="Verdana"/>
          <w:color w:val="000000"/>
          <w:sz w:val="23"/>
          <w:szCs w:val="23"/>
          <w:shd w:val="clear" w:color="auto" w:fill="FFFFFF"/>
        </w:rPr>
      </w:pPr>
      <w:r>
        <w:rPr>
          <w:rFonts w:ascii="Verdana" w:hAnsi="Verdana"/>
          <w:color w:val="000000"/>
          <w:sz w:val="23"/>
          <w:szCs w:val="23"/>
          <w:shd w:val="clear" w:color="auto" w:fill="FFFFFF"/>
        </w:rPr>
        <w:t>An ordered list starts with the </w:t>
      </w:r>
      <w:r>
        <w:rPr>
          <w:rStyle w:val="Emphasis"/>
          <w:rFonts w:ascii="Consolas" w:eastAsiaTheme="majorEastAsia" w:hAnsi="Consolas"/>
          <w:color w:val="DC143C"/>
          <w:sz w:val="24"/>
          <w:szCs w:val="24"/>
        </w:rPr>
        <w:t>&lt;</w:t>
      </w:r>
      <w:proofErr w:type="spellStart"/>
      <w:r>
        <w:rPr>
          <w:rStyle w:val="Emphasis"/>
          <w:rFonts w:ascii="Consolas" w:eastAsiaTheme="majorEastAsia" w:hAnsi="Consolas"/>
          <w:color w:val="DC143C"/>
          <w:sz w:val="24"/>
          <w:szCs w:val="24"/>
        </w:rPr>
        <w:t>ol</w:t>
      </w:r>
      <w:proofErr w:type="spellEnd"/>
      <w:r>
        <w:rPr>
          <w:rStyle w:val="Emphasis"/>
          <w:rFonts w:ascii="Consolas" w:eastAsiaTheme="majorEastAsia" w:hAnsi="Consolas"/>
          <w:color w:val="DC143C"/>
          <w:sz w:val="24"/>
          <w:szCs w:val="24"/>
        </w:rPr>
        <w:t>&gt;</w:t>
      </w:r>
      <w:r>
        <w:rPr>
          <w:rFonts w:ascii="Verdana" w:hAnsi="Verdana"/>
          <w:color w:val="000000"/>
          <w:sz w:val="23"/>
          <w:szCs w:val="23"/>
          <w:shd w:val="clear" w:color="auto" w:fill="FFFFFF"/>
        </w:rPr>
        <w:t> tag. Each list item starts with the </w:t>
      </w:r>
      <w:r>
        <w:rPr>
          <w:rStyle w:val="Emphasis"/>
          <w:rFonts w:ascii="Consolas" w:eastAsiaTheme="majorEastAsia" w:hAnsi="Consolas"/>
          <w:color w:val="DC143C"/>
          <w:sz w:val="24"/>
          <w:szCs w:val="24"/>
        </w:rPr>
        <w:t>&lt;li&gt;</w:t>
      </w:r>
      <w:r>
        <w:rPr>
          <w:rFonts w:ascii="Verdana" w:hAnsi="Verdana"/>
          <w:color w:val="000000"/>
          <w:sz w:val="23"/>
          <w:szCs w:val="23"/>
          <w:shd w:val="clear" w:color="auto" w:fill="FFFFFF"/>
        </w:rPr>
        <w:t> tag.</w:t>
      </w:r>
    </w:p>
    <w:p w14:paraId="0D66DD40" w14:textId="2E1E112A" w:rsidR="007B1FDA" w:rsidRDefault="007B1FDA" w:rsidP="00BB4267">
      <w:pPr>
        <w:rPr>
          <w:rFonts w:ascii="Verdana" w:hAnsi="Verdana"/>
          <w:color w:val="000000"/>
          <w:shd w:val="clear" w:color="auto" w:fill="FFFFFF"/>
        </w:rPr>
      </w:pPr>
      <w:r>
        <w:rPr>
          <w:rFonts w:ascii="Verdana" w:hAnsi="Verdana"/>
          <w:color w:val="000000"/>
          <w:shd w:val="clear" w:color="auto" w:fill="FFFFFF"/>
        </w:rPr>
        <w:t>The HTML </w:t>
      </w:r>
      <w:r>
        <w:rPr>
          <w:rStyle w:val="Emphasis"/>
          <w:rFonts w:ascii="Consolas" w:eastAsiaTheme="majorEastAsia" w:hAnsi="Consolas"/>
          <w:color w:val="DC143C"/>
          <w:sz w:val="25"/>
          <w:szCs w:val="25"/>
        </w:rPr>
        <w:t>&lt;</w:t>
      </w:r>
      <w:proofErr w:type="spellStart"/>
      <w:r>
        <w:rPr>
          <w:rStyle w:val="Emphasis"/>
          <w:rFonts w:ascii="Consolas" w:eastAsiaTheme="majorEastAsia" w:hAnsi="Consolas"/>
          <w:color w:val="DC143C"/>
          <w:sz w:val="25"/>
          <w:szCs w:val="25"/>
        </w:rPr>
        <w:t>ol</w:t>
      </w:r>
      <w:proofErr w:type="spellEnd"/>
      <w:r>
        <w:rPr>
          <w:rStyle w:val="Emphasis"/>
          <w:rFonts w:ascii="Consolas" w:eastAsiaTheme="majorEastAsia" w:hAnsi="Consolas"/>
          <w:color w:val="DC143C"/>
          <w:sz w:val="25"/>
          <w:szCs w:val="25"/>
        </w:rPr>
        <w:t>&gt;</w:t>
      </w:r>
      <w:r>
        <w:rPr>
          <w:rFonts w:ascii="Verdana" w:hAnsi="Verdana"/>
          <w:color w:val="000000"/>
          <w:shd w:val="clear" w:color="auto" w:fill="FFFFFF"/>
        </w:rPr>
        <w:t> tag defines an ordered list. An ordered list can be numerical or alphabetical.</w:t>
      </w:r>
    </w:p>
    <w:tbl>
      <w:tblPr>
        <w:tblpPr w:leftFromText="180" w:rightFromText="180" w:vertAnchor="text" w:tblpX="28" w:tblpY="14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60"/>
      </w:tblGrid>
      <w:tr w:rsidR="001E796D" w14:paraId="7572E632" w14:textId="77777777" w:rsidTr="001E796D">
        <w:trPr>
          <w:trHeight w:val="4200"/>
        </w:trPr>
        <w:tc>
          <w:tcPr>
            <w:tcW w:w="5160" w:type="dxa"/>
          </w:tcPr>
          <w:p w14:paraId="3AF2233C" w14:textId="77777777" w:rsidR="001E796D" w:rsidRDefault="001E796D" w:rsidP="001E796D">
            <w:r>
              <w:t>&lt;!DOCTYPE html&gt;</w:t>
            </w:r>
          </w:p>
          <w:p w14:paraId="763E7CBA" w14:textId="77777777" w:rsidR="001E796D" w:rsidRDefault="001E796D" w:rsidP="001E796D">
            <w:r>
              <w:t>&lt;html&gt;</w:t>
            </w:r>
          </w:p>
          <w:p w14:paraId="5643D3CB" w14:textId="77777777" w:rsidR="001E796D" w:rsidRDefault="001E796D" w:rsidP="001E796D">
            <w:r>
              <w:t>&lt;body&gt;</w:t>
            </w:r>
          </w:p>
          <w:p w14:paraId="24F25C32" w14:textId="77777777" w:rsidR="001E796D" w:rsidRDefault="001E796D" w:rsidP="001E796D">
            <w:r>
              <w:t>&lt;h2&gt;An ordered HTML list&lt;/h2&gt;</w:t>
            </w:r>
          </w:p>
          <w:p w14:paraId="07A3A67A" w14:textId="77777777" w:rsidR="001E796D" w:rsidRDefault="001E796D" w:rsidP="001E796D">
            <w:r>
              <w:t>&lt;</w:t>
            </w:r>
            <w:proofErr w:type="spellStart"/>
            <w:r>
              <w:t>ol</w:t>
            </w:r>
            <w:proofErr w:type="spellEnd"/>
            <w:r>
              <w:t>&gt;</w:t>
            </w:r>
          </w:p>
          <w:p w14:paraId="2C3650EB" w14:textId="77777777" w:rsidR="001E796D" w:rsidRDefault="001E796D" w:rsidP="001E796D">
            <w:r>
              <w:t xml:space="preserve">  &lt;li&gt;Coffee&lt;/li&gt;</w:t>
            </w:r>
          </w:p>
          <w:p w14:paraId="3ACB07FF" w14:textId="77777777" w:rsidR="001E796D" w:rsidRDefault="001E796D" w:rsidP="001E796D">
            <w:r>
              <w:t xml:space="preserve">  &lt;li&gt;Tea&lt;/li&gt;</w:t>
            </w:r>
          </w:p>
          <w:p w14:paraId="19FEA1CF" w14:textId="77777777" w:rsidR="001E796D" w:rsidRDefault="001E796D" w:rsidP="001E796D">
            <w:r>
              <w:t xml:space="preserve">  &lt;li&gt;Milk&lt;/li&gt;</w:t>
            </w:r>
          </w:p>
          <w:p w14:paraId="58924E07" w14:textId="77777777" w:rsidR="001E796D" w:rsidRDefault="001E796D" w:rsidP="001E796D">
            <w:r>
              <w:t>&lt;/</w:t>
            </w:r>
            <w:proofErr w:type="spellStart"/>
            <w:r>
              <w:t>ol</w:t>
            </w:r>
            <w:proofErr w:type="spellEnd"/>
            <w:r>
              <w:t xml:space="preserve">&gt;  </w:t>
            </w:r>
          </w:p>
          <w:p w14:paraId="3EB8D92C" w14:textId="77777777" w:rsidR="001E796D" w:rsidRDefault="001E796D" w:rsidP="001E796D">
            <w:r>
              <w:t>&lt;/body&gt;</w:t>
            </w:r>
          </w:p>
          <w:p w14:paraId="06C60322" w14:textId="54704207" w:rsidR="001E796D" w:rsidRDefault="001E796D" w:rsidP="001E796D">
            <w:r>
              <w:t>&lt;/html&gt;</w:t>
            </w:r>
          </w:p>
        </w:tc>
      </w:tr>
    </w:tbl>
    <w:tbl>
      <w:tblPr>
        <w:tblpPr w:leftFromText="180" w:rightFromText="180" w:vertAnchor="text" w:horzAnchor="page" w:tblpX="6840" w:tblpY="22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3"/>
      </w:tblGrid>
      <w:tr w:rsidR="001E796D" w14:paraId="0D67CA05" w14:textId="77777777" w:rsidTr="001E796D">
        <w:trPr>
          <w:trHeight w:val="4160"/>
        </w:trPr>
        <w:tc>
          <w:tcPr>
            <w:tcW w:w="3293" w:type="dxa"/>
          </w:tcPr>
          <w:p w14:paraId="179072B0" w14:textId="77777777" w:rsidR="00BC62FF" w:rsidRDefault="00BC62FF" w:rsidP="00BC62FF">
            <w:pPr>
              <w:pStyle w:val="Heading2"/>
              <w:rPr>
                <w:color w:val="000000"/>
              </w:rPr>
            </w:pPr>
            <w:bookmarkStart w:id="78" w:name="_Toc114175529"/>
            <w:r>
              <w:rPr>
                <w:color w:val="000000"/>
              </w:rPr>
              <w:t>An ordered HTML list</w:t>
            </w:r>
            <w:bookmarkEnd w:id="78"/>
          </w:p>
          <w:p w14:paraId="1B8C95D8" w14:textId="77777777" w:rsidR="00BC62FF" w:rsidRDefault="00BC62FF" w:rsidP="00BC62FF">
            <w:pPr>
              <w:numPr>
                <w:ilvl w:val="0"/>
                <w:numId w:val="9"/>
              </w:numPr>
              <w:spacing w:before="100" w:beforeAutospacing="1" w:after="100" w:afterAutospacing="1" w:line="240" w:lineRule="auto"/>
              <w:rPr>
                <w:color w:val="000000"/>
                <w:sz w:val="27"/>
                <w:szCs w:val="27"/>
              </w:rPr>
            </w:pPr>
            <w:r>
              <w:rPr>
                <w:color w:val="000000"/>
                <w:sz w:val="27"/>
                <w:szCs w:val="27"/>
              </w:rPr>
              <w:t>Coffee</w:t>
            </w:r>
          </w:p>
          <w:p w14:paraId="7B5D3304" w14:textId="77777777" w:rsidR="00BC62FF" w:rsidRDefault="00BC62FF" w:rsidP="00BC62FF">
            <w:pPr>
              <w:numPr>
                <w:ilvl w:val="0"/>
                <w:numId w:val="9"/>
              </w:numPr>
              <w:spacing w:before="100" w:beforeAutospacing="1" w:after="100" w:afterAutospacing="1" w:line="240" w:lineRule="auto"/>
              <w:rPr>
                <w:color w:val="000000"/>
                <w:sz w:val="27"/>
                <w:szCs w:val="27"/>
              </w:rPr>
            </w:pPr>
            <w:r>
              <w:rPr>
                <w:color w:val="000000"/>
                <w:sz w:val="27"/>
                <w:szCs w:val="27"/>
              </w:rPr>
              <w:t>Tea</w:t>
            </w:r>
          </w:p>
          <w:p w14:paraId="417B1F75" w14:textId="77777777" w:rsidR="00BC62FF" w:rsidRDefault="00BC62FF" w:rsidP="00BC62FF">
            <w:pPr>
              <w:numPr>
                <w:ilvl w:val="0"/>
                <w:numId w:val="9"/>
              </w:numPr>
              <w:spacing w:before="100" w:beforeAutospacing="1" w:after="100" w:afterAutospacing="1" w:line="240" w:lineRule="auto"/>
              <w:rPr>
                <w:color w:val="000000"/>
                <w:sz w:val="27"/>
                <w:szCs w:val="27"/>
              </w:rPr>
            </w:pPr>
            <w:r>
              <w:rPr>
                <w:color w:val="000000"/>
                <w:sz w:val="27"/>
                <w:szCs w:val="27"/>
              </w:rPr>
              <w:t>Milk</w:t>
            </w:r>
          </w:p>
          <w:p w14:paraId="623C6A27" w14:textId="77777777" w:rsidR="001E796D" w:rsidRDefault="001E796D" w:rsidP="001E796D"/>
          <w:p w14:paraId="09C3F917" w14:textId="77777777" w:rsidR="00BC62FF" w:rsidRDefault="00BC62FF" w:rsidP="001E796D"/>
          <w:p w14:paraId="77B15E3C" w14:textId="77777777" w:rsidR="00BC62FF" w:rsidRDefault="00BC62FF" w:rsidP="001E796D"/>
          <w:p w14:paraId="44896432" w14:textId="77777777" w:rsidR="00BC62FF" w:rsidRDefault="00BC62FF" w:rsidP="001E796D"/>
          <w:p w14:paraId="50851BEC" w14:textId="77777777" w:rsidR="00BC62FF" w:rsidRDefault="00BC62FF" w:rsidP="001E796D"/>
          <w:p w14:paraId="113084EA" w14:textId="1D8D1B55" w:rsidR="00BC62FF" w:rsidRDefault="00BC62FF" w:rsidP="001E796D"/>
        </w:tc>
      </w:tr>
    </w:tbl>
    <w:p w14:paraId="1900290B" w14:textId="363353C1" w:rsidR="00BC62FF" w:rsidRDefault="00BC62FF" w:rsidP="002A5713"/>
    <w:p w14:paraId="623FAE89" w14:textId="77777777" w:rsidR="00CF7344" w:rsidRPr="00CF7344" w:rsidRDefault="00CF7344" w:rsidP="00CF7344">
      <w:pPr>
        <w:rPr>
          <w:b/>
          <w:bCs/>
          <w:sz w:val="32"/>
          <w:szCs w:val="32"/>
        </w:rPr>
      </w:pPr>
      <w:r w:rsidRPr="00CF7344">
        <w:rPr>
          <w:b/>
          <w:bCs/>
          <w:sz w:val="32"/>
          <w:szCs w:val="32"/>
        </w:rPr>
        <w:t>Ordered HTML List - The Type Attribute</w:t>
      </w:r>
    </w:p>
    <w:p w14:paraId="4017A5EC" w14:textId="77777777" w:rsidR="00CF7344" w:rsidRDefault="00CF7344" w:rsidP="00CF7344">
      <w:r>
        <w:t>The type attribute of the &lt;</w:t>
      </w:r>
      <w:proofErr w:type="spellStart"/>
      <w:r>
        <w:t>ol</w:t>
      </w:r>
      <w:proofErr w:type="spellEnd"/>
      <w:r>
        <w:t>&gt; tag, defines the type of the list item marker:</w:t>
      </w:r>
    </w:p>
    <w:p w14:paraId="664514A4" w14:textId="77777777" w:rsidR="00CF7344" w:rsidRDefault="00CF7344" w:rsidP="00CF7344"/>
    <w:p w14:paraId="0335C37B" w14:textId="6D23B309" w:rsidR="00CF7344" w:rsidRDefault="00CF7344" w:rsidP="00CF7344">
      <w:pPr>
        <w:pBdr>
          <w:top w:val="single" w:sz="4" w:space="1" w:color="auto"/>
          <w:left w:val="single" w:sz="4" w:space="4" w:color="auto"/>
          <w:bottom w:val="single" w:sz="4" w:space="1" w:color="auto"/>
          <w:right w:val="single" w:sz="4" w:space="4" w:color="auto"/>
        </w:pBdr>
      </w:pPr>
      <w:r>
        <w:t>Type</w:t>
      </w:r>
      <w:r>
        <w:tab/>
        <w:t xml:space="preserve">             Description</w:t>
      </w:r>
    </w:p>
    <w:p w14:paraId="4098E860" w14:textId="77777777" w:rsidR="00CF7344" w:rsidRDefault="00CF7344" w:rsidP="00CF7344">
      <w:pPr>
        <w:pBdr>
          <w:top w:val="single" w:sz="4" w:space="1" w:color="auto"/>
          <w:left w:val="single" w:sz="4" w:space="4" w:color="auto"/>
          <w:bottom w:val="single" w:sz="4" w:space="1" w:color="auto"/>
          <w:right w:val="single" w:sz="4" w:space="4" w:color="auto"/>
        </w:pBdr>
      </w:pPr>
      <w:r>
        <w:t>type="1"</w:t>
      </w:r>
      <w:r>
        <w:tab/>
        <w:t>The list items will be numbered with numbers (default)</w:t>
      </w:r>
    </w:p>
    <w:p w14:paraId="4517888A" w14:textId="77777777" w:rsidR="00CF7344" w:rsidRDefault="00CF7344" w:rsidP="00CF7344">
      <w:pPr>
        <w:pBdr>
          <w:top w:val="single" w:sz="4" w:space="1" w:color="auto"/>
          <w:left w:val="single" w:sz="4" w:space="4" w:color="auto"/>
          <w:bottom w:val="single" w:sz="4" w:space="1" w:color="auto"/>
          <w:right w:val="single" w:sz="4" w:space="4" w:color="auto"/>
        </w:pBdr>
      </w:pPr>
      <w:r>
        <w:t>type="A"</w:t>
      </w:r>
      <w:r>
        <w:tab/>
        <w:t>The list items will be numbered with uppercase letters</w:t>
      </w:r>
    </w:p>
    <w:p w14:paraId="32DDE290" w14:textId="77777777" w:rsidR="00CF7344" w:rsidRDefault="00CF7344" w:rsidP="00CF7344">
      <w:pPr>
        <w:pBdr>
          <w:top w:val="single" w:sz="4" w:space="1" w:color="auto"/>
          <w:left w:val="single" w:sz="4" w:space="4" w:color="auto"/>
          <w:bottom w:val="single" w:sz="4" w:space="1" w:color="auto"/>
          <w:right w:val="single" w:sz="4" w:space="4" w:color="auto"/>
        </w:pBdr>
      </w:pPr>
      <w:r>
        <w:t>type="a"</w:t>
      </w:r>
      <w:r>
        <w:tab/>
        <w:t>The list items will be numbered with lowercase letters</w:t>
      </w:r>
    </w:p>
    <w:p w14:paraId="05496C48" w14:textId="77777777" w:rsidR="00CF7344" w:rsidRDefault="00CF7344" w:rsidP="00CF7344">
      <w:pPr>
        <w:pBdr>
          <w:top w:val="single" w:sz="4" w:space="1" w:color="auto"/>
          <w:left w:val="single" w:sz="4" w:space="4" w:color="auto"/>
          <w:bottom w:val="single" w:sz="4" w:space="1" w:color="auto"/>
          <w:right w:val="single" w:sz="4" w:space="4" w:color="auto"/>
        </w:pBdr>
      </w:pPr>
      <w:r>
        <w:t>type="I"</w:t>
      </w:r>
      <w:r>
        <w:tab/>
        <w:t>The list items will be numbered with uppercase roman numbers</w:t>
      </w:r>
    </w:p>
    <w:p w14:paraId="6A20D4E6" w14:textId="2E17C022" w:rsidR="00BC62FF" w:rsidRDefault="00CF7344" w:rsidP="00CF7344">
      <w:pPr>
        <w:pBdr>
          <w:top w:val="single" w:sz="4" w:space="1" w:color="auto"/>
          <w:left w:val="single" w:sz="4" w:space="4" w:color="auto"/>
          <w:bottom w:val="single" w:sz="4" w:space="1" w:color="auto"/>
          <w:right w:val="single" w:sz="4" w:space="4" w:color="auto"/>
        </w:pBdr>
      </w:pPr>
      <w:r>
        <w:t>type="</w:t>
      </w:r>
      <w:proofErr w:type="spellStart"/>
      <w:r>
        <w:t>i</w:t>
      </w:r>
      <w:proofErr w:type="spellEnd"/>
      <w:r>
        <w:t>"</w:t>
      </w:r>
      <w:r>
        <w:tab/>
        <w:t>The list items will be numbered with lowercase roman numbers</w:t>
      </w:r>
    </w:p>
    <w:p w14:paraId="6032A168" w14:textId="1166F072" w:rsidR="00E20F50" w:rsidRDefault="00E20F50" w:rsidP="00E20F50"/>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6"/>
        <w:gridCol w:w="360"/>
        <w:gridCol w:w="2366"/>
        <w:gridCol w:w="467"/>
        <w:gridCol w:w="2366"/>
      </w:tblGrid>
      <w:tr w:rsidR="008E5B4F" w14:paraId="0B700CC4" w14:textId="3573536C" w:rsidTr="008E5B4F">
        <w:trPr>
          <w:trHeight w:val="1720"/>
        </w:trPr>
        <w:tc>
          <w:tcPr>
            <w:tcW w:w="2446" w:type="dxa"/>
          </w:tcPr>
          <w:p w14:paraId="093683EF" w14:textId="7C2E22A3" w:rsidR="008E5B4F" w:rsidRDefault="008E5B4F" w:rsidP="008E5B4F">
            <w:pPr>
              <w:ind w:left="80"/>
              <w:rPr>
                <w:rStyle w:val="tagnamecolor"/>
                <w:rFonts w:ascii="Consolas" w:hAnsi="Consolas"/>
                <w:color w:val="0000CD"/>
                <w:sz w:val="23"/>
                <w:szCs w:val="23"/>
              </w:rPr>
            </w:pPr>
            <w:r>
              <w:rPr>
                <w:rStyle w:val="tagnamecolor"/>
                <w:rFonts w:ascii="Consolas" w:hAnsi="Consolas"/>
                <w:color w:val="0000CD"/>
                <w:sz w:val="23"/>
                <w:szCs w:val="23"/>
              </w:rPr>
              <w:lastRenderedPageBreak/>
              <w:t>&lt;</w:t>
            </w:r>
            <w:proofErr w:type="spellStart"/>
            <w:r>
              <w:rPr>
                <w:rStyle w:val="HTMLCode"/>
                <w:rFonts w:ascii="Consolas" w:eastAsiaTheme="minorHAnsi" w:hAnsi="Consolas"/>
                <w:color w:val="A52A2A"/>
                <w:sz w:val="23"/>
              </w:rPr>
              <w:t>ol</w:t>
            </w:r>
            <w:proofErr w:type="spellEnd"/>
            <w:r>
              <w:rPr>
                <w:rStyle w:val="tagcolor"/>
                <w:rFonts w:ascii="Consolas" w:hAnsi="Consolas"/>
                <w:color w:val="FF0000"/>
                <w:sz w:val="23"/>
                <w:szCs w:val="23"/>
              </w:rPr>
              <w:t> type</w:t>
            </w:r>
            <w:r>
              <w:rPr>
                <w:rStyle w:val="colorh1"/>
                <w:rFonts w:ascii="Consolas" w:hAnsi="Consolas"/>
                <w:color w:val="0000CD"/>
                <w:sz w:val="23"/>
                <w:szCs w:val="23"/>
              </w:rPr>
              <w:t>="1"</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Coffee</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Tea</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Milk</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rPr>
              <w:t>/</w:t>
            </w:r>
            <w:proofErr w:type="spellStart"/>
            <w:r>
              <w:rPr>
                <w:rStyle w:val="HTMLCode"/>
                <w:rFonts w:ascii="Consolas" w:eastAsiaTheme="minorHAnsi" w:hAnsi="Consolas"/>
                <w:color w:val="A52A2A"/>
                <w:sz w:val="23"/>
              </w:rPr>
              <w:t>ol</w:t>
            </w:r>
            <w:proofErr w:type="spellEnd"/>
            <w:r>
              <w:rPr>
                <w:rStyle w:val="tagnamecolor"/>
                <w:rFonts w:ascii="Consolas" w:hAnsi="Consolas"/>
                <w:color w:val="0000CD"/>
                <w:sz w:val="23"/>
                <w:szCs w:val="23"/>
              </w:rPr>
              <w:t>&gt;</w:t>
            </w:r>
          </w:p>
        </w:tc>
        <w:tc>
          <w:tcPr>
            <w:tcW w:w="360" w:type="dxa"/>
            <w:tcBorders>
              <w:top w:val="nil"/>
              <w:bottom w:val="nil"/>
            </w:tcBorders>
            <w:shd w:val="clear" w:color="auto" w:fill="auto"/>
          </w:tcPr>
          <w:p w14:paraId="728F6D1E" w14:textId="77777777" w:rsidR="008E5B4F" w:rsidRDefault="008E5B4F">
            <w:pPr>
              <w:rPr>
                <w:rStyle w:val="tagnamecolor"/>
                <w:rFonts w:ascii="Consolas" w:hAnsi="Consolas"/>
                <w:color w:val="0000CD"/>
                <w:sz w:val="23"/>
                <w:szCs w:val="23"/>
              </w:rPr>
            </w:pPr>
          </w:p>
        </w:tc>
        <w:tc>
          <w:tcPr>
            <w:tcW w:w="2227" w:type="dxa"/>
            <w:shd w:val="clear" w:color="auto" w:fill="auto"/>
          </w:tcPr>
          <w:p w14:paraId="2EE8F6D2" w14:textId="45F2F2AB" w:rsidR="008E5B4F" w:rsidRDefault="00443778">
            <w:pPr>
              <w:rPr>
                <w:rStyle w:val="tagnamecolor"/>
                <w:rFonts w:ascii="Consolas" w:hAnsi="Consolas"/>
                <w:color w:val="0000CD"/>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rPr>
              <w:t>ol</w:t>
            </w:r>
            <w:proofErr w:type="spellEnd"/>
            <w:r>
              <w:rPr>
                <w:rStyle w:val="tagcolor"/>
                <w:rFonts w:ascii="Consolas" w:hAnsi="Consolas"/>
                <w:color w:val="FF0000"/>
                <w:sz w:val="23"/>
                <w:szCs w:val="23"/>
              </w:rPr>
              <w:t> type</w:t>
            </w:r>
            <w:r>
              <w:rPr>
                <w:rStyle w:val="colorh1"/>
                <w:rFonts w:ascii="Consolas" w:hAnsi="Consolas"/>
                <w:color w:val="0000CD"/>
                <w:sz w:val="23"/>
                <w:szCs w:val="23"/>
              </w:rPr>
              <w:t>="A"</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Coffee</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Tea</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Milk</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rPr>
              <w:t>/</w:t>
            </w:r>
            <w:proofErr w:type="spellStart"/>
            <w:r>
              <w:rPr>
                <w:rStyle w:val="HTMLCode"/>
                <w:rFonts w:ascii="Consolas" w:eastAsiaTheme="minorHAnsi" w:hAnsi="Consolas"/>
                <w:color w:val="A52A2A"/>
                <w:sz w:val="23"/>
              </w:rPr>
              <w:t>ol</w:t>
            </w:r>
            <w:proofErr w:type="spellEnd"/>
            <w:r>
              <w:rPr>
                <w:rStyle w:val="tagnamecolor"/>
                <w:rFonts w:ascii="Consolas" w:hAnsi="Consolas"/>
                <w:color w:val="0000CD"/>
                <w:sz w:val="23"/>
                <w:szCs w:val="23"/>
              </w:rPr>
              <w:t>&gt;</w:t>
            </w:r>
          </w:p>
        </w:tc>
        <w:tc>
          <w:tcPr>
            <w:tcW w:w="467" w:type="dxa"/>
            <w:tcBorders>
              <w:top w:val="nil"/>
              <w:bottom w:val="nil"/>
            </w:tcBorders>
            <w:shd w:val="clear" w:color="auto" w:fill="auto"/>
          </w:tcPr>
          <w:p w14:paraId="5DAC48D7" w14:textId="77777777" w:rsidR="008E5B4F" w:rsidRDefault="008E5B4F">
            <w:pPr>
              <w:rPr>
                <w:rStyle w:val="tagnamecolor"/>
                <w:rFonts w:ascii="Consolas" w:hAnsi="Consolas"/>
                <w:color w:val="0000CD"/>
                <w:sz w:val="23"/>
                <w:szCs w:val="23"/>
              </w:rPr>
            </w:pPr>
          </w:p>
        </w:tc>
        <w:tc>
          <w:tcPr>
            <w:tcW w:w="1840" w:type="dxa"/>
            <w:shd w:val="clear" w:color="auto" w:fill="auto"/>
          </w:tcPr>
          <w:p w14:paraId="24541E9E" w14:textId="1B796A73" w:rsidR="008E5B4F" w:rsidRDefault="00443778">
            <w:pPr>
              <w:rPr>
                <w:rStyle w:val="tagnamecolor"/>
                <w:rFonts w:ascii="Consolas" w:hAnsi="Consolas"/>
                <w:color w:val="0000CD"/>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rPr>
              <w:t>ol</w:t>
            </w:r>
            <w:proofErr w:type="spellEnd"/>
            <w:r>
              <w:rPr>
                <w:rStyle w:val="tagcolor"/>
                <w:rFonts w:ascii="Consolas" w:hAnsi="Consolas"/>
                <w:color w:val="FF0000"/>
                <w:sz w:val="23"/>
                <w:szCs w:val="23"/>
              </w:rPr>
              <w:t> type</w:t>
            </w:r>
            <w:r>
              <w:rPr>
                <w:rStyle w:val="colorh1"/>
                <w:rFonts w:ascii="Consolas" w:hAnsi="Consolas"/>
                <w:color w:val="0000CD"/>
                <w:sz w:val="23"/>
                <w:szCs w:val="23"/>
              </w:rPr>
              <w:t>="a"</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Coffee</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Tea</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Milk</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rPr>
              <w:t>/</w:t>
            </w:r>
            <w:proofErr w:type="spellStart"/>
            <w:r>
              <w:rPr>
                <w:rStyle w:val="HTMLCode"/>
                <w:rFonts w:ascii="Consolas" w:eastAsiaTheme="minorHAnsi" w:hAnsi="Consolas"/>
                <w:color w:val="A52A2A"/>
                <w:sz w:val="23"/>
              </w:rPr>
              <w:t>ol</w:t>
            </w:r>
            <w:proofErr w:type="spellEnd"/>
            <w:r>
              <w:rPr>
                <w:rStyle w:val="tagnamecolor"/>
                <w:rFonts w:ascii="Consolas" w:hAnsi="Consolas"/>
                <w:color w:val="0000CD"/>
                <w:sz w:val="23"/>
                <w:szCs w:val="23"/>
              </w:rPr>
              <w:t>&gt;</w:t>
            </w:r>
          </w:p>
        </w:tc>
      </w:tr>
    </w:tbl>
    <w:p w14:paraId="1DCF8F76" w14:textId="77777777" w:rsidR="00443778" w:rsidRDefault="00443778" w:rsidP="008E5B4F"/>
    <w:p w14:paraId="3522FAD7" w14:textId="79DFE7E1" w:rsidR="00E20F50" w:rsidRDefault="00E20F50" w:rsidP="008E5B4F"/>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3"/>
      </w:tblGrid>
      <w:tr w:rsidR="00443778" w14:paraId="0FDDB4C1" w14:textId="77777777" w:rsidTr="00443778">
        <w:trPr>
          <w:trHeight w:val="1587"/>
        </w:trPr>
        <w:tc>
          <w:tcPr>
            <w:tcW w:w="2493" w:type="dxa"/>
          </w:tcPr>
          <w:p w14:paraId="46F0684A" w14:textId="08454991" w:rsidR="00443778" w:rsidRDefault="00443778" w:rsidP="008E5B4F">
            <w:r>
              <w:rPr>
                <w:rStyle w:val="tagnamecolor"/>
                <w:rFonts w:ascii="Consolas" w:hAnsi="Consolas"/>
                <w:color w:val="0000CD"/>
                <w:sz w:val="23"/>
                <w:szCs w:val="23"/>
              </w:rPr>
              <w:t>&lt;</w:t>
            </w:r>
            <w:proofErr w:type="spellStart"/>
            <w:r>
              <w:rPr>
                <w:rStyle w:val="HTMLCode"/>
                <w:rFonts w:ascii="Consolas" w:eastAsiaTheme="minorHAnsi" w:hAnsi="Consolas"/>
                <w:color w:val="A52A2A"/>
                <w:sz w:val="23"/>
              </w:rPr>
              <w:t>ol</w:t>
            </w:r>
            <w:proofErr w:type="spellEnd"/>
            <w:r>
              <w:rPr>
                <w:rStyle w:val="tagcolor"/>
                <w:rFonts w:ascii="Consolas" w:hAnsi="Consolas"/>
                <w:color w:val="FF0000"/>
                <w:sz w:val="23"/>
                <w:szCs w:val="23"/>
              </w:rPr>
              <w:t> type</w:t>
            </w:r>
            <w:r>
              <w:rPr>
                <w:rStyle w:val="colorh1"/>
                <w:rFonts w:ascii="Consolas" w:hAnsi="Consolas"/>
                <w:color w:val="0000CD"/>
                <w:sz w:val="23"/>
                <w:szCs w:val="23"/>
              </w:rPr>
              <w:t>="I"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Coffee</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Tea</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Milk</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rPr>
              <w:t>/</w:t>
            </w:r>
            <w:proofErr w:type="spellStart"/>
            <w:r>
              <w:rPr>
                <w:rStyle w:val="HTMLCode"/>
                <w:rFonts w:ascii="Consolas" w:eastAsiaTheme="minorHAnsi" w:hAnsi="Consolas"/>
                <w:color w:val="A52A2A"/>
                <w:sz w:val="23"/>
              </w:rPr>
              <w:t>ol</w:t>
            </w:r>
            <w:proofErr w:type="spellEnd"/>
            <w:r>
              <w:rPr>
                <w:rStyle w:val="tagnamecolor"/>
                <w:rFonts w:ascii="Consolas" w:hAnsi="Consolas"/>
                <w:color w:val="0000CD"/>
                <w:sz w:val="23"/>
                <w:szCs w:val="23"/>
              </w:rPr>
              <w:t>&gt;</w:t>
            </w:r>
          </w:p>
        </w:tc>
      </w:tr>
    </w:tbl>
    <w:p w14:paraId="5BFA48A4" w14:textId="77777777" w:rsidR="00C3115C" w:rsidRDefault="00C3115C" w:rsidP="008E5B4F"/>
    <w:tbl>
      <w:tblPr>
        <w:tblpPr w:leftFromText="180" w:rightFromText="180" w:vertAnchor="text" w:tblpX="2868" w:tblpY="-19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7"/>
      </w:tblGrid>
      <w:tr w:rsidR="00443778" w14:paraId="7E18A930" w14:textId="77777777" w:rsidTr="00C3115C">
        <w:trPr>
          <w:trHeight w:val="657"/>
        </w:trPr>
        <w:tc>
          <w:tcPr>
            <w:tcW w:w="2857" w:type="dxa"/>
          </w:tcPr>
          <w:p w14:paraId="50739B46" w14:textId="0140A6BA" w:rsidR="00443778" w:rsidRDefault="00C3115C" w:rsidP="00443778">
            <w:r>
              <w:rPr>
                <w:rStyle w:val="tagnamecolor"/>
                <w:rFonts w:ascii="Consolas" w:hAnsi="Consolas"/>
                <w:color w:val="0000CD"/>
                <w:sz w:val="23"/>
                <w:szCs w:val="23"/>
              </w:rPr>
              <w:t>&lt;</w:t>
            </w:r>
            <w:proofErr w:type="spellStart"/>
            <w:r>
              <w:rPr>
                <w:rStyle w:val="HTMLCode"/>
                <w:rFonts w:ascii="Consolas" w:eastAsiaTheme="minorHAnsi" w:hAnsi="Consolas"/>
                <w:color w:val="A52A2A"/>
                <w:sz w:val="23"/>
              </w:rPr>
              <w:t>ol</w:t>
            </w:r>
            <w:proofErr w:type="spellEnd"/>
            <w:r>
              <w:rPr>
                <w:rStyle w:val="tagcolor"/>
                <w:rFonts w:ascii="Consolas" w:hAnsi="Consolas"/>
                <w:color w:val="FF0000"/>
                <w:sz w:val="23"/>
                <w:szCs w:val="23"/>
              </w:rPr>
              <w:t> type</w:t>
            </w:r>
            <w:r>
              <w:rPr>
                <w:rStyle w:val="colorh1"/>
                <w:rFonts w:ascii="Consolas" w:hAnsi="Consolas"/>
                <w:color w:val="0000CD"/>
                <w:sz w:val="23"/>
                <w:szCs w:val="23"/>
              </w:rPr>
              <w:t>="</w:t>
            </w:r>
            <w:proofErr w:type="spellStart"/>
            <w:r>
              <w:rPr>
                <w:rStyle w:val="colorh1"/>
                <w:rFonts w:ascii="Consolas" w:hAnsi="Consolas"/>
                <w:color w:val="0000CD"/>
                <w:sz w:val="23"/>
                <w:szCs w:val="23"/>
              </w:rPr>
              <w:t>i</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Coffee</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Tea</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Milk</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rPr>
              <w:t>/</w:t>
            </w:r>
            <w:proofErr w:type="spellStart"/>
            <w:r>
              <w:rPr>
                <w:rStyle w:val="HTMLCode"/>
                <w:rFonts w:ascii="Consolas" w:eastAsiaTheme="minorHAnsi" w:hAnsi="Consolas"/>
                <w:color w:val="A52A2A"/>
                <w:sz w:val="23"/>
              </w:rPr>
              <w:t>ol</w:t>
            </w:r>
            <w:proofErr w:type="spellEnd"/>
            <w:r>
              <w:rPr>
                <w:rStyle w:val="tagnamecolor"/>
                <w:rFonts w:ascii="Consolas" w:hAnsi="Consolas"/>
                <w:color w:val="0000CD"/>
                <w:sz w:val="23"/>
                <w:szCs w:val="23"/>
              </w:rPr>
              <w:t>&gt;</w:t>
            </w:r>
          </w:p>
        </w:tc>
      </w:tr>
    </w:tbl>
    <w:p w14:paraId="24A1331A" w14:textId="27974082" w:rsidR="00BE7DA3" w:rsidRPr="006D6FFA" w:rsidRDefault="00BE7DA3" w:rsidP="006D6FFA">
      <w:pPr>
        <w:pStyle w:val="Heading2"/>
        <w:rPr>
          <w:b w:val="0"/>
          <w:bCs/>
          <w:szCs w:val="32"/>
        </w:rPr>
      </w:pPr>
      <w:bookmarkStart w:id="79" w:name="_Toc114175530"/>
      <w:r w:rsidRPr="006D6FFA">
        <w:rPr>
          <w:b w:val="0"/>
          <w:bCs/>
          <w:szCs w:val="32"/>
        </w:rPr>
        <w:t>Control List Counting</w:t>
      </w:r>
      <w:bookmarkEnd w:id="79"/>
    </w:p>
    <w:p w14:paraId="70928122" w14:textId="77777777" w:rsidR="008902E3" w:rsidRPr="008902E3" w:rsidRDefault="008902E3" w:rsidP="008902E3"/>
    <w:p w14:paraId="41BF5D48" w14:textId="2F231D1C" w:rsidR="00BE7DA3" w:rsidRDefault="00BE7DA3" w:rsidP="00E95E43">
      <w:r>
        <w:t>By default, an ordered list will start counting from 1. If you want to start counting from a specified number, you can use the </w:t>
      </w:r>
      <w:r>
        <w:rPr>
          <w:rStyle w:val="Emphasis"/>
          <w:rFonts w:ascii="Consolas" w:hAnsi="Consolas"/>
          <w:color w:val="DC143C"/>
          <w:sz w:val="24"/>
          <w:szCs w:val="24"/>
        </w:rPr>
        <w:t>start</w:t>
      </w:r>
      <w:r>
        <w:t> attribute:</w:t>
      </w:r>
    </w:p>
    <w:p w14:paraId="712097DB" w14:textId="77777777" w:rsidR="008902E3" w:rsidRPr="00BE7DA3" w:rsidRDefault="008902E3" w:rsidP="00E95E43">
      <w:pPr>
        <w:rPr>
          <w:rFonts w:asciiTheme="majorHAnsi" w:hAnsiTheme="majorHAnsi" w:cstheme="majorBidi"/>
          <w:b/>
          <w:bCs/>
          <w:color w:val="2F5496" w:themeColor="accent1" w:themeShade="BF"/>
          <w:sz w:val="32"/>
          <w:szCs w:val="29"/>
        </w:rPr>
      </w:pPr>
    </w:p>
    <w:p w14:paraId="39756803" w14:textId="79373761" w:rsidR="00443778" w:rsidRDefault="00924CB7" w:rsidP="00924CB7">
      <w:pPr>
        <w:pBdr>
          <w:top w:val="single" w:sz="4" w:space="1" w:color="auto"/>
          <w:left w:val="single" w:sz="4" w:space="4" w:color="auto"/>
          <w:bottom w:val="single" w:sz="4" w:space="1" w:color="auto"/>
          <w:right w:val="single" w:sz="4" w:space="4" w:color="auto"/>
        </w:pBdr>
        <w:rPr>
          <w:rStyle w:val="tagnamecolor"/>
          <w:rFonts w:ascii="Consolas" w:hAnsi="Consolas"/>
          <w:color w:val="0000CD"/>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rPr>
        <w:t>ol</w:t>
      </w:r>
      <w:proofErr w:type="spellEnd"/>
      <w:r>
        <w:rPr>
          <w:rStyle w:val="tagcolor"/>
          <w:rFonts w:ascii="Consolas" w:hAnsi="Consolas"/>
          <w:color w:val="FF0000"/>
          <w:sz w:val="23"/>
          <w:szCs w:val="23"/>
        </w:rPr>
        <w:t> start</w:t>
      </w:r>
      <w:r>
        <w:rPr>
          <w:rStyle w:val="colorh1"/>
          <w:rFonts w:ascii="Consolas" w:hAnsi="Consolas"/>
          <w:color w:val="0000CD"/>
          <w:sz w:val="23"/>
          <w:szCs w:val="23"/>
        </w:rPr>
        <w:t>="50"</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Coffee</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Tea</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shd w:val="clear" w:color="auto" w:fill="FFFFFF"/>
        </w:rPr>
        <w:t>Milk</w:t>
      </w:r>
      <w:r>
        <w:rPr>
          <w:rStyle w:val="tagnamecolor"/>
          <w:rFonts w:ascii="Consolas" w:hAnsi="Consolas"/>
          <w:color w:val="0000CD"/>
          <w:sz w:val="23"/>
          <w:szCs w:val="23"/>
        </w:rPr>
        <w:t>&lt;</w:t>
      </w:r>
      <w:r>
        <w:rPr>
          <w:rStyle w:val="HTMLCode"/>
          <w:rFonts w:ascii="Consolas" w:eastAsiaTheme="minorHAnsi" w:hAnsi="Consolas"/>
          <w:color w:val="A52A2A"/>
          <w:sz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rPr>
        <w:t>/</w:t>
      </w:r>
      <w:proofErr w:type="spellStart"/>
      <w:r>
        <w:rPr>
          <w:rStyle w:val="HTMLCode"/>
          <w:rFonts w:ascii="Consolas" w:eastAsiaTheme="minorHAnsi" w:hAnsi="Consolas"/>
          <w:color w:val="A52A2A"/>
          <w:sz w:val="23"/>
        </w:rPr>
        <w:t>ol</w:t>
      </w:r>
      <w:proofErr w:type="spellEnd"/>
      <w:r>
        <w:rPr>
          <w:rStyle w:val="tagnamecolor"/>
          <w:rFonts w:ascii="Consolas" w:hAnsi="Consolas"/>
          <w:color w:val="0000CD"/>
          <w:sz w:val="23"/>
          <w:szCs w:val="23"/>
        </w:rPr>
        <w:t>&gt;</w:t>
      </w:r>
    </w:p>
    <w:p w14:paraId="565489C2" w14:textId="0EE6FB02" w:rsidR="00924CB7" w:rsidRDefault="00924CB7" w:rsidP="008E5B4F">
      <w:pPr>
        <w:rPr>
          <w:rStyle w:val="tagnamecolor"/>
          <w:rFonts w:ascii="Consolas" w:hAnsi="Consolas"/>
          <w:color w:val="0000CD"/>
          <w:sz w:val="23"/>
          <w:szCs w:val="23"/>
        </w:rPr>
      </w:pPr>
    </w:p>
    <w:p w14:paraId="4E383A37" w14:textId="5E1E3C8D" w:rsidR="008902E3" w:rsidRDefault="008902E3" w:rsidP="008E5B4F">
      <w:pPr>
        <w:rPr>
          <w:rStyle w:val="tagnamecolor"/>
          <w:rFonts w:ascii="Consolas" w:hAnsi="Consolas"/>
          <w:color w:val="0000CD"/>
          <w:sz w:val="23"/>
          <w:szCs w:val="23"/>
        </w:rPr>
      </w:pPr>
    </w:p>
    <w:p w14:paraId="4905CEA1" w14:textId="4369CF3A" w:rsidR="008902E3" w:rsidRDefault="008902E3" w:rsidP="008E5B4F">
      <w:pPr>
        <w:rPr>
          <w:rStyle w:val="tagnamecolor"/>
          <w:rFonts w:ascii="Consolas" w:hAnsi="Consolas"/>
          <w:color w:val="0000CD"/>
          <w:sz w:val="23"/>
          <w:szCs w:val="23"/>
        </w:rPr>
      </w:pPr>
    </w:p>
    <w:p w14:paraId="4D3FC21B" w14:textId="77777777" w:rsidR="006D6FFA" w:rsidRDefault="006D6FFA" w:rsidP="008E5B4F">
      <w:pPr>
        <w:rPr>
          <w:rStyle w:val="tagnamecolor"/>
          <w:rFonts w:ascii="Consolas" w:hAnsi="Consolas"/>
          <w:color w:val="0000CD"/>
          <w:sz w:val="23"/>
          <w:szCs w:val="23"/>
        </w:rPr>
      </w:pPr>
    </w:p>
    <w:p w14:paraId="460C6F65" w14:textId="661A438A" w:rsidR="008902E3" w:rsidRDefault="008902E3" w:rsidP="008E5B4F">
      <w:pPr>
        <w:rPr>
          <w:rStyle w:val="tagnamecolor"/>
          <w:rFonts w:ascii="Consolas" w:hAnsi="Consolas"/>
          <w:color w:val="0000CD"/>
          <w:sz w:val="23"/>
          <w:szCs w:val="23"/>
        </w:rPr>
      </w:pPr>
    </w:p>
    <w:p w14:paraId="189DFAC6" w14:textId="7FAA3825" w:rsidR="008902E3" w:rsidRDefault="008902E3" w:rsidP="008E5B4F">
      <w:pPr>
        <w:rPr>
          <w:rStyle w:val="tagnamecolor"/>
          <w:rFonts w:ascii="Consolas" w:hAnsi="Consolas"/>
          <w:color w:val="0000CD"/>
          <w:sz w:val="23"/>
          <w:szCs w:val="23"/>
        </w:rPr>
      </w:pPr>
    </w:p>
    <w:p w14:paraId="17A81E18" w14:textId="77777777" w:rsidR="008902E3" w:rsidRDefault="008902E3" w:rsidP="008E5B4F">
      <w:pPr>
        <w:rPr>
          <w:rStyle w:val="tagnamecolor"/>
          <w:rFonts w:ascii="Consolas" w:hAnsi="Consolas"/>
          <w:color w:val="0000CD"/>
          <w:sz w:val="23"/>
          <w:szCs w:val="23"/>
        </w:rPr>
      </w:pPr>
    </w:p>
    <w:p w14:paraId="3B991593" w14:textId="77777777" w:rsidR="00332A30" w:rsidRPr="006D6FFA" w:rsidRDefault="00332A30" w:rsidP="006D6FFA">
      <w:pPr>
        <w:pStyle w:val="Heading2"/>
        <w:rPr>
          <w:b w:val="0"/>
          <w:bCs/>
          <w:szCs w:val="32"/>
        </w:rPr>
      </w:pPr>
      <w:bookmarkStart w:id="80" w:name="_Toc114175531"/>
      <w:r w:rsidRPr="006D6FFA">
        <w:rPr>
          <w:b w:val="0"/>
          <w:bCs/>
          <w:szCs w:val="32"/>
        </w:rPr>
        <w:lastRenderedPageBreak/>
        <w:t>Nested HTML Lists</w:t>
      </w:r>
      <w:bookmarkEnd w:id="80"/>
    </w:p>
    <w:p w14:paraId="1B95DBD5" w14:textId="5054BE55" w:rsidR="00332A30" w:rsidRPr="00332A30" w:rsidRDefault="00332A30" w:rsidP="00332A30">
      <w:pPr>
        <w:shd w:val="clear" w:color="auto" w:fill="FFFFFF"/>
        <w:spacing w:before="288" w:after="288"/>
        <w:rPr>
          <w:rFonts w:ascii="Verdana" w:hAnsi="Verdana"/>
          <w:color w:val="000000"/>
          <w:sz w:val="23"/>
          <w:szCs w:val="23"/>
        </w:rPr>
      </w:pPr>
      <w:r>
        <w:rPr>
          <w:rFonts w:ascii="Verdana" w:hAnsi="Verdana"/>
          <w:color w:val="000000"/>
          <w:sz w:val="23"/>
          <w:szCs w:val="23"/>
        </w:rPr>
        <w:t>Lists can be nested (list inside list):</w:t>
      </w:r>
    </w:p>
    <w:p w14:paraId="5F1F3772" w14:textId="77777777" w:rsidR="00332A30" w:rsidRDefault="00332A30" w:rsidP="00332A30">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ol</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Coffee</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Tea</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ol</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Black tea</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Green tea</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ol</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Milk</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ol</w:t>
      </w:r>
      <w:proofErr w:type="spellEnd"/>
      <w:r>
        <w:rPr>
          <w:rStyle w:val="tagnamecolor"/>
          <w:rFonts w:ascii="Consolas" w:hAnsi="Consolas"/>
          <w:color w:val="0000CD"/>
          <w:sz w:val="23"/>
          <w:szCs w:val="23"/>
        </w:rPr>
        <w:t>&gt;</w:t>
      </w:r>
    </w:p>
    <w:p w14:paraId="1ED41494" w14:textId="0CE0C600" w:rsidR="00924CB7" w:rsidRDefault="00924CB7" w:rsidP="008E5B4F"/>
    <w:p w14:paraId="59783D55" w14:textId="77777777" w:rsidR="006945B4" w:rsidRPr="006D6FFA" w:rsidRDefault="006945B4" w:rsidP="006D6FFA">
      <w:pPr>
        <w:pStyle w:val="Heading2"/>
        <w:rPr>
          <w:b w:val="0"/>
          <w:bCs/>
          <w:szCs w:val="32"/>
        </w:rPr>
      </w:pPr>
      <w:bookmarkStart w:id="81" w:name="_Toc114175532"/>
      <w:r w:rsidRPr="006D6FFA">
        <w:rPr>
          <w:b w:val="0"/>
          <w:bCs/>
          <w:szCs w:val="32"/>
        </w:rPr>
        <w:t>HTML </w:t>
      </w:r>
      <w:r w:rsidRPr="006D6FFA">
        <w:rPr>
          <w:rStyle w:val="Hyperlink"/>
          <w:b w:val="0"/>
          <w:bCs/>
          <w:szCs w:val="32"/>
        </w:rPr>
        <w:t>Unordered Lists</w:t>
      </w:r>
      <w:bookmarkEnd w:id="81"/>
    </w:p>
    <w:p w14:paraId="2618B14A" w14:textId="7892CA4A" w:rsidR="00E95E43" w:rsidRDefault="00E95E43" w:rsidP="008E5B4F"/>
    <w:p w14:paraId="29E9C674" w14:textId="77777777" w:rsidR="00D65C5D" w:rsidRDefault="00D65C5D" w:rsidP="00D65C5D">
      <w:pPr>
        <w:shd w:val="clear" w:color="auto" w:fill="FFFFFF"/>
        <w:spacing w:before="288" w:after="288"/>
        <w:rPr>
          <w:rFonts w:ascii="Verdana" w:hAnsi="Verdana"/>
          <w:color w:val="000000"/>
          <w:sz w:val="23"/>
          <w:szCs w:val="23"/>
        </w:rPr>
      </w:pPr>
      <w:r>
        <w:rPr>
          <w:rFonts w:ascii="Verdana" w:hAnsi="Verdana"/>
          <w:color w:val="000000"/>
          <w:sz w:val="23"/>
          <w:szCs w:val="23"/>
        </w:rPr>
        <w:t>An unordered list starts with the </w:t>
      </w:r>
      <w:r>
        <w:rPr>
          <w:rStyle w:val="Emphasis"/>
          <w:rFonts w:ascii="Consolas" w:hAnsi="Consolas"/>
          <w:color w:val="DC143C"/>
        </w:rPr>
        <w:t>&lt;</w:t>
      </w:r>
      <w:proofErr w:type="spellStart"/>
      <w:r>
        <w:rPr>
          <w:rStyle w:val="Emphasis"/>
          <w:rFonts w:ascii="Consolas" w:hAnsi="Consolas"/>
          <w:color w:val="DC143C"/>
        </w:rPr>
        <w:t>ul</w:t>
      </w:r>
      <w:proofErr w:type="spellEnd"/>
      <w:r>
        <w:rPr>
          <w:rStyle w:val="Emphasis"/>
          <w:rFonts w:ascii="Consolas" w:hAnsi="Consolas"/>
          <w:color w:val="DC143C"/>
        </w:rPr>
        <w:t>&gt;</w:t>
      </w:r>
      <w:r>
        <w:rPr>
          <w:rFonts w:ascii="Verdana" w:hAnsi="Verdana"/>
          <w:color w:val="000000"/>
          <w:sz w:val="23"/>
          <w:szCs w:val="23"/>
        </w:rPr>
        <w:t> tag. Each list item starts with the </w:t>
      </w:r>
      <w:r>
        <w:rPr>
          <w:rStyle w:val="Emphasis"/>
          <w:rFonts w:ascii="Consolas" w:hAnsi="Consolas"/>
          <w:color w:val="DC143C"/>
        </w:rPr>
        <w:t>&lt;li&gt;</w:t>
      </w:r>
      <w:r>
        <w:rPr>
          <w:rFonts w:ascii="Verdana" w:hAnsi="Verdana"/>
          <w:color w:val="000000"/>
          <w:sz w:val="23"/>
          <w:szCs w:val="23"/>
        </w:rPr>
        <w:t> tag.</w:t>
      </w:r>
    </w:p>
    <w:p w14:paraId="086F074B" w14:textId="77777777" w:rsidR="00D65C5D" w:rsidRDefault="00D65C5D" w:rsidP="00D65C5D">
      <w:pPr>
        <w:shd w:val="clear" w:color="auto" w:fill="FFFFFF"/>
        <w:spacing w:before="288" w:after="288"/>
        <w:rPr>
          <w:rFonts w:ascii="Verdana" w:hAnsi="Verdana"/>
          <w:color w:val="000000"/>
          <w:sz w:val="23"/>
          <w:szCs w:val="23"/>
        </w:rPr>
      </w:pPr>
      <w:r>
        <w:rPr>
          <w:rFonts w:ascii="Verdana" w:hAnsi="Verdana"/>
          <w:color w:val="000000"/>
          <w:sz w:val="23"/>
          <w:szCs w:val="23"/>
        </w:rPr>
        <w:t>The list items will be marked with bullets (small black circles) by default:</w:t>
      </w:r>
    </w:p>
    <w:tbl>
      <w:tblPr>
        <w:tblpPr w:leftFromText="180" w:rightFromText="180" w:vertAnchor="text" w:tblpX="5241" w:tblpY="3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80"/>
      </w:tblGrid>
      <w:tr w:rsidR="00085E42" w14:paraId="4F51DB47" w14:textId="77777777" w:rsidTr="00085E42">
        <w:trPr>
          <w:trHeight w:val="4813"/>
        </w:trPr>
        <w:tc>
          <w:tcPr>
            <w:tcW w:w="3880" w:type="dxa"/>
          </w:tcPr>
          <w:p w14:paraId="45504770" w14:textId="77777777" w:rsidR="00085E42" w:rsidRDefault="00085E42" w:rsidP="00085E42"/>
          <w:p w14:paraId="019AC5CB" w14:textId="77777777" w:rsidR="00085E42" w:rsidRDefault="00085E42" w:rsidP="00085E42"/>
          <w:p w14:paraId="379BDCA2" w14:textId="77777777" w:rsidR="00085E42" w:rsidRDefault="00085E42" w:rsidP="00085E42">
            <w:pPr>
              <w:pStyle w:val="Heading2"/>
              <w:rPr>
                <w:color w:val="000000"/>
              </w:rPr>
            </w:pPr>
            <w:bookmarkStart w:id="82" w:name="_Toc114175533"/>
            <w:r>
              <w:rPr>
                <w:color w:val="000000"/>
              </w:rPr>
              <w:t>An unordered HTML list</w:t>
            </w:r>
            <w:bookmarkEnd w:id="82"/>
          </w:p>
          <w:p w14:paraId="716C0485" w14:textId="77777777" w:rsidR="00085E42" w:rsidRDefault="00085E42" w:rsidP="00085E42">
            <w:pPr>
              <w:numPr>
                <w:ilvl w:val="0"/>
                <w:numId w:val="10"/>
              </w:numPr>
              <w:spacing w:before="100" w:beforeAutospacing="1" w:after="100" w:afterAutospacing="1" w:line="240" w:lineRule="auto"/>
              <w:rPr>
                <w:color w:val="000000"/>
                <w:sz w:val="27"/>
                <w:szCs w:val="27"/>
              </w:rPr>
            </w:pPr>
            <w:r>
              <w:rPr>
                <w:color w:val="000000"/>
                <w:sz w:val="27"/>
                <w:szCs w:val="27"/>
              </w:rPr>
              <w:t>Coffee</w:t>
            </w:r>
          </w:p>
          <w:p w14:paraId="57F66211" w14:textId="77777777" w:rsidR="00085E42" w:rsidRDefault="00085E42" w:rsidP="00085E42">
            <w:pPr>
              <w:numPr>
                <w:ilvl w:val="0"/>
                <w:numId w:val="10"/>
              </w:numPr>
              <w:spacing w:before="100" w:beforeAutospacing="1" w:after="100" w:afterAutospacing="1" w:line="240" w:lineRule="auto"/>
              <w:rPr>
                <w:color w:val="000000"/>
                <w:sz w:val="27"/>
                <w:szCs w:val="27"/>
              </w:rPr>
            </w:pPr>
            <w:r>
              <w:rPr>
                <w:color w:val="000000"/>
                <w:sz w:val="27"/>
                <w:szCs w:val="27"/>
              </w:rPr>
              <w:t>Tea</w:t>
            </w:r>
          </w:p>
          <w:p w14:paraId="221D1AD7" w14:textId="77777777" w:rsidR="00085E42" w:rsidRDefault="00085E42" w:rsidP="00085E42">
            <w:pPr>
              <w:numPr>
                <w:ilvl w:val="0"/>
                <w:numId w:val="10"/>
              </w:numPr>
              <w:spacing w:before="100" w:beforeAutospacing="1" w:after="100" w:afterAutospacing="1" w:line="240" w:lineRule="auto"/>
              <w:rPr>
                <w:color w:val="000000"/>
                <w:sz w:val="27"/>
                <w:szCs w:val="27"/>
              </w:rPr>
            </w:pPr>
            <w:r>
              <w:rPr>
                <w:color w:val="000000"/>
                <w:sz w:val="27"/>
                <w:szCs w:val="27"/>
              </w:rPr>
              <w:t>Milk</w:t>
            </w:r>
          </w:p>
          <w:p w14:paraId="14D876CA" w14:textId="33D15AF2" w:rsidR="00085E42" w:rsidRDefault="00085E42" w:rsidP="00085E42"/>
        </w:tc>
      </w:tr>
    </w:tbl>
    <w:p w14:paraId="32676C20" w14:textId="77777777" w:rsidR="006945B4" w:rsidRDefault="006945B4" w:rsidP="008E5B4F"/>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27"/>
      </w:tblGrid>
      <w:tr w:rsidR="00085E42" w14:paraId="0DA9F40F" w14:textId="77777777" w:rsidTr="00085E42">
        <w:trPr>
          <w:trHeight w:val="4760"/>
        </w:trPr>
        <w:tc>
          <w:tcPr>
            <w:tcW w:w="4627" w:type="dxa"/>
          </w:tcPr>
          <w:p w14:paraId="584FDB00" w14:textId="77777777" w:rsidR="00085E42" w:rsidRDefault="00085E42" w:rsidP="00085E42">
            <w:pPr>
              <w:ind w:left="-13"/>
            </w:pPr>
            <w:r>
              <w:t>&lt;h2&gt;An unordered HTML list&lt;/h2&gt;</w:t>
            </w:r>
          </w:p>
          <w:p w14:paraId="0A9180D2" w14:textId="77777777" w:rsidR="00085E42" w:rsidRDefault="00085E42" w:rsidP="00085E42">
            <w:pPr>
              <w:ind w:left="-13"/>
            </w:pPr>
          </w:p>
          <w:p w14:paraId="0B07A866" w14:textId="77777777" w:rsidR="00085E42" w:rsidRDefault="00085E42" w:rsidP="00085E42">
            <w:pPr>
              <w:ind w:left="-13"/>
            </w:pPr>
            <w:r>
              <w:t>&lt;</w:t>
            </w:r>
            <w:proofErr w:type="spellStart"/>
            <w:r>
              <w:t>ul</w:t>
            </w:r>
            <w:proofErr w:type="spellEnd"/>
            <w:r>
              <w:t>&gt;</w:t>
            </w:r>
          </w:p>
          <w:p w14:paraId="3FD3F5B2" w14:textId="77777777" w:rsidR="00085E42" w:rsidRDefault="00085E42" w:rsidP="00085E42">
            <w:pPr>
              <w:ind w:left="-13"/>
            </w:pPr>
            <w:r>
              <w:t xml:space="preserve">  &lt;li&gt;Coffee&lt;/li&gt;</w:t>
            </w:r>
          </w:p>
          <w:p w14:paraId="418580AF" w14:textId="77777777" w:rsidR="00085E42" w:rsidRDefault="00085E42" w:rsidP="00085E42">
            <w:pPr>
              <w:ind w:left="-13"/>
            </w:pPr>
            <w:r>
              <w:t xml:space="preserve">  &lt;li&gt;Tea&lt;/li&gt;</w:t>
            </w:r>
          </w:p>
          <w:p w14:paraId="39A69D4E" w14:textId="77777777" w:rsidR="00085E42" w:rsidRDefault="00085E42" w:rsidP="00085E42">
            <w:pPr>
              <w:ind w:left="-13"/>
            </w:pPr>
            <w:r>
              <w:t xml:space="preserve">  &lt;li&gt;Milk&lt;/li&gt;</w:t>
            </w:r>
          </w:p>
          <w:p w14:paraId="1A2B640D" w14:textId="47ED8A1C" w:rsidR="00085E42" w:rsidRDefault="00085E42" w:rsidP="00085E42">
            <w:pPr>
              <w:ind w:left="-13"/>
            </w:pPr>
            <w:r>
              <w:t>&lt;/</w:t>
            </w:r>
            <w:proofErr w:type="spellStart"/>
            <w:r>
              <w:t>ul</w:t>
            </w:r>
            <w:proofErr w:type="spellEnd"/>
            <w:r>
              <w:t xml:space="preserve">&gt;  </w:t>
            </w:r>
          </w:p>
        </w:tc>
      </w:tr>
    </w:tbl>
    <w:p w14:paraId="1F9296BB" w14:textId="651D1D81" w:rsidR="00C3115C" w:rsidRDefault="00C3115C" w:rsidP="00085E42"/>
    <w:p w14:paraId="382CF29B" w14:textId="77777777" w:rsidR="004666B7" w:rsidRPr="000E5F27" w:rsidRDefault="004666B7" w:rsidP="000E5F27">
      <w:pPr>
        <w:rPr>
          <w:b/>
          <w:bCs/>
          <w:sz w:val="28"/>
          <w:szCs w:val="28"/>
        </w:rPr>
      </w:pPr>
      <w:r w:rsidRPr="000E5F27">
        <w:rPr>
          <w:b/>
          <w:bCs/>
          <w:sz w:val="28"/>
          <w:szCs w:val="28"/>
        </w:rPr>
        <w:lastRenderedPageBreak/>
        <w:t>Unordered HTML List - Choose List Item Marker</w:t>
      </w:r>
    </w:p>
    <w:tbl>
      <w:tblPr>
        <w:tblpPr w:leftFromText="180" w:rightFromText="180" w:vertAnchor="text" w:horzAnchor="page" w:tblpX="1" w:tblpY="707"/>
        <w:tblW w:w="15265" w:type="dxa"/>
        <w:tblLook w:val="04A0" w:firstRow="1" w:lastRow="0" w:firstColumn="1" w:lastColumn="0" w:noHBand="0" w:noVBand="1"/>
      </w:tblPr>
      <w:tblGrid>
        <w:gridCol w:w="2366"/>
        <w:gridCol w:w="12899"/>
      </w:tblGrid>
      <w:tr w:rsidR="000E5F27" w14:paraId="568B985A" w14:textId="77777777" w:rsidTr="00253B18">
        <w:tc>
          <w:tcPr>
            <w:tcW w:w="0" w:type="auto"/>
            <w:hideMark/>
          </w:tcPr>
          <w:p w14:paraId="05516EFC" w14:textId="77777777" w:rsidR="000E5F27" w:rsidRDefault="000E5F27" w:rsidP="000E5F27">
            <w:pPr>
              <w:spacing w:before="300" w:after="300"/>
              <w:rPr>
                <w:rFonts w:ascii="Verdana" w:hAnsi="Verdana"/>
                <w:b/>
                <w:bCs/>
                <w:color w:val="000000"/>
                <w:sz w:val="23"/>
                <w:szCs w:val="23"/>
              </w:rPr>
            </w:pPr>
            <w:r>
              <w:rPr>
                <w:rFonts w:ascii="Verdana" w:hAnsi="Verdana"/>
                <w:b/>
                <w:bCs/>
                <w:color w:val="000000"/>
                <w:sz w:val="23"/>
                <w:szCs w:val="23"/>
              </w:rPr>
              <w:t>Value</w:t>
            </w:r>
          </w:p>
        </w:tc>
        <w:tc>
          <w:tcPr>
            <w:tcW w:w="0" w:type="auto"/>
            <w:hideMark/>
          </w:tcPr>
          <w:p w14:paraId="201B68AE" w14:textId="77777777" w:rsidR="000E5F27" w:rsidRDefault="000E5F27" w:rsidP="000E5F27">
            <w:pPr>
              <w:spacing w:before="300" w:after="300"/>
              <w:rPr>
                <w:rFonts w:ascii="Verdana" w:hAnsi="Verdana"/>
                <w:b/>
                <w:bCs/>
                <w:color w:val="000000"/>
                <w:sz w:val="23"/>
                <w:szCs w:val="23"/>
              </w:rPr>
            </w:pPr>
            <w:r>
              <w:rPr>
                <w:rFonts w:ascii="Verdana" w:hAnsi="Verdana"/>
                <w:b/>
                <w:bCs/>
                <w:color w:val="000000"/>
                <w:sz w:val="23"/>
                <w:szCs w:val="23"/>
              </w:rPr>
              <w:t>Description</w:t>
            </w:r>
          </w:p>
        </w:tc>
      </w:tr>
      <w:tr w:rsidR="000E5F27" w14:paraId="12E4EF33" w14:textId="77777777" w:rsidTr="00253B18">
        <w:tc>
          <w:tcPr>
            <w:tcW w:w="0" w:type="auto"/>
            <w:hideMark/>
          </w:tcPr>
          <w:p w14:paraId="446096ED" w14:textId="77777777" w:rsidR="000E5F27" w:rsidRDefault="000E5F27" w:rsidP="000E5F27">
            <w:pPr>
              <w:spacing w:before="300" w:after="300"/>
              <w:rPr>
                <w:rFonts w:ascii="Verdana" w:hAnsi="Verdana"/>
                <w:color w:val="000000"/>
                <w:sz w:val="23"/>
                <w:szCs w:val="23"/>
              </w:rPr>
            </w:pPr>
            <w:r>
              <w:rPr>
                <w:rFonts w:ascii="Verdana" w:hAnsi="Verdana"/>
                <w:color w:val="000000"/>
                <w:sz w:val="23"/>
                <w:szCs w:val="23"/>
              </w:rPr>
              <w:t>disc</w:t>
            </w:r>
          </w:p>
        </w:tc>
        <w:tc>
          <w:tcPr>
            <w:tcW w:w="0" w:type="auto"/>
            <w:hideMark/>
          </w:tcPr>
          <w:p w14:paraId="488AE0F5" w14:textId="77777777" w:rsidR="000E5F27" w:rsidRDefault="000E5F27" w:rsidP="000E5F27">
            <w:pPr>
              <w:spacing w:before="300" w:after="300"/>
              <w:rPr>
                <w:rFonts w:ascii="Verdana" w:hAnsi="Verdana"/>
                <w:color w:val="000000"/>
                <w:sz w:val="23"/>
                <w:szCs w:val="23"/>
              </w:rPr>
            </w:pPr>
            <w:r>
              <w:rPr>
                <w:rFonts w:ascii="Verdana" w:hAnsi="Verdana"/>
                <w:color w:val="000000"/>
                <w:sz w:val="23"/>
                <w:szCs w:val="23"/>
              </w:rPr>
              <w:t>Sets the list item marker to a bullet (default)</w:t>
            </w:r>
          </w:p>
        </w:tc>
      </w:tr>
      <w:tr w:rsidR="000E5F27" w14:paraId="6A47CB6E" w14:textId="77777777" w:rsidTr="00253B18">
        <w:tc>
          <w:tcPr>
            <w:tcW w:w="0" w:type="auto"/>
            <w:hideMark/>
          </w:tcPr>
          <w:p w14:paraId="73B922FC" w14:textId="77777777" w:rsidR="000E5F27" w:rsidRDefault="000E5F27" w:rsidP="000E5F27">
            <w:pPr>
              <w:spacing w:before="300" w:after="300"/>
              <w:rPr>
                <w:rFonts w:ascii="Verdana" w:hAnsi="Verdana"/>
                <w:color w:val="000000"/>
                <w:sz w:val="23"/>
                <w:szCs w:val="23"/>
              </w:rPr>
            </w:pPr>
            <w:r>
              <w:rPr>
                <w:rFonts w:ascii="Verdana" w:hAnsi="Verdana"/>
                <w:color w:val="000000"/>
                <w:sz w:val="23"/>
                <w:szCs w:val="23"/>
              </w:rPr>
              <w:t>circle</w:t>
            </w:r>
          </w:p>
        </w:tc>
        <w:tc>
          <w:tcPr>
            <w:tcW w:w="0" w:type="auto"/>
            <w:hideMark/>
          </w:tcPr>
          <w:p w14:paraId="208004E0" w14:textId="77777777" w:rsidR="000E5F27" w:rsidRDefault="000E5F27" w:rsidP="000E5F27">
            <w:pPr>
              <w:spacing w:before="300" w:after="300"/>
              <w:rPr>
                <w:rFonts w:ascii="Verdana" w:hAnsi="Verdana"/>
                <w:color w:val="000000"/>
                <w:sz w:val="23"/>
                <w:szCs w:val="23"/>
              </w:rPr>
            </w:pPr>
            <w:r>
              <w:rPr>
                <w:rFonts w:ascii="Verdana" w:hAnsi="Verdana"/>
                <w:color w:val="000000"/>
                <w:sz w:val="23"/>
                <w:szCs w:val="23"/>
              </w:rPr>
              <w:t>Sets the list item marker to a circle</w:t>
            </w:r>
          </w:p>
        </w:tc>
      </w:tr>
      <w:tr w:rsidR="000E5F27" w14:paraId="3799DA25" w14:textId="77777777" w:rsidTr="00253B18">
        <w:tc>
          <w:tcPr>
            <w:tcW w:w="0" w:type="auto"/>
            <w:hideMark/>
          </w:tcPr>
          <w:p w14:paraId="5F5434CB" w14:textId="77777777" w:rsidR="000E5F27" w:rsidRDefault="000E5F27" w:rsidP="000E5F27">
            <w:pPr>
              <w:spacing w:before="300" w:after="300"/>
              <w:rPr>
                <w:rFonts w:ascii="Verdana" w:hAnsi="Verdana"/>
                <w:color w:val="000000"/>
                <w:sz w:val="23"/>
                <w:szCs w:val="23"/>
              </w:rPr>
            </w:pPr>
            <w:r>
              <w:rPr>
                <w:rFonts w:ascii="Verdana" w:hAnsi="Verdana"/>
                <w:color w:val="000000"/>
                <w:sz w:val="23"/>
                <w:szCs w:val="23"/>
              </w:rPr>
              <w:t>square</w:t>
            </w:r>
          </w:p>
        </w:tc>
        <w:tc>
          <w:tcPr>
            <w:tcW w:w="0" w:type="auto"/>
            <w:hideMark/>
          </w:tcPr>
          <w:p w14:paraId="3C7A36EC" w14:textId="77777777" w:rsidR="000E5F27" w:rsidRDefault="000E5F27" w:rsidP="000E5F27">
            <w:pPr>
              <w:spacing w:before="300" w:after="300"/>
              <w:rPr>
                <w:rFonts w:ascii="Verdana" w:hAnsi="Verdana"/>
                <w:color w:val="000000"/>
                <w:sz w:val="23"/>
                <w:szCs w:val="23"/>
              </w:rPr>
            </w:pPr>
            <w:r>
              <w:rPr>
                <w:rFonts w:ascii="Verdana" w:hAnsi="Verdana"/>
                <w:color w:val="000000"/>
                <w:sz w:val="23"/>
                <w:szCs w:val="23"/>
              </w:rPr>
              <w:t>Sets the list item marker to a square</w:t>
            </w:r>
          </w:p>
        </w:tc>
      </w:tr>
      <w:tr w:rsidR="000E5F27" w14:paraId="50615BD7" w14:textId="77777777" w:rsidTr="00253B18">
        <w:tc>
          <w:tcPr>
            <w:tcW w:w="0" w:type="auto"/>
            <w:hideMark/>
          </w:tcPr>
          <w:p w14:paraId="24529230" w14:textId="77777777" w:rsidR="000E5F27" w:rsidRDefault="000E5F27" w:rsidP="000E5F27">
            <w:pPr>
              <w:spacing w:before="300" w:after="300"/>
              <w:rPr>
                <w:rFonts w:ascii="Verdana" w:hAnsi="Verdana"/>
                <w:color w:val="000000"/>
                <w:sz w:val="23"/>
                <w:szCs w:val="23"/>
              </w:rPr>
            </w:pPr>
            <w:r>
              <w:rPr>
                <w:rFonts w:ascii="Verdana" w:hAnsi="Verdana"/>
                <w:color w:val="000000"/>
                <w:sz w:val="23"/>
                <w:szCs w:val="23"/>
              </w:rPr>
              <w:t>none</w:t>
            </w:r>
          </w:p>
        </w:tc>
        <w:tc>
          <w:tcPr>
            <w:tcW w:w="0" w:type="auto"/>
            <w:hideMark/>
          </w:tcPr>
          <w:p w14:paraId="0EBEFFA0" w14:textId="77777777" w:rsidR="000E5F27" w:rsidRDefault="000E5F27" w:rsidP="000E5F27">
            <w:pPr>
              <w:spacing w:before="300" w:after="300"/>
              <w:rPr>
                <w:rFonts w:ascii="Verdana" w:hAnsi="Verdana"/>
                <w:color w:val="000000"/>
                <w:sz w:val="23"/>
                <w:szCs w:val="23"/>
              </w:rPr>
            </w:pPr>
            <w:r>
              <w:rPr>
                <w:rFonts w:ascii="Verdana" w:hAnsi="Verdana"/>
                <w:color w:val="000000"/>
                <w:sz w:val="23"/>
                <w:szCs w:val="23"/>
              </w:rPr>
              <w:t>The list items will not be marked</w:t>
            </w:r>
          </w:p>
        </w:tc>
      </w:tr>
    </w:tbl>
    <w:p w14:paraId="2F63F9CE" w14:textId="0371FD69" w:rsidR="004666B7" w:rsidRDefault="004666B7" w:rsidP="004666B7">
      <w:pPr>
        <w:shd w:val="clear" w:color="auto" w:fill="FFFFFF"/>
        <w:spacing w:before="288" w:after="288"/>
        <w:rPr>
          <w:rFonts w:ascii="Verdana" w:hAnsi="Verdana"/>
          <w:color w:val="000000"/>
          <w:sz w:val="23"/>
          <w:szCs w:val="23"/>
        </w:rPr>
      </w:pPr>
      <w:r>
        <w:rPr>
          <w:rFonts w:ascii="Verdana" w:hAnsi="Verdana"/>
          <w:color w:val="000000"/>
          <w:sz w:val="23"/>
          <w:szCs w:val="23"/>
        </w:rPr>
        <w:t>The CSS </w:t>
      </w:r>
      <w:r>
        <w:rPr>
          <w:rStyle w:val="Emphasis"/>
          <w:rFonts w:ascii="Consolas" w:hAnsi="Consolas"/>
          <w:color w:val="DC143C"/>
        </w:rPr>
        <w:t>list-style-type</w:t>
      </w:r>
      <w:r>
        <w:rPr>
          <w:rFonts w:ascii="Verdana" w:hAnsi="Verdana"/>
          <w:color w:val="000000"/>
          <w:sz w:val="23"/>
          <w:szCs w:val="23"/>
        </w:rPr>
        <w:t xml:space="preserve"> property is used to define the style of the list item </w:t>
      </w:r>
    </w:p>
    <w:p w14:paraId="23930B18" w14:textId="77777777" w:rsidR="00253B18" w:rsidRDefault="00253B18" w:rsidP="004666B7">
      <w:pPr>
        <w:shd w:val="clear" w:color="auto" w:fill="FFFFFF"/>
        <w:rPr>
          <w:rStyle w:val="tagnamecolor"/>
          <w:rFonts w:ascii="Consolas" w:hAnsi="Consolas"/>
          <w:color w:val="0000CD"/>
          <w:sz w:val="23"/>
          <w:szCs w:val="23"/>
        </w:rPr>
      </w:pPr>
    </w:p>
    <w:p w14:paraId="7D224457" w14:textId="74956D67" w:rsidR="004666B7" w:rsidRDefault="004666B7" w:rsidP="00253B1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ul</w:t>
      </w:r>
      <w:proofErr w:type="spellEnd"/>
      <w:r>
        <w:rPr>
          <w:rStyle w:val="tagcolor"/>
          <w:rFonts w:ascii="Consolas" w:hAnsi="Consolas"/>
          <w:color w:val="FF0000"/>
          <w:sz w:val="23"/>
          <w:szCs w:val="23"/>
        </w:rPr>
        <w:t> style</w:t>
      </w:r>
      <w:r>
        <w:rPr>
          <w:rStyle w:val="colorh1"/>
          <w:rFonts w:ascii="Consolas" w:hAnsi="Consolas"/>
          <w:color w:val="0000CD"/>
          <w:sz w:val="23"/>
          <w:szCs w:val="23"/>
        </w:rPr>
        <w:t>="</w:t>
      </w:r>
      <w:proofErr w:type="spellStart"/>
      <w:r>
        <w:rPr>
          <w:rStyle w:val="colorh1"/>
          <w:rFonts w:ascii="Consolas" w:hAnsi="Consolas"/>
          <w:color w:val="0000CD"/>
          <w:sz w:val="23"/>
          <w:szCs w:val="23"/>
        </w:rPr>
        <w:t>list-style-type:disc</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Coffee</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Tea</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Milk</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ul</w:t>
      </w:r>
      <w:proofErr w:type="spellEnd"/>
      <w:r>
        <w:rPr>
          <w:rStyle w:val="tagnamecolor"/>
          <w:rFonts w:ascii="Consolas" w:hAnsi="Consolas"/>
          <w:color w:val="0000CD"/>
          <w:sz w:val="23"/>
          <w:szCs w:val="23"/>
        </w:rPr>
        <w:t>&gt;</w:t>
      </w:r>
    </w:p>
    <w:p w14:paraId="2877D4F2" w14:textId="77777777" w:rsidR="00253B18" w:rsidRDefault="00253B18" w:rsidP="004666B7">
      <w:pPr>
        <w:shd w:val="clear" w:color="auto" w:fill="FFFFFF"/>
        <w:rPr>
          <w:rFonts w:ascii="Verdana" w:hAnsi="Verdana"/>
          <w:color w:val="000000"/>
          <w:sz w:val="23"/>
          <w:szCs w:val="23"/>
        </w:rPr>
      </w:pPr>
    </w:p>
    <w:p w14:paraId="01A91416" w14:textId="5710541E" w:rsidR="004666B7" w:rsidRDefault="004666B7" w:rsidP="00253B1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ul</w:t>
      </w:r>
      <w:proofErr w:type="spellEnd"/>
      <w:r>
        <w:rPr>
          <w:rStyle w:val="tagcolor"/>
          <w:rFonts w:ascii="Consolas" w:hAnsi="Consolas"/>
          <w:color w:val="FF0000"/>
          <w:sz w:val="23"/>
          <w:szCs w:val="23"/>
        </w:rPr>
        <w:t> style</w:t>
      </w:r>
      <w:r>
        <w:rPr>
          <w:rStyle w:val="colorh1"/>
          <w:rFonts w:ascii="Consolas" w:hAnsi="Consolas"/>
          <w:color w:val="0000CD"/>
          <w:sz w:val="23"/>
          <w:szCs w:val="23"/>
        </w:rPr>
        <w:t>="</w:t>
      </w:r>
      <w:proofErr w:type="spellStart"/>
      <w:r>
        <w:rPr>
          <w:rStyle w:val="colorh1"/>
          <w:rFonts w:ascii="Consolas" w:hAnsi="Consolas"/>
          <w:color w:val="0000CD"/>
          <w:sz w:val="23"/>
          <w:szCs w:val="23"/>
        </w:rPr>
        <w:t>list-style-type:circle</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Coffee</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Tea</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Milk</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ul</w:t>
      </w:r>
      <w:proofErr w:type="spellEnd"/>
      <w:r>
        <w:rPr>
          <w:rStyle w:val="tagnamecolor"/>
          <w:rFonts w:ascii="Consolas" w:hAnsi="Consolas"/>
          <w:color w:val="0000CD"/>
          <w:sz w:val="23"/>
          <w:szCs w:val="23"/>
        </w:rPr>
        <w:t>&gt;</w:t>
      </w:r>
    </w:p>
    <w:p w14:paraId="4CA416A3" w14:textId="77777777" w:rsidR="00253B18" w:rsidRDefault="00253B18" w:rsidP="004666B7">
      <w:pPr>
        <w:shd w:val="clear" w:color="auto" w:fill="FFFFFF"/>
        <w:rPr>
          <w:rFonts w:ascii="Verdana" w:hAnsi="Verdana"/>
          <w:color w:val="000000"/>
          <w:sz w:val="23"/>
          <w:szCs w:val="23"/>
        </w:rPr>
      </w:pPr>
    </w:p>
    <w:p w14:paraId="46031497" w14:textId="7658EDB4" w:rsidR="004666B7" w:rsidRDefault="004666B7" w:rsidP="00253B1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ul</w:t>
      </w:r>
      <w:proofErr w:type="spellEnd"/>
      <w:r>
        <w:rPr>
          <w:rStyle w:val="tagcolor"/>
          <w:rFonts w:ascii="Consolas" w:hAnsi="Consolas"/>
          <w:color w:val="FF0000"/>
          <w:sz w:val="23"/>
          <w:szCs w:val="23"/>
        </w:rPr>
        <w:t> style</w:t>
      </w:r>
      <w:r>
        <w:rPr>
          <w:rStyle w:val="colorh1"/>
          <w:rFonts w:ascii="Consolas" w:hAnsi="Consolas"/>
          <w:color w:val="0000CD"/>
          <w:sz w:val="23"/>
          <w:szCs w:val="23"/>
        </w:rPr>
        <w:t>="</w:t>
      </w:r>
      <w:proofErr w:type="spellStart"/>
      <w:r>
        <w:rPr>
          <w:rStyle w:val="colorh1"/>
          <w:rFonts w:ascii="Consolas" w:hAnsi="Consolas"/>
          <w:color w:val="0000CD"/>
          <w:sz w:val="23"/>
          <w:szCs w:val="23"/>
        </w:rPr>
        <w:t>list-style-type:square</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Coffee</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Tea</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Milk</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ul</w:t>
      </w:r>
      <w:proofErr w:type="spellEnd"/>
      <w:r>
        <w:rPr>
          <w:rStyle w:val="tagnamecolor"/>
          <w:rFonts w:ascii="Consolas" w:hAnsi="Consolas"/>
          <w:color w:val="0000CD"/>
          <w:sz w:val="23"/>
          <w:szCs w:val="23"/>
        </w:rPr>
        <w:t>&gt;</w:t>
      </w:r>
    </w:p>
    <w:p w14:paraId="7EB32468" w14:textId="77777777" w:rsidR="00253B18" w:rsidRDefault="00253B18" w:rsidP="004666B7">
      <w:pPr>
        <w:shd w:val="clear" w:color="auto" w:fill="FFFFFF"/>
        <w:rPr>
          <w:rStyle w:val="tagnamecolor"/>
          <w:rFonts w:ascii="Consolas" w:hAnsi="Consolas"/>
          <w:color w:val="0000CD"/>
          <w:sz w:val="23"/>
          <w:szCs w:val="23"/>
        </w:rPr>
      </w:pPr>
    </w:p>
    <w:p w14:paraId="5D77E899" w14:textId="566BC00A" w:rsidR="004666B7" w:rsidRDefault="004666B7" w:rsidP="00253B1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lastRenderedPageBreak/>
        <w:t>&lt;</w:t>
      </w:r>
      <w:proofErr w:type="spellStart"/>
      <w:r>
        <w:rPr>
          <w:rStyle w:val="HTMLCode"/>
          <w:rFonts w:ascii="Consolas" w:eastAsiaTheme="minorHAnsi" w:hAnsi="Consolas"/>
          <w:color w:val="A52A2A"/>
          <w:sz w:val="23"/>
          <w:szCs w:val="23"/>
        </w:rPr>
        <w:t>ul</w:t>
      </w:r>
      <w:proofErr w:type="spellEnd"/>
      <w:r>
        <w:rPr>
          <w:rStyle w:val="tagcolor"/>
          <w:rFonts w:ascii="Consolas" w:hAnsi="Consolas"/>
          <w:color w:val="FF0000"/>
          <w:sz w:val="23"/>
          <w:szCs w:val="23"/>
        </w:rPr>
        <w:t> style</w:t>
      </w:r>
      <w:r>
        <w:rPr>
          <w:rStyle w:val="colorh1"/>
          <w:rFonts w:ascii="Consolas" w:hAnsi="Consolas"/>
          <w:color w:val="0000CD"/>
          <w:sz w:val="23"/>
          <w:szCs w:val="23"/>
        </w:rPr>
        <w:t>="</w:t>
      </w:r>
      <w:proofErr w:type="spellStart"/>
      <w:r>
        <w:rPr>
          <w:rStyle w:val="colorh1"/>
          <w:rFonts w:ascii="Consolas" w:hAnsi="Consolas"/>
          <w:color w:val="0000CD"/>
          <w:sz w:val="23"/>
          <w:szCs w:val="23"/>
        </w:rPr>
        <w:t>list-style-type:none</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Coffee</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Tea</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t>Milk</w:t>
      </w:r>
      <w:r>
        <w:rPr>
          <w:rStyle w:val="tagnamecolor"/>
          <w:rFonts w:ascii="Consolas" w:hAnsi="Consolas"/>
          <w:color w:val="0000CD"/>
          <w:sz w:val="23"/>
          <w:szCs w:val="23"/>
        </w:rPr>
        <w:t>&lt;</w:t>
      </w:r>
      <w:r>
        <w:rPr>
          <w:rStyle w:val="HTMLCode"/>
          <w:rFonts w:ascii="Consolas" w:eastAsiaTheme="minorHAnsi" w:hAnsi="Consolas"/>
          <w:color w:val="A52A2A"/>
          <w:sz w:val="23"/>
          <w:szCs w:val="23"/>
        </w:rPr>
        <w:t>/li</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ul</w:t>
      </w:r>
      <w:proofErr w:type="spellEnd"/>
      <w:r>
        <w:rPr>
          <w:rStyle w:val="tagnamecolor"/>
          <w:rFonts w:ascii="Consolas" w:hAnsi="Consolas"/>
          <w:color w:val="0000CD"/>
          <w:sz w:val="23"/>
          <w:szCs w:val="23"/>
        </w:rPr>
        <w:t>&gt;</w:t>
      </w:r>
    </w:p>
    <w:p w14:paraId="2901D18E" w14:textId="423A1B42" w:rsidR="00085E42" w:rsidRDefault="00085E42" w:rsidP="006D6FFA">
      <w:pPr>
        <w:jc w:val="center"/>
      </w:pPr>
    </w:p>
    <w:p w14:paraId="77EDC2BD" w14:textId="77777777" w:rsidR="00E054CB" w:rsidRPr="006D6FFA" w:rsidRDefault="00E054CB" w:rsidP="006D6FFA">
      <w:pPr>
        <w:pStyle w:val="Heading2"/>
        <w:rPr>
          <w:b w:val="0"/>
          <w:bCs/>
          <w:szCs w:val="32"/>
        </w:rPr>
      </w:pPr>
      <w:bookmarkStart w:id="83" w:name="_Toc114175534"/>
      <w:r w:rsidRPr="006D6FFA">
        <w:rPr>
          <w:b w:val="0"/>
          <w:bCs/>
          <w:szCs w:val="32"/>
        </w:rPr>
        <w:t>HTML Description Lists</w:t>
      </w:r>
      <w:bookmarkEnd w:id="83"/>
    </w:p>
    <w:p w14:paraId="7754C478" w14:textId="5E2241E2" w:rsidR="00E054CB" w:rsidRDefault="00E054CB" w:rsidP="00E054CB">
      <w:pPr>
        <w:shd w:val="clear" w:color="auto" w:fill="FFFFFF"/>
        <w:spacing w:before="288" w:after="288"/>
        <w:rPr>
          <w:rFonts w:ascii="Verdana" w:hAnsi="Verdana"/>
          <w:color w:val="000000"/>
          <w:sz w:val="23"/>
          <w:szCs w:val="23"/>
        </w:rPr>
      </w:pPr>
      <w:r>
        <w:rPr>
          <w:rFonts w:ascii="Verdana" w:hAnsi="Verdana"/>
          <w:color w:val="000000"/>
          <w:sz w:val="23"/>
          <w:szCs w:val="23"/>
        </w:rPr>
        <w:t>A description list is a list of terms, with a description of each term.</w:t>
      </w:r>
    </w:p>
    <w:p w14:paraId="577126A4" w14:textId="77777777" w:rsidR="009D2ABA" w:rsidRPr="009D2ABA" w:rsidRDefault="009D2ABA" w:rsidP="009D2ABA">
      <w:pPr>
        <w:numPr>
          <w:ilvl w:val="0"/>
          <w:numId w:val="11"/>
        </w:numPr>
        <w:shd w:val="clear" w:color="auto" w:fill="FFFFFF"/>
        <w:spacing w:before="100" w:beforeAutospacing="1" w:after="100" w:afterAutospacing="1" w:line="360" w:lineRule="auto"/>
        <w:rPr>
          <w:rFonts w:ascii="Verdana" w:eastAsia="Times New Roman" w:hAnsi="Verdana" w:cs="Times New Roman"/>
          <w:color w:val="000000"/>
          <w:sz w:val="23"/>
          <w:szCs w:val="23"/>
        </w:rPr>
      </w:pPr>
      <w:r w:rsidRPr="009D2ABA">
        <w:rPr>
          <w:rFonts w:ascii="Verdana" w:eastAsia="Times New Roman" w:hAnsi="Verdana" w:cs="Times New Roman"/>
          <w:color w:val="000000"/>
          <w:sz w:val="23"/>
          <w:szCs w:val="23"/>
        </w:rPr>
        <w:t>Use the HTML </w:t>
      </w:r>
      <w:r w:rsidRPr="009D2ABA">
        <w:rPr>
          <w:rFonts w:ascii="Consolas" w:eastAsia="Times New Roman" w:hAnsi="Consolas" w:cs="Courier New"/>
          <w:color w:val="DC143C"/>
          <w:sz w:val="20"/>
        </w:rPr>
        <w:t>&lt;dl&gt;</w:t>
      </w:r>
      <w:r w:rsidRPr="009D2ABA">
        <w:rPr>
          <w:rFonts w:ascii="Verdana" w:eastAsia="Times New Roman" w:hAnsi="Verdana" w:cs="Times New Roman"/>
          <w:color w:val="000000"/>
          <w:sz w:val="23"/>
          <w:szCs w:val="23"/>
        </w:rPr>
        <w:t> element to define a description list</w:t>
      </w:r>
    </w:p>
    <w:p w14:paraId="2AE44B27" w14:textId="77777777" w:rsidR="009D2ABA" w:rsidRPr="009D2ABA" w:rsidRDefault="009D2ABA" w:rsidP="009D2ABA">
      <w:pPr>
        <w:numPr>
          <w:ilvl w:val="0"/>
          <w:numId w:val="11"/>
        </w:numPr>
        <w:shd w:val="clear" w:color="auto" w:fill="FFFFFF"/>
        <w:spacing w:before="100" w:beforeAutospacing="1" w:after="100" w:afterAutospacing="1" w:line="360" w:lineRule="auto"/>
        <w:rPr>
          <w:rFonts w:ascii="Verdana" w:eastAsia="Times New Roman" w:hAnsi="Verdana" w:cs="Times New Roman"/>
          <w:color w:val="000000"/>
          <w:sz w:val="23"/>
          <w:szCs w:val="23"/>
        </w:rPr>
      </w:pPr>
      <w:r w:rsidRPr="009D2ABA">
        <w:rPr>
          <w:rFonts w:ascii="Verdana" w:eastAsia="Times New Roman" w:hAnsi="Verdana" w:cs="Times New Roman"/>
          <w:color w:val="000000"/>
          <w:sz w:val="23"/>
          <w:szCs w:val="23"/>
        </w:rPr>
        <w:t>Use the HTML </w:t>
      </w:r>
      <w:r w:rsidRPr="009D2ABA">
        <w:rPr>
          <w:rFonts w:ascii="Consolas" w:eastAsia="Times New Roman" w:hAnsi="Consolas" w:cs="Courier New"/>
          <w:color w:val="DC143C"/>
          <w:sz w:val="20"/>
        </w:rPr>
        <w:t>&lt;dt&gt;</w:t>
      </w:r>
      <w:r w:rsidRPr="009D2ABA">
        <w:rPr>
          <w:rFonts w:ascii="Verdana" w:eastAsia="Times New Roman" w:hAnsi="Verdana" w:cs="Times New Roman"/>
          <w:color w:val="000000"/>
          <w:sz w:val="23"/>
          <w:szCs w:val="23"/>
        </w:rPr>
        <w:t> element to define the description term</w:t>
      </w:r>
    </w:p>
    <w:p w14:paraId="1323EE63" w14:textId="77777777" w:rsidR="009D2ABA" w:rsidRPr="009D2ABA" w:rsidRDefault="009D2ABA" w:rsidP="009D2ABA">
      <w:pPr>
        <w:numPr>
          <w:ilvl w:val="0"/>
          <w:numId w:val="11"/>
        </w:numPr>
        <w:shd w:val="clear" w:color="auto" w:fill="FFFFFF"/>
        <w:spacing w:before="100" w:beforeAutospacing="1" w:after="100" w:afterAutospacing="1" w:line="360" w:lineRule="auto"/>
        <w:rPr>
          <w:rFonts w:ascii="Verdana" w:eastAsia="Times New Roman" w:hAnsi="Verdana" w:cs="Times New Roman"/>
          <w:color w:val="000000"/>
          <w:sz w:val="23"/>
          <w:szCs w:val="23"/>
        </w:rPr>
      </w:pPr>
      <w:r w:rsidRPr="009D2ABA">
        <w:rPr>
          <w:rFonts w:ascii="Verdana" w:eastAsia="Times New Roman" w:hAnsi="Verdana" w:cs="Times New Roman"/>
          <w:color w:val="000000"/>
          <w:sz w:val="23"/>
          <w:szCs w:val="23"/>
        </w:rPr>
        <w:t>Use the HTML </w:t>
      </w:r>
      <w:r w:rsidRPr="009D2ABA">
        <w:rPr>
          <w:rFonts w:ascii="Consolas" w:eastAsia="Times New Roman" w:hAnsi="Consolas" w:cs="Courier New"/>
          <w:color w:val="DC143C"/>
          <w:sz w:val="20"/>
        </w:rPr>
        <w:t>&lt;dd&gt;</w:t>
      </w:r>
      <w:r w:rsidRPr="009D2ABA">
        <w:rPr>
          <w:rFonts w:ascii="Verdana" w:eastAsia="Times New Roman" w:hAnsi="Verdana" w:cs="Times New Roman"/>
          <w:color w:val="000000"/>
          <w:sz w:val="23"/>
          <w:szCs w:val="23"/>
        </w:rPr>
        <w:t> element to describe the term in a description list</w:t>
      </w:r>
    </w:p>
    <w:tbl>
      <w:tblPr>
        <w:tblpPr w:leftFromText="180" w:rightFromText="180" w:vertAnchor="text" w:tblpX="18"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54"/>
      </w:tblGrid>
      <w:tr w:rsidR="009F2CD7" w14:paraId="22C94B0F" w14:textId="77777777" w:rsidTr="009F2CD7">
        <w:trPr>
          <w:trHeight w:val="6891"/>
        </w:trPr>
        <w:tc>
          <w:tcPr>
            <w:tcW w:w="4354" w:type="dxa"/>
          </w:tcPr>
          <w:p w14:paraId="347DB16A" w14:textId="77777777" w:rsidR="00F7174F" w:rsidRDefault="00F7174F" w:rsidP="009F2CD7">
            <w:pPr>
              <w:spacing w:before="288" w:after="288"/>
              <w:rPr>
                <w:rFonts w:ascii="Verdana" w:hAnsi="Verdana"/>
                <w:color w:val="000000"/>
                <w:sz w:val="23"/>
                <w:szCs w:val="23"/>
              </w:rPr>
            </w:pPr>
          </w:p>
          <w:p w14:paraId="4AD5013C" w14:textId="77777777" w:rsidR="00F7174F" w:rsidRDefault="00F7174F" w:rsidP="009F2CD7">
            <w:pPr>
              <w:spacing w:before="288" w:after="288"/>
              <w:rPr>
                <w:rFonts w:ascii="Verdana" w:hAnsi="Verdana"/>
                <w:color w:val="000000"/>
              </w:rPr>
            </w:pPr>
          </w:p>
          <w:p w14:paraId="733274CA" w14:textId="77777777" w:rsidR="00F7174F" w:rsidRDefault="00F7174F" w:rsidP="009F2CD7">
            <w:pPr>
              <w:spacing w:before="288" w:after="288"/>
              <w:rPr>
                <w:rFonts w:ascii="Verdana" w:hAnsi="Verdana"/>
                <w:color w:val="000000"/>
              </w:rPr>
            </w:pPr>
          </w:p>
          <w:p w14:paraId="1B54D5D6" w14:textId="689D3CCD" w:rsidR="009F2CD7" w:rsidRPr="009F2CD7" w:rsidRDefault="009F2CD7" w:rsidP="009F2CD7">
            <w:pPr>
              <w:spacing w:before="288" w:after="288"/>
              <w:rPr>
                <w:rFonts w:ascii="Verdana" w:hAnsi="Verdana"/>
                <w:color w:val="000000"/>
                <w:sz w:val="23"/>
                <w:szCs w:val="23"/>
              </w:rPr>
            </w:pPr>
            <w:r w:rsidRPr="009F2CD7">
              <w:rPr>
                <w:rFonts w:ascii="Verdana" w:hAnsi="Verdana"/>
                <w:color w:val="000000"/>
                <w:sz w:val="23"/>
                <w:szCs w:val="23"/>
              </w:rPr>
              <w:t>&lt;dl&gt;</w:t>
            </w:r>
          </w:p>
          <w:p w14:paraId="209C3342" w14:textId="77777777" w:rsidR="009F2CD7" w:rsidRPr="009F2CD7" w:rsidRDefault="009F2CD7" w:rsidP="009F2CD7">
            <w:pPr>
              <w:spacing w:before="288" w:after="288"/>
              <w:rPr>
                <w:rFonts w:ascii="Verdana" w:hAnsi="Verdana"/>
                <w:color w:val="000000"/>
                <w:sz w:val="23"/>
                <w:szCs w:val="23"/>
              </w:rPr>
            </w:pPr>
            <w:r w:rsidRPr="009F2CD7">
              <w:rPr>
                <w:rFonts w:ascii="Verdana" w:hAnsi="Verdana"/>
                <w:color w:val="000000"/>
                <w:sz w:val="23"/>
                <w:szCs w:val="23"/>
              </w:rPr>
              <w:t xml:space="preserve">  &lt;dt&gt;Coffee&lt;/dt&gt;</w:t>
            </w:r>
          </w:p>
          <w:p w14:paraId="23672D84" w14:textId="77777777" w:rsidR="009F2CD7" w:rsidRPr="009F2CD7" w:rsidRDefault="009F2CD7" w:rsidP="009F2CD7">
            <w:pPr>
              <w:spacing w:before="288" w:after="288"/>
              <w:rPr>
                <w:rFonts w:ascii="Verdana" w:hAnsi="Verdana"/>
                <w:color w:val="000000"/>
                <w:sz w:val="23"/>
                <w:szCs w:val="23"/>
              </w:rPr>
            </w:pPr>
            <w:r w:rsidRPr="009F2CD7">
              <w:rPr>
                <w:rFonts w:ascii="Verdana" w:hAnsi="Verdana"/>
                <w:color w:val="000000"/>
                <w:sz w:val="23"/>
                <w:szCs w:val="23"/>
              </w:rPr>
              <w:t xml:space="preserve">  &lt;dd&gt;- black hot drink&lt;/dd&gt;</w:t>
            </w:r>
          </w:p>
          <w:p w14:paraId="4849DFD1" w14:textId="77777777" w:rsidR="009F2CD7" w:rsidRPr="009F2CD7" w:rsidRDefault="009F2CD7" w:rsidP="009F2CD7">
            <w:pPr>
              <w:spacing w:before="288" w:after="288"/>
              <w:rPr>
                <w:rFonts w:ascii="Verdana" w:hAnsi="Verdana"/>
                <w:color w:val="000000"/>
                <w:sz w:val="23"/>
                <w:szCs w:val="23"/>
              </w:rPr>
            </w:pPr>
            <w:r w:rsidRPr="009F2CD7">
              <w:rPr>
                <w:rFonts w:ascii="Verdana" w:hAnsi="Verdana"/>
                <w:color w:val="000000"/>
                <w:sz w:val="23"/>
                <w:szCs w:val="23"/>
              </w:rPr>
              <w:t xml:space="preserve">  &lt;dt&gt;Milk&lt;/dt&gt;</w:t>
            </w:r>
          </w:p>
          <w:p w14:paraId="551C3DF9" w14:textId="77777777" w:rsidR="009F2CD7" w:rsidRPr="009F2CD7" w:rsidRDefault="009F2CD7" w:rsidP="009F2CD7">
            <w:pPr>
              <w:spacing w:before="288" w:after="288"/>
              <w:rPr>
                <w:rFonts w:ascii="Verdana" w:hAnsi="Verdana"/>
                <w:color w:val="000000"/>
                <w:sz w:val="23"/>
                <w:szCs w:val="23"/>
              </w:rPr>
            </w:pPr>
            <w:r w:rsidRPr="009F2CD7">
              <w:rPr>
                <w:rFonts w:ascii="Verdana" w:hAnsi="Verdana"/>
                <w:color w:val="000000"/>
                <w:sz w:val="23"/>
                <w:szCs w:val="23"/>
              </w:rPr>
              <w:t xml:space="preserve">  &lt;dd&gt;- white cold drink&lt;/dd&gt;</w:t>
            </w:r>
          </w:p>
          <w:p w14:paraId="504C864E" w14:textId="37826C9F" w:rsidR="009F2CD7" w:rsidRDefault="009F2CD7" w:rsidP="009F2CD7">
            <w:pPr>
              <w:spacing w:before="288" w:after="288"/>
              <w:rPr>
                <w:rFonts w:ascii="Verdana" w:hAnsi="Verdana"/>
                <w:color w:val="000000"/>
                <w:sz w:val="23"/>
                <w:szCs w:val="23"/>
              </w:rPr>
            </w:pPr>
            <w:r w:rsidRPr="009F2CD7">
              <w:rPr>
                <w:rFonts w:ascii="Verdana" w:hAnsi="Verdana"/>
                <w:color w:val="000000"/>
                <w:sz w:val="23"/>
                <w:szCs w:val="23"/>
              </w:rPr>
              <w:t>&lt;/dl&gt;</w:t>
            </w:r>
          </w:p>
        </w:tc>
      </w:tr>
    </w:tbl>
    <w:tbl>
      <w:tblPr>
        <w:tblpPr w:leftFromText="180" w:rightFromText="180" w:vertAnchor="text" w:horzAnchor="page" w:tblpX="6190" w:tblpY="1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00"/>
      </w:tblGrid>
      <w:tr w:rsidR="009F2CD7" w14:paraId="59EA1AB5" w14:textId="77777777" w:rsidTr="009F2CD7">
        <w:trPr>
          <w:trHeight w:val="6806"/>
        </w:trPr>
        <w:tc>
          <w:tcPr>
            <w:tcW w:w="4200" w:type="dxa"/>
          </w:tcPr>
          <w:p w14:paraId="2035C10A" w14:textId="77777777" w:rsidR="009F2CD7" w:rsidRDefault="009F2CD7" w:rsidP="009F2CD7">
            <w:pPr>
              <w:spacing w:before="288" w:after="288"/>
              <w:rPr>
                <w:rFonts w:ascii="Verdana" w:hAnsi="Verdana"/>
                <w:color w:val="000000"/>
                <w:sz w:val="23"/>
                <w:szCs w:val="23"/>
              </w:rPr>
            </w:pPr>
          </w:p>
          <w:p w14:paraId="0371945D" w14:textId="77777777" w:rsidR="00F7174F" w:rsidRDefault="00F7174F" w:rsidP="009F2CD7">
            <w:pPr>
              <w:spacing w:before="288" w:after="288"/>
              <w:rPr>
                <w:rFonts w:ascii="Verdana" w:hAnsi="Verdana"/>
                <w:color w:val="000000"/>
              </w:rPr>
            </w:pPr>
          </w:p>
          <w:p w14:paraId="64CE6B56" w14:textId="77777777" w:rsidR="00F7174F" w:rsidRDefault="00F7174F" w:rsidP="009F2CD7">
            <w:pPr>
              <w:spacing w:before="288" w:after="288"/>
              <w:rPr>
                <w:rFonts w:ascii="Verdana" w:hAnsi="Verdana"/>
                <w:color w:val="000000"/>
              </w:rPr>
            </w:pPr>
          </w:p>
          <w:p w14:paraId="1ED602EF" w14:textId="77777777" w:rsidR="00F7174F" w:rsidRPr="00F7174F" w:rsidRDefault="00F7174F" w:rsidP="00F7174F">
            <w:pPr>
              <w:spacing w:after="0" w:line="240" w:lineRule="auto"/>
              <w:rPr>
                <w:rFonts w:ascii="Times New Roman" w:eastAsia="Times New Roman" w:hAnsi="Times New Roman" w:cs="Times New Roman"/>
                <w:color w:val="000000"/>
                <w:sz w:val="27"/>
                <w:szCs w:val="27"/>
              </w:rPr>
            </w:pPr>
            <w:r w:rsidRPr="00F7174F">
              <w:rPr>
                <w:rFonts w:ascii="Times New Roman" w:eastAsia="Times New Roman" w:hAnsi="Times New Roman" w:cs="Times New Roman"/>
                <w:color w:val="000000"/>
                <w:sz w:val="27"/>
                <w:szCs w:val="27"/>
              </w:rPr>
              <w:t>Coffee</w:t>
            </w:r>
          </w:p>
          <w:p w14:paraId="133B3E74" w14:textId="77777777" w:rsidR="00F7174F" w:rsidRPr="00F7174F" w:rsidRDefault="00F7174F" w:rsidP="00F7174F">
            <w:pPr>
              <w:spacing w:after="0" w:line="240" w:lineRule="auto"/>
              <w:ind w:left="720"/>
              <w:rPr>
                <w:rFonts w:ascii="Times New Roman" w:eastAsia="Times New Roman" w:hAnsi="Times New Roman" w:cs="Times New Roman"/>
                <w:color w:val="000000"/>
                <w:sz w:val="27"/>
                <w:szCs w:val="27"/>
              </w:rPr>
            </w:pPr>
            <w:r w:rsidRPr="00F7174F">
              <w:rPr>
                <w:rFonts w:ascii="Times New Roman" w:eastAsia="Times New Roman" w:hAnsi="Times New Roman" w:cs="Times New Roman"/>
                <w:color w:val="000000"/>
                <w:sz w:val="27"/>
                <w:szCs w:val="27"/>
              </w:rPr>
              <w:t>- black hot drink</w:t>
            </w:r>
          </w:p>
          <w:p w14:paraId="62D7A162" w14:textId="77777777" w:rsidR="00F7174F" w:rsidRPr="00F7174F" w:rsidRDefault="00F7174F" w:rsidP="00F7174F">
            <w:pPr>
              <w:spacing w:after="0" w:line="240" w:lineRule="auto"/>
              <w:rPr>
                <w:rFonts w:ascii="Times New Roman" w:eastAsia="Times New Roman" w:hAnsi="Times New Roman" w:cs="Times New Roman"/>
                <w:color w:val="000000"/>
                <w:sz w:val="27"/>
                <w:szCs w:val="27"/>
              </w:rPr>
            </w:pPr>
            <w:r w:rsidRPr="00F7174F">
              <w:rPr>
                <w:rFonts w:ascii="Times New Roman" w:eastAsia="Times New Roman" w:hAnsi="Times New Roman" w:cs="Times New Roman"/>
                <w:color w:val="000000"/>
                <w:sz w:val="27"/>
                <w:szCs w:val="27"/>
              </w:rPr>
              <w:t>Milk</w:t>
            </w:r>
          </w:p>
          <w:p w14:paraId="0557241E" w14:textId="77777777" w:rsidR="00F7174F" w:rsidRPr="00F7174F" w:rsidRDefault="00F7174F" w:rsidP="00F7174F">
            <w:pPr>
              <w:spacing w:after="0" w:line="240" w:lineRule="auto"/>
              <w:ind w:left="720"/>
              <w:rPr>
                <w:rFonts w:ascii="Times New Roman" w:eastAsia="Times New Roman" w:hAnsi="Times New Roman" w:cs="Times New Roman"/>
                <w:color w:val="000000"/>
                <w:sz w:val="27"/>
                <w:szCs w:val="27"/>
              </w:rPr>
            </w:pPr>
            <w:r w:rsidRPr="00F7174F">
              <w:rPr>
                <w:rFonts w:ascii="Times New Roman" w:eastAsia="Times New Roman" w:hAnsi="Times New Roman" w:cs="Times New Roman"/>
                <w:color w:val="000000"/>
                <w:sz w:val="27"/>
                <w:szCs w:val="27"/>
              </w:rPr>
              <w:t>- white cold drink</w:t>
            </w:r>
          </w:p>
          <w:p w14:paraId="3F452004" w14:textId="3755774C" w:rsidR="00F7174F" w:rsidRDefault="00F7174F" w:rsidP="009F2CD7">
            <w:pPr>
              <w:spacing w:before="288" w:after="288"/>
              <w:rPr>
                <w:rFonts w:ascii="Verdana" w:hAnsi="Verdana"/>
                <w:color w:val="000000"/>
                <w:sz w:val="23"/>
                <w:szCs w:val="23"/>
              </w:rPr>
            </w:pPr>
          </w:p>
        </w:tc>
      </w:tr>
    </w:tbl>
    <w:p w14:paraId="634657F0" w14:textId="77777777" w:rsidR="00E054CB" w:rsidRDefault="00E054CB" w:rsidP="00E054CB">
      <w:pPr>
        <w:shd w:val="clear" w:color="auto" w:fill="FFFFFF"/>
        <w:spacing w:before="288" w:after="288"/>
        <w:rPr>
          <w:rFonts w:ascii="Verdana" w:hAnsi="Verdana"/>
          <w:color w:val="000000"/>
          <w:sz w:val="23"/>
          <w:szCs w:val="23"/>
        </w:rPr>
      </w:pPr>
    </w:p>
    <w:p w14:paraId="74A92A1D" w14:textId="451DAE80" w:rsidR="007872F5" w:rsidRDefault="007872F5" w:rsidP="007872F5">
      <w:pPr>
        <w:pStyle w:val="Heading1"/>
        <w:rPr>
          <w:rStyle w:val="Hyperlink"/>
          <w:b/>
          <w:bCs/>
        </w:rPr>
      </w:pPr>
      <w:bookmarkStart w:id="84" w:name="_Toc114175535"/>
      <w:r w:rsidRPr="007872F5">
        <w:rPr>
          <w:b/>
          <w:bCs/>
        </w:rPr>
        <w:lastRenderedPageBreak/>
        <w:t>HTML </w:t>
      </w:r>
      <w:r w:rsidRPr="007872F5">
        <w:rPr>
          <w:rStyle w:val="Hyperlink"/>
          <w:b/>
          <w:bCs/>
        </w:rPr>
        <w:t>Tables</w:t>
      </w:r>
      <w:bookmarkEnd w:id="84"/>
    </w:p>
    <w:p w14:paraId="1EBC3F17" w14:textId="36CD1FFC" w:rsidR="007872F5" w:rsidRDefault="007872F5" w:rsidP="007872F5"/>
    <w:p w14:paraId="7AFD3AFA" w14:textId="77777777" w:rsidR="00151727" w:rsidRDefault="00151727" w:rsidP="00151727">
      <w:pPr>
        <w:shd w:val="clear" w:color="auto" w:fill="FFFFFF"/>
        <w:spacing w:before="288" w:after="288"/>
        <w:rPr>
          <w:rFonts w:ascii="Verdana" w:hAnsi="Verdana"/>
          <w:color w:val="000000"/>
        </w:rPr>
      </w:pPr>
      <w:r>
        <w:rPr>
          <w:rFonts w:ascii="Verdana" w:hAnsi="Verdana"/>
          <w:color w:val="000000"/>
        </w:rPr>
        <w:t>HTML tables allow web developers to arrange data into rows and columns.</w:t>
      </w:r>
    </w:p>
    <w:p w14:paraId="6C1C20D4" w14:textId="7C225E25" w:rsidR="00341F2E" w:rsidRPr="00885032" w:rsidRDefault="00885032" w:rsidP="00885032">
      <w:pPr>
        <w:rPr>
          <w:b/>
          <w:bCs/>
          <w:sz w:val="28"/>
          <w:szCs w:val="28"/>
          <w:u w:val="single"/>
        </w:rPr>
      </w:pPr>
      <w:r>
        <w:rPr>
          <w:b/>
          <w:bCs/>
          <w:sz w:val="28"/>
          <w:szCs w:val="28"/>
        </w:rPr>
        <w:t xml:space="preserve">                                                      </w:t>
      </w:r>
      <w:r w:rsidR="00341F2E" w:rsidRPr="00885032">
        <w:rPr>
          <w:b/>
          <w:bCs/>
          <w:sz w:val="28"/>
          <w:szCs w:val="28"/>
          <w:u w:val="single"/>
        </w:rPr>
        <w:t>HTML Table Tags</w:t>
      </w:r>
    </w:p>
    <w:p w14:paraId="0E244C7F" w14:textId="5A736914" w:rsidR="00341F2E" w:rsidRPr="00885032" w:rsidRDefault="00722941" w:rsidP="00885032">
      <w:pPr>
        <w:pBdr>
          <w:top w:val="single" w:sz="4" w:space="1" w:color="auto"/>
          <w:left w:val="single" w:sz="4" w:space="4" w:color="auto"/>
          <w:bottom w:val="single" w:sz="4" w:space="1" w:color="auto"/>
          <w:right w:val="single" w:sz="4" w:space="4" w:color="auto"/>
          <w:between w:val="single" w:sz="4" w:space="1" w:color="auto"/>
          <w:bar w:val="single" w:sz="4" w:color="auto"/>
        </w:pBdr>
        <w:rPr>
          <w:b/>
          <w:bCs/>
          <w:sz w:val="28"/>
          <w:szCs w:val="28"/>
        </w:rPr>
      </w:pPr>
      <w:r w:rsidRPr="00885032">
        <w:rPr>
          <w:b/>
          <w:bCs/>
          <w:sz w:val="28"/>
          <w:szCs w:val="28"/>
        </w:rPr>
        <w:t xml:space="preserve">             </w:t>
      </w:r>
      <w:r w:rsidR="00341F2E" w:rsidRPr="00885032">
        <w:rPr>
          <w:b/>
          <w:bCs/>
          <w:sz w:val="28"/>
          <w:szCs w:val="28"/>
        </w:rPr>
        <w:t>Tag</w:t>
      </w:r>
      <w:r w:rsidR="00341F2E" w:rsidRPr="00885032">
        <w:rPr>
          <w:b/>
          <w:bCs/>
          <w:sz w:val="28"/>
          <w:szCs w:val="28"/>
        </w:rPr>
        <w:tab/>
      </w:r>
      <w:r w:rsidRPr="00885032">
        <w:rPr>
          <w:b/>
          <w:bCs/>
          <w:sz w:val="28"/>
          <w:szCs w:val="28"/>
        </w:rPr>
        <w:t xml:space="preserve">                                       </w:t>
      </w:r>
      <w:r w:rsidR="00341F2E" w:rsidRPr="00885032">
        <w:rPr>
          <w:b/>
          <w:bCs/>
          <w:sz w:val="28"/>
          <w:szCs w:val="28"/>
        </w:rPr>
        <w:t>Description</w:t>
      </w:r>
    </w:p>
    <w:p w14:paraId="219751C5" w14:textId="26B8566A" w:rsidR="00341F2E" w:rsidRPr="00722941" w:rsidRDefault="00341F2E" w:rsidP="00885032">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&lt;table&gt;</w:t>
      </w:r>
      <w:r w:rsidRPr="00722941">
        <w:rPr>
          <w:sz w:val="24"/>
          <w:szCs w:val="24"/>
        </w:rPr>
        <w:tab/>
      </w:r>
      <w:r w:rsidR="00885032">
        <w:rPr>
          <w:sz w:val="24"/>
          <w:szCs w:val="24"/>
        </w:rPr>
        <w:t xml:space="preserve"> </w:t>
      </w:r>
      <w:r w:rsidR="00722941" w:rsidRPr="00722941">
        <w:rPr>
          <w:sz w:val="24"/>
          <w:szCs w:val="24"/>
        </w:rPr>
        <w:t xml:space="preserve"> </w:t>
      </w:r>
      <w:r w:rsidRPr="00722941">
        <w:rPr>
          <w:sz w:val="24"/>
          <w:szCs w:val="24"/>
        </w:rPr>
        <w:t>Defines a table</w:t>
      </w:r>
    </w:p>
    <w:p w14:paraId="4528BDCB" w14:textId="3785E53E" w:rsidR="00341F2E" w:rsidRPr="00722941" w:rsidRDefault="00341F2E" w:rsidP="00885032">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w:t>
      </w:r>
      <w:proofErr w:type="spellStart"/>
      <w:r w:rsidRPr="00722941">
        <w:rPr>
          <w:sz w:val="24"/>
          <w:szCs w:val="24"/>
        </w:rPr>
        <w:t>th</w:t>
      </w:r>
      <w:proofErr w:type="spellEnd"/>
      <w:r w:rsidRPr="00722941">
        <w:rPr>
          <w:sz w:val="24"/>
          <w:szCs w:val="24"/>
        </w:rPr>
        <w:t>&gt;</w:t>
      </w:r>
      <w:r w:rsidRPr="00722941">
        <w:rPr>
          <w:sz w:val="24"/>
          <w:szCs w:val="24"/>
        </w:rPr>
        <w:tab/>
      </w:r>
      <w:r w:rsidR="00885032">
        <w:rPr>
          <w:sz w:val="24"/>
          <w:szCs w:val="24"/>
        </w:rPr>
        <w:t xml:space="preserve">              </w:t>
      </w:r>
      <w:r w:rsidRPr="00722941">
        <w:rPr>
          <w:sz w:val="24"/>
          <w:szCs w:val="24"/>
        </w:rPr>
        <w:t>Defines a header cell in a table</w:t>
      </w:r>
    </w:p>
    <w:p w14:paraId="4705FCAC" w14:textId="7017791A" w:rsidR="00341F2E" w:rsidRPr="00722941" w:rsidRDefault="00341F2E" w:rsidP="00885032">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&lt;tr&gt;</w:t>
      </w:r>
      <w:r w:rsidRPr="00722941">
        <w:rPr>
          <w:sz w:val="24"/>
          <w:szCs w:val="24"/>
        </w:rPr>
        <w:tab/>
      </w:r>
      <w:r w:rsidR="00885032">
        <w:rPr>
          <w:sz w:val="24"/>
          <w:szCs w:val="24"/>
        </w:rPr>
        <w:t xml:space="preserve">              </w:t>
      </w:r>
      <w:r w:rsidRPr="00722941">
        <w:rPr>
          <w:sz w:val="24"/>
          <w:szCs w:val="24"/>
        </w:rPr>
        <w:t>Defines a row in a table</w:t>
      </w:r>
    </w:p>
    <w:p w14:paraId="4BBB29DA" w14:textId="1543FCFD" w:rsidR="00341F2E" w:rsidRPr="00722941" w:rsidRDefault="00341F2E" w:rsidP="00885032">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&lt;td&gt;</w:t>
      </w:r>
      <w:r w:rsidRPr="00722941">
        <w:rPr>
          <w:sz w:val="24"/>
          <w:szCs w:val="24"/>
        </w:rPr>
        <w:tab/>
      </w:r>
      <w:r w:rsidR="00885032">
        <w:rPr>
          <w:sz w:val="24"/>
          <w:szCs w:val="24"/>
        </w:rPr>
        <w:t xml:space="preserve">              </w:t>
      </w:r>
      <w:r w:rsidRPr="00722941">
        <w:rPr>
          <w:sz w:val="24"/>
          <w:szCs w:val="24"/>
        </w:rPr>
        <w:t>Defines a cell in a table</w:t>
      </w:r>
    </w:p>
    <w:p w14:paraId="66416217" w14:textId="77777777" w:rsidR="00341F2E" w:rsidRPr="00722941" w:rsidRDefault="00341F2E" w:rsidP="00885032">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&lt;caption&gt;</w:t>
      </w:r>
      <w:r w:rsidRPr="00722941">
        <w:rPr>
          <w:sz w:val="24"/>
          <w:szCs w:val="24"/>
        </w:rPr>
        <w:tab/>
        <w:t>Defines a table caption</w:t>
      </w:r>
    </w:p>
    <w:p w14:paraId="755CFAA6" w14:textId="2E10419E" w:rsidR="00341F2E" w:rsidRPr="00722941" w:rsidRDefault="00341F2E" w:rsidP="00885032">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w:t>
      </w:r>
      <w:proofErr w:type="spellStart"/>
      <w:r w:rsidRPr="00722941">
        <w:rPr>
          <w:sz w:val="24"/>
          <w:szCs w:val="24"/>
        </w:rPr>
        <w:t>colgroup</w:t>
      </w:r>
      <w:proofErr w:type="spellEnd"/>
      <w:r w:rsidRPr="00722941">
        <w:rPr>
          <w:sz w:val="24"/>
          <w:szCs w:val="24"/>
        </w:rPr>
        <w:t>&gt;</w:t>
      </w:r>
      <w:r w:rsidR="00885032">
        <w:rPr>
          <w:sz w:val="24"/>
          <w:szCs w:val="24"/>
        </w:rPr>
        <w:t xml:space="preserve">       </w:t>
      </w:r>
      <w:r w:rsidRPr="00722941">
        <w:rPr>
          <w:sz w:val="24"/>
          <w:szCs w:val="24"/>
        </w:rPr>
        <w:t>Specifies a group of one or more columns in a table for formatting</w:t>
      </w:r>
    </w:p>
    <w:p w14:paraId="0B089A89" w14:textId="30C9EA5B" w:rsidR="00341F2E" w:rsidRPr="00722941" w:rsidRDefault="00341F2E" w:rsidP="00885032">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&lt;col&gt;</w:t>
      </w:r>
      <w:r w:rsidRPr="00722941">
        <w:rPr>
          <w:sz w:val="24"/>
          <w:szCs w:val="24"/>
        </w:rPr>
        <w:tab/>
      </w:r>
      <w:r w:rsidR="00885032">
        <w:rPr>
          <w:sz w:val="24"/>
          <w:szCs w:val="24"/>
        </w:rPr>
        <w:t xml:space="preserve">             </w:t>
      </w:r>
      <w:r w:rsidRPr="00722941">
        <w:rPr>
          <w:sz w:val="24"/>
          <w:szCs w:val="24"/>
        </w:rPr>
        <w:t>Specifies column properties for each column within a &lt;</w:t>
      </w:r>
      <w:proofErr w:type="spellStart"/>
      <w:r w:rsidRPr="00722941">
        <w:rPr>
          <w:sz w:val="24"/>
          <w:szCs w:val="24"/>
        </w:rPr>
        <w:t>colgroup</w:t>
      </w:r>
      <w:proofErr w:type="spellEnd"/>
      <w:r w:rsidRPr="00722941">
        <w:rPr>
          <w:sz w:val="24"/>
          <w:szCs w:val="24"/>
        </w:rPr>
        <w:t>&gt; element</w:t>
      </w:r>
    </w:p>
    <w:p w14:paraId="641D205B" w14:textId="77777777" w:rsidR="00341F2E" w:rsidRPr="00722941" w:rsidRDefault="00341F2E" w:rsidP="00885032">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w:t>
      </w:r>
      <w:proofErr w:type="spellStart"/>
      <w:r w:rsidRPr="00722941">
        <w:rPr>
          <w:sz w:val="24"/>
          <w:szCs w:val="24"/>
        </w:rPr>
        <w:t>thead</w:t>
      </w:r>
      <w:proofErr w:type="spellEnd"/>
      <w:r w:rsidRPr="00722941">
        <w:rPr>
          <w:sz w:val="24"/>
          <w:szCs w:val="24"/>
        </w:rPr>
        <w:t>&gt;</w:t>
      </w:r>
      <w:r w:rsidRPr="00722941">
        <w:rPr>
          <w:sz w:val="24"/>
          <w:szCs w:val="24"/>
        </w:rPr>
        <w:tab/>
        <w:t>Groups the header content in a table</w:t>
      </w:r>
    </w:p>
    <w:p w14:paraId="4C6F31CD" w14:textId="77777777" w:rsidR="00341F2E" w:rsidRPr="00722941" w:rsidRDefault="00341F2E" w:rsidP="00885032">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w:t>
      </w:r>
      <w:proofErr w:type="spellStart"/>
      <w:r w:rsidRPr="00722941">
        <w:rPr>
          <w:sz w:val="24"/>
          <w:szCs w:val="24"/>
        </w:rPr>
        <w:t>tbody</w:t>
      </w:r>
      <w:proofErr w:type="spellEnd"/>
      <w:r w:rsidRPr="00722941">
        <w:rPr>
          <w:sz w:val="24"/>
          <w:szCs w:val="24"/>
        </w:rPr>
        <w:t>&gt;</w:t>
      </w:r>
      <w:r w:rsidRPr="00722941">
        <w:rPr>
          <w:sz w:val="24"/>
          <w:szCs w:val="24"/>
        </w:rPr>
        <w:tab/>
        <w:t>Groups the body content in a table</w:t>
      </w:r>
    </w:p>
    <w:p w14:paraId="4A348E3D" w14:textId="5F1E368C" w:rsidR="00E054CB" w:rsidRPr="00EA1067" w:rsidRDefault="00341F2E" w:rsidP="00722941">
      <w:pPr>
        <w:numPr>
          <w:ilvl w:val="0"/>
          <w:numId w:val="12"/>
        </w:numPr>
        <w:pBdr>
          <w:top w:val="single" w:sz="4" w:space="1" w:color="auto"/>
          <w:left w:val="single" w:sz="4" w:space="22" w:color="auto"/>
          <w:bottom w:val="single" w:sz="4" w:space="1" w:color="auto"/>
          <w:right w:val="single" w:sz="4" w:space="4" w:color="auto"/>
          <w:between w:val="single" w:sz="4" w:space="1" w:color="auto"/>
          <w:bar w:val="single" w:sz="4" w:color="auto"/>
        </w:pBdr>
        <w:spacing w:line="360" w:lineRule="auto"/>
        <w:rPr>
          <w:sz w:val="24"/>
          <w:szCs w:val="24"/>
        </w:rPr>
      </w:pPr>
      <w:r w:rsidRPr="00722941">
        <w:rPr>
          <w:sz w:val="24"/>
          <w:szCs w:val="24"/>
        </w:rPr>
        <w:t>&lt;</w:t>
      </w:r>
      <w:proofErr w:type="spellStart"/>
      <w:r w:rsidRPr="00722941">
        <w:rPr>
          <w:sz w:val="24"/>
          <w:szCs w:val="24"/>
        </w:rPr>
        <w:t>tfoot</w:t>
      </w:r>
      <w:proofErr w:type="spellEnd"/>
      <w:r w:rsidRPr="00722941">
        <w:rPr>
          <w:sz w:val="24"/>
          <w:szCs w:val="24"/>
        </w:rPr>
        <w:t>&gt;</w:t>
      </w:r>
      <w:r w:rsidRPr="00722941">
        <w:rPr>
          <w:sz w:val="24"/>
          <w:szCs w:val="24"/>
        </w:rPr>
        <w:tab/>
        <w:t>Groups the footer content in a table</w:t>
      </w:r>
    </w:p>
    <w:p w14:paraId="06A43F38" w14:textId="77777777" w:rsidR="002F7CE7" w:rsidRPr="001C50B2" w:rsidRDefault="002F7CE7" w:rsidP="001C50B2">
      <w:pPr>
        <w:pStyle w:val="Heading3"/>
        <w:rPr>
          <w:b w:val="0"/>
          <w:bCs/>
          <w:szCs w:val="32"/>
        </w:rPr>
      </w:pPr>
      <w:bookmarkStart w:id="85" w:name="_Toc114175536"/>
      <w:r w:rsidRPr="001C50B2">
        <w:rPr>
          <w:b w:val="0"/>
          <w:bCs/>
          <w:szCs w:val="32"/>
        </w:rPr>
        <w:t>Table Cells</w:t>
      </w:r>
      <w:bookmarkEnd w:id="85"/>
    </w:p>
    <w:p w14:paraId="661A00F6" w14:textId="77777777" w:rsidR="002F7CE7" w:rsidRDefault="002F7CE7" w:rsidP="002F7CE7">
      <w:pPr>
        <w:shd w:val="clear" w:color="auto" w:fill="FFFFFF"/>
        <w:spacing w:before="288" w:after="288"/>
        <w:rPr>
          <w:rFonts w:ascii="Verdana" w:hAnsi="Verdana"/>
          <w:color w:val="000000"/>
          <w:sz w:val="23"/>
          <w:szCs w:val="23"/>
        </w:rPr>
      </w:pPr>
      <w:r>
        <w:rPr>
          <w:rFonts w:ascii="Verdana" w:hAnsi="Verdana"/>
          <w:color w:val="000000"/>
          <w:sz w:val="23"/>
          <w:szCs w:val="23"/>
        </w:rPr>
        <w:t>Each table cell is defined by a </w:t>
      </w:r>
      <w:r>
        <w:rPr>
          <w:rStyle w:val="Emphasis"/>
          <w:rFonts w:ascii="Consolas" w:hAnsi="Consolas"/>
          <w:color w:val="DC143C"/>
        </w:rPr>
        <w:t>&lt;td&gt;</w:t>
      </w:r>
      <w:r>
        <w:rPr>
          <w:rFonts w:ascii="Verdana" w:hAnsi="Verdana"/>
          <w:color w:val="000000"/>
          <w:sz w:val="23"/>
          <w:szCs w:val="23"/>
        </w:rPr>
        <w:t> and a </w:t>
      </w:r>
      <w:r>
        <w:rPr>
          <w:rStyle w:val="Emphasis"/>
          <w:rFonts w:ascii="Consolas" w:hAnsi="Consolas"/>
          <w:color w:val="DC143C"/>
        </w:rPr>
        <w:t>&lt;/td&gt;</w:t>
      </w:r>
      <w:r>
        <w:rPr>
          <w:rFonts w:ascii="Verdana" w:hAnsi="Verdana"/>
          <w:color w:val="000000"/>
          <w:sz w:val="23"/>
          <w:szCs w:val="23"/>
        </w:rPr>
        <w:t> tag.</w:t>
      </w:r>
    </w:p>
    <w:p w14:paraId="0EA3D15C" w14:textId="77777777" w:rsidR="002F7CE7" w:rsidRPr="002F7CE7" w:rsidRDefault="002F7CE7" w:rsidP="002F7CE7">
      <w:pPr>
        <w:rPr>
          <w:sz w:val="24"/>
          <w:szCs w:val="24"/>
        </w:rPr>
      </w:pPr>
      <w:r w:rsidRPr="002F7CE7">
        <w:rPr>
          <w:rStyle w:val="Emphasis"/>
          <w:rFonts w:ascii="Consolas" w:hAnsi="Consolas"/>
          <w:color w:val="DC143C"/>
          <w:sz w:val="24"/>
          <w:szCs w:val="24"/>
        </w:rPr>
        <w:t>td</w:t>
      </w:r>
      <w:r w:rsidRPr="002F7CE7">
        <w:rPr>
          <w:sz w:val="24"/>
          <w:szCs w:val="24"/>
        </w:rPr>
        <w:t> stands for table data.</w:t>
      </w:r>
    </w:p>
    <w:p w14:paraId="0E9B82F6" w14:textId="106E643D" w:rsidR="00B243FA" w:rsidRDefault="002F7CE7" w:rsidP="002F7CE7">
      <w:pPr>
        <w:shd w:val="clear" w:color="auto" w:fill="FFFFFF"/>
        <w:spacing w:before="288" w:after="288"/>
        <w:rPr>
          <w:rFonts w:ascii="Verdana" w:hAnsi="Verdana"/>
          <w:color w:val="000000"/>
          <w:sz w:val="23"/>
          <w:szCs w:val="23"/>
        </w:rPr>
      </w:pPr>
      <w:r>
        <w:rPr>
          <w:rFonts w:ascii="Verdana" w:hAnsi="Verdana"/>
          <w:color w:val="000000"/>
          <w:sz w:val="23"/>
          <w:szCs w:val="23"/>
        </w:rPr>
        <w:t>Everything between </w:t>
      </w:r>
      <w:r>
        <w:rPr>
          <w:rStyle w:val="Emphasis"/>
          <w:rFonts w:ascii="Consolas" w:hAnsi="Consolas"/>
          <w:color w:val="DC143C"/>
        </w:rPr>
        <w:t>&lt;td&gt;</w:t>
      </w:r>
      <w:r>
        <w:rPr>
          <w:rFonts w:ascii="Verdana" w:hAnsi="Verdana"/>
          <w:color w:val="000000"/>
          <w:sz w:val="23"/>
          <w:szCs w:val="23"/>
        </w:rPr>
        <w:t> and </w:t>
      </w:r>
      <w:r>
        <w:rPr>
          <w:rStyle w:val="Emphasis"/>
          <w:rFonts w:ascii="Consolas" w:hAnsi="Consolas"/>
          <w:color w:val="DC143C"/>
        </w:rPr>
        <w:t>&lt;/td&gt;</w:t>
      </w:r>
      <w:r>
        <w:rPr>
          <w:rFonts w:ascii="Verdana" w:hAnsi="Verdana"/>
          <w:color w:val="000000"/>
          <w:sz w:val="23"/>
          <w:szCs w:val="23"/>
        </w:rPr>
        <w:t> are the content of the table cell.</w:t>
      </w:r>
    </w:p>
    <w:p w14:paraId="554D2464" w14:textId="42019464" w:rsidR="00B243FA" w:rsidRDefault="00B243FA">
      <w:pPr>
        <w:rPr>
          <w:sz w:val="24"/>
          <w:szCs w:val="24"/>
        </w:rPr>
      </w:pPr>
      <w:r w:rsidRPr="00B243FA">
        <w:rPr>
          <w:sz w:val="24"/>
          <w:szCs w:val="24"/>
        </w:rPr>
        <w:t>Note: table data elements are the data containers of the table. They can contain all sorts of HTML elements: text, images, lists, other tables, etc.</w:t>
      </w:r>
    </w:p>
    <w:tbl>
      <w:tblPr>
        <w:tblW w:w="0" w:type="auto"/>
        <w:tblInd w:w="-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tblGrid>
      <w:tr w:rsidR="00082DCD" w14:paraId="142A1461" w14:textId="77777777" w:rsidTr="00082DCD">
        <w:trPr>
          <w:trHeight w:val="3806"/>
        </w:trPr>
        <w:tc>
          <w:tcPr>
            <w:tcW w:w="3309" w:type="dxa"/>
          </w:tcPr>
          <w:p w14:paraId="2D5C8B35" w14:textId="77777777" w:rsidR="00082DCD" w:rsidRPr="00082DCD" w:rsidRDefault="00082DCD" w:rsidP="00082DCD">
            <w:pPr>
              <w:ind w:left="394"/>
              <w:rPr>
                <w:sz w:val="24"/>
                <w:szCs w:val="24"/>
              </w:rPr>
            </w:pPr>
            <w:r w:rsidRPr="00082DCD">
              <w:rPr>
                <w:sz w:val="24"/>
                <w:szCs w:val="24"/>
              </w:rPr>
              <w:lastRenderedPageBreak/>
              <w:t>&lt;table border&gt;</w:t>
            </w:r>
          </w:p>
          <w:p w14:paraId="52552C0C" w14:textId="77777777" w:rsidR="00082DCD" w:rsidRPr="00082DCD" w:rsidRDefault="00082DCD" w:rsidP="00082DCD">
            <w:pPr>
              <w:ind w:left="394"/>
              <w:rPr>
                <w:sz w:val="24"/>
                <w:szCs w:val="24"/>
              </w:rPr>
            </w:pPr>
            <w:r w:rsidRPr="00082DCD">
              <w:rPr>
                <w:sz w:val="24"/>
                <w:szCs w:val="24"/>
              </w:rPr>
              <w:t xml:space="preserve">  &lt;tr&gt;</w:t>
            </w:r>
          </w:p>
          <w:p w14:paraId="2887A041" w14:textId="77777777" w:rsidR="00082DCD" w:rsidRPr="00082DCD" w:rsidRDefault="00082DCD" w:rsidP="00082DCD">
            <w:pPr>
              <w:ind w:left="394"/>
              <w:rPr>
                <w:sz w:val="24"/>
                <w:szCs w:val="24"/>
              </w:rPr>
            </w:pPr>
            <w:r w:rsidRPr="00082DCD">
              <w:rPr>
                <w:sz w:val="24"/>
                <w:szCs w:val="24"/>
              </w:rPr>
              <w:t xml:space="preserve">    &lt;td&gt;Emil&lt;/td&gt;</w:t>
            </w:r>
          </w:p>
          <w:p w14:paraId="761B938F" w14:textId="77777777" w:rsidR="00082DCD" w:rsidRPr="00082DCD" w:rsidRDefault="00082DCD" w:rsidP="00082DCD">
            <w:pPr>
              <w:ind w:left="394"/>
              <w:rPr>
                <w:sz w:val="24"/>
                <w:szCs w:val="24"/>
              </w:rPr>
            </w:pPr>
            <w:r w:rsidRPr="00082DCD">
              <w:rPr>
                <w:sz w:val="24"/>
                <w:szCs w:val="24"/>
              </w:rPr>
              <w:t xml:space="preserve">    &lt;td&gt;Tobias&lt;/td&gt;</w:t>
            </w:r>
          </w:p>
          <w:p w14:paraId="1AF8CCC3" w14:textId="77777777" w:rsidR="00082DCD" w:rsidRPr="00082DCD" w:rsidRDefault="00082DCD" w:rsidP="00082DCD">
            <w:pPr>
              <w:ind w:left="394"/>
              <w:rPr>
                <w:sz w:val="24"/>
                <w:szCs w:val="24"/>
              </w:rPr>
            </w:pPr>
            <w:r w:rsidRPr="00082DCD">
              <w:rPr>
                <w:sz w:val="24"/>
                <w:szCs w:val="24"/>
              </w:rPr>
              <w:t xml:space="preserve">    &lt;td&gt;Linus&lt;/td&gt;</w:t>
            </w:r>
          </w:p>
          <w:p w14:paraId="55D41966" w14:textId="77777777" w:rsidR="00082DCD" w:rsidRPr="00082DCD" w:rsidRDefault="00082DCD" w:rsidP="00082DCD">
            <w:pPr>
              <w:ind w:left="394"/>
              <w:rPr>
                <w:sz w:val="24"/>
                <w:szCs w:val="24"/>
              </w:rPr>
            </w:pPr>
            <w:r w:rsidRPr="00082DCD">
              <w:rPr>
                <w:sz w:val="24"/>
                <w:szCs w:val="24"/>
              </w:rPr>
              <w:t xml:space="preserve">  &lt;/tr&gt;</w:t>
            </w:r>
          </w:p>
          <w:p w14:paraId="35B5A28F" w14:textId="0880C402" w:rsidR="00082DCD" w:rsidRDefault="00082DCD" w:rsidP="00082DCD">
            <w:pPr>
              <w:ind w:left="394"/>
              <w:rPr>
                <w:sz w:val="24"/>
                <w:szCs w:val="24"/>
              </w:rPr>
            </w:pPr>
            <w:r w:rsidRPr="00082DCD">
              <w:rPr>
                <w:sz w:val="24"/>
                <w:szCs w:val="24"/>
              </w:rPr>
              <w:t>&lt;/table&gt;</w:t>
            </w:r>
          </w:p>
        </w:tc>
      </w:tr>
    </w:tbl>
    <w:p w14:paraId="5414BDA9" w14:textId="77777777" w:rsidR="00082DCD" w:rsidRDefault="00082DCD" w:rsidP="00082DCD">
      <w:pPr>
        <w:rPr>
          <w:sz w:val="24"/>
          <w:szCs w:val="24"/>
        </w:rPr>
      </w:pPr>
    </w:p>
    <w:tbl>
      <w:tblPr>
        <w:tblpPr w:leftFromText="180" w:rightFromText="180" w:vertAnchor="text" w:tblpX="4150" w:tblpY="-438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51"/>
      </w:tblGrid>
      <w:tr w:rsidR="00082DCD" w14:paraId="454E8F20" w14:textId="77777777" w:rsidTr="00082DCD">
        <w:trPr>
          <w:trHeight w:val="3617"/>
        </w:trPr>
        <w:tc>
          <w:tcPr>
            <w:tcW w:w="3651" w:type="dxa"/>
          </w:tcPr>
          <w:p w14:paraId="2D1B3E50" w14:textId="77777777" w:rsidR="00082DCD" w:rsidRDefault="00082DCD" w:rsidP="00082DCD">
            <w:pPr>
              <w:rPr>
                <w:sz w:val="24"/>
                <w:szCs w:val="24"/>
              </w:rPr>
            </w:pPr>
          </w:p>
          <w:p w14:paraId="6BAFE0C3" w14:textId="77777777" w:rsidR="00082DCD" w:rsidRDefault="00082DCD" w:rsidP="00082DCD">
            <w:pPr>
              <w:rPr>
                <w:sz w:val="24"/>
                <w:szCs w:val="24"/>
              </w:rPr>
            </w:pPr>
          </w:p>
          <w:tbl>
            <w:tblPr>
              <w:tblStyle w:val="TableGridLight"/>
              <w:tblW w:w="0" w:type="auto"/>
              <w:tblLook w:val="01A0" w:firstRow="1" w:lastRow="0" w:firstColumn="1" w:lastColumn="1" w:noHBand="0" w:noVBand="0"/>
            </w:tblPr>
            <w:tblGrid>
              <w:gridCol w:w="3425"/>
            </w:tblGrid>
            <w:tr w:rsidR="00082DCD" w14:paraId="34C65FBE" w14:textId="77777777" w:rsidTr="00CE1DEB">
              <w:tc>
                <w:tcPr>
                  <w:tcW w:w="3425" w:type="dxa"/>
                </w:tcPr>
                <w:p w14:paraId="6465E9C7" w14:textId="745A58D8" w:rsidR="00082DCD" w:rsidRDefault="00082DCD" w:rsidP="0073087F">
                  <w:pPr>
                    <w:framePr w:hSpace="180" w:wrap="around" w:vAnchor="text" w:hAnchor="text" w:x="4150" w:y="-4388"/>
                    <w:rPr>
                      <w:sz w:val="24"/>
                      <w:szCs w:val="24"/>
                    </w:rPr>
                  </w:pPr>
                  <w:r w:rsidRPr="00082DCD">
                    <w:t xml:space="preserve">Emil </w:t>
                  </w:r>
                  <w:r w:rsidR="00CE1DEB">
                    <w:t xml:space="preserve">        </w:t>
                  </w:r>
                  <w:r w:rsidRPr="00082DCD">
                    <w:t xml:space="preserve">Tobias </w:t>
                  </w:r>
                  <w:r w:rsidR="00CE1DEB">
                    <w:t xml:space="preserve">    </w:t>
                  </w:r>
                  <w:r w:rsidRPr="00082DCD">
                    <w:t>Linus</w:t>
                  </w:r>
                </w:p>
              </w:tc>
            </w:tr>
          </w:tbl>
          <w:p w14:paraId="7A5C62FD" w14:textId="28BC8C7A" w:rsidR="00082DCD" w:rsidRDefault="00082DCD" w:rsidP="00082DCD">
            <w:pPr>
              <w:rPr>
                <w:sz w:val="24"/>
                <w:szCs w:val="24"/>
              </w:rPr>
            </w:pPr>
          </w:p>
        </w:tc>
      </w:tr>
    </w:tbl>
    <w:p w14:paraId="34C557A5" w14:textId="25EF5FE8" w:rsidR="00675DBF" w:rsidRPr="001C50B2" w:rsidRDefault="00675DBF" w:rsidP="001C50B2">
      <w:pPr>
        <w:pStyle w:val="Heading3"/>
        <w:rPr>
          <w:rFonts w:asciiTheme="minorHAnsi" w:hAnsiTheme="minorHAnsi" w:cstheme="minorBidi"/>
          <w:b w:val="0"/>
          <w:bCs/>
          <w:color w:val="auto"/>
          <w:szCs w:val="32"/>
        </w:rPr>
      </w:pPr>
      <w:bookmarkStart w:id="86" w:name="_Toc114175537"/>
      <w:r w:rsidRPr="001C50B2">
        <w:rPr>
          <w:b w:val="0"/>
          <w:bCs/>
          <w:szCs w:val="32"/>
        </w:rPr>
        <w:t>Table Rows</w:t>
      </w:r>
      <w:bookmarkEnd w:id="86"/>
    </w:p>
    <w:p w14:paraId="11C01203" w14:textId="77777777" w:rsidR="00675DBF" w:rsidRDefault="00675DBF" w:rsidP="00675DBF">
      <w:pPr>
        <w:shd w:val="clear" w:color="auto" w:fill="FFFFFF"/>
        <w:spacing w:before="288" w:after="288"/>
        <w:rPr>
          <w:rFonts w:ascii="Verdana" w:hAnsi="Verdana"/>
          <w:color w:val="000000"/>
          <w:sz w:val="23"/>
          <w:szCs w:val="23"/>
        </w:rPr>
      </w:pPr>
      <w:r>
        <w:rPr>
          <w:rFonts w:ascii="Verdana" w:hAnsi="Verdana"/>
          <w:color w:val="000000"/>
          <w:sz w:val="23"/>
          <w:szCs w:val="23"/>
        </w:rPr>
        <w:t>Each table row starts with a </w:t>
      </w:r>
      <w:r>
        <w:rPr>
          <w:rStyle w:val="Emphasis"/>
          <w:rFonts w:ascii="Consolas" w:hAnsi="Consolas"/>
          <w:color w:val="DC143C"/>
        </w:rPr>
        <w:t>&lt;tr&gt;</w:t>
      </w:r>
      <w:r>
        <w:rPr>
          <w:rFonts w:ascii="Verdana" w:hAnsi="Verdana"/>
          <w:color w:val="000000"/>
          <w:sz w:val="23"/>
          <w:szCs w:val="23"/>
        </w:rPr>
        <w:t> and ends with a </w:t>
      </w:r>
      <w:r>
        <w:rPr>
          <w:rStyle w:val="Emphasis"/>
          <w:rFonts w:ascii="Consolas" w:hAnsi="Consolas"/>
          <w:color w:val="DC143C"/>
        </w:rPr>
        <w:t>&lt;/tr&gt;</w:t>
      </w:r>
      <w:r>
        <w:rPr>
          <w:rFonts w:ascii="Verdana" w:hAnsi="Verdana"/>
          <w:color w:val="000000"/>
          <w:sz w:val="23"/>
          <w:szCs w:val="23"/>
        </w:rPr>
        <w:t> tag.</w:t>
      </w:r>
    </w:p>
    <w:p w14:paraId="107FB1FE" w14:textId="77777777" w:rsidR="00675DBF" w:rsidRPr="00675DBF" w:rsidRDefault="00675DBF" w:rsidP="00675DBF">
      <w:pPr>
        <w:rPr>
          <w:rFonts w:ascii="Verdana" w:hAnsi="Verdana"/>
          <w:color w:val="000000"/>
          <w:sz w:val="24"/>
          <w:szCs w:val="24"/>
        </w:rPr>
      </w:pPr>
      <w:r w:rsidRPr="00675DBF">
        <w:rPr>
          <w:sz w:val="24"/>
          <w:szCs w:val="24"/>
        </w:rPr>
        <w:t>tr stands for table row</w:t>
      </w:r>
      <w:r w:rsidRPr="00675DBF">
        <w:rPr>
          <w:rFonts w:ascii="Verdana" w:hAnsi="Verdana"/>
          <w:color w:val="000000"/>
          <w:sz w:val="24"/>
          <w:szCs w:val="24"/>
        </w:rPr>
        <w:t>.</w:t>
      </w:r>
    </w:p>
    <w:p w14:paraId="4FDA17A5" w14:textId="77777777" w:rsidR="00675DBF" w:rsidRDefault="00675DBF" w:rsidP="00675DB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Emil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Tobias</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Linus</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16</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14</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10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p w14:paraId="692DC816" w14:textId="4099B565" w:rsidR="00675DBF" w:rsidRDefault="00675DBF" w:rsidP="00675DBF">
      <w:pPr>
        <w:shd w:val="clear" w:color="auto" w:fill="FFFFFF"/>
        <w:spacing w:before="288" w:after="288"/>
        <w:rPr>
          <w:rFonts w:ascii="Verdana" w:hAnsi="Verdana"/>
          <w:color w:val="000000"/>
          <w:sz w:val="23"/>
          <w:szCs w:val="23"/>
        </w:rPr>
      </w:pPr>
      <w:r>
        <w:rPr>
          <w:rFonts w:ascii="Verdana" w:hAnsi="Verdana"/>
          <w:color w:val="000000"/>
          <w:sz w:val="23"/>
          <w:szCs w:val="23"/>
        </w:rPr>
        <w:t>You can have as many rows as you like in a table; just make sure that the number of cells are the same in each row.</w:t>
      </w:r>
    </w:p>
    <w:p w14:paraId="63D0C579" w14:textId="5B348E5E" w:rsidR="008B135E" w:rsidRDefault="008B135E" w:rsidP="00675DBF">
      <w:pPr>
        <w:shd w:val="clear" w:color="auto" w:fill="FFFFFF"/>
        <w:spacing w:before="288" w:after="288"/>
        <w:rPr>
          <w:rFonts w:ascii="Verdana" w:hAnsi="Verdana"/>
          <w:color w:val="000000"/>
          <w:sz w:val="23"/>
          <w:szCs w:val="23"/>
        </w:rPr>
      </w:pPr>
    </w:p>
    <w:p w14:paraId="0A469D12" w14:textId="520464C0" w:rsidR="008B135E" w:rsidRDefault="008B135E" w:rsidP="00675DBF">
      <w:pPr>
        <w:shd w:val="clear" w:color="auto" w:fill="FFFFFF"/>
        <w:spacing w:before="288" w:after="288"/>
        <w:rPr>
          <w:rFonts w:ascii="Verdana" w:hAnsi="Verdana"/>
          <w:color w:val="000000"/>
          <w:sz w:val="23"/>
          <w:szCs w:val="23"/>
        </w:rPr>
      </w:pPr>
    </w:p>
    <w:p w14:paraId="0D99EFD9" w14:textId="6592FFFE" w:rsidR="008B135E" w:rsidRDefault="008B135E" w:rsidP="00675DBF">
      <w:pPr>
        <w:shd w:val="clear" w:color="auto" w:fill="FFFFFF"/>
        <w:spacing w:before="288" w:after="288"/>
        <w:rPr>
          <w:rFonts w:ascii="Verdana" w:hAnsi="Verdana"/>
          <w:color w:val="000000"/>
          <w:sz w:val="23"/>
          <w:szCs w:val="23"/>
        </w:rPr>
      </w:pPr>
    </w:p>
    <w:p w14:paraId="201E17B9" w14:textId="77777777" w:rsidR="008B135E" w:rsidRPr="001C50B2" w:rsidRDefault="008B135E" w:rsidP="001C50B2">
      <w:pPr>
        <w:pStyle w:val="Heading3"/>
        <w:rPr>
          <w:b w:val="0"/>
          <w:bCs/>
          <w:szCs w:val="32"/>
        </w:rPr>
      </w:pPr>
      <w:bookmarkStart w:id="87" w:name="_Toc114175538"/>
      <w:r w:rsidRPr="001C50B2">
        <w:rPr>
          <w:b w:val="0"/>
          <w:bCs/>
          <w:szCs w:val="32"/>
        </w:rPr>
        <w:lastRenderedPageBreak/>
        <w:t>Table Headers</w:t>
      </w:r>
      <w:bookmarkEnd w:id="87"/>
    </w:p>
    <w:p w14:paraId="3D80CFA0" w14:textId="77777777" w:rsidR="008B135E" w:rsidRDefault="008B135E" w:rsidP="008B135E">
      <w:pPr>
        <w:shd w:val="clear" w:color="auto" w:fill="FFFFFF"/>
        <w:spacing w:before="288" w:after="288"/>
        <w:rPr>
          <w:rFonts w:ascii="Verdana" w:hAnsi="Verdana"/>
          <w:color w:val="000000"/>
          <w:sz w:val="23"/>
          <w:szCs w:val="23"/>
        </w:rPr>
      </w:pPr>
      <w:r>
        <w:rPr>
          <w:rFonts w:ascii="Verdana" w:hAnsi="Verdana"/>
          <w:color w:val="000000"/>
          <w:sz w:val="23"/>
          <w:szCs w:val="23"/>
        </w:rPr>
        <w:t>Sometimes you want your cells to be headers. In those cases use the </w:t>
      </w:r>
      <w:r>
        <w:rPr>
          <w:rStyle w:val="Emphasis"/>
          <w:rFonts w:ascii="Consolas" w:hAnsi="Consolas"/>
          <w:color w:val="DC143C"/>
        </w:rPr>
        <w:t>&lt;</w:t>
      </w:r>
      <w:proofErr w:type="spellStart"/>
      <w:r>
        <w:rPr>
          <w:rStyle w:val="Emphasis"/>
          <w:rFonts w:ascii="Consolas" w:hAnsi="Consolas"/>
          <w:color w:val="DC143C"/>
        </w:rPr>
        <w:t>th</w:t>
      </w:r>
      <w:proofErr w:type="spellEnd"/>
      <w:r>
        <w:rPr>
          <w:rStyle w:val="Emphasis"/>
          <w:rFonts w:ascii="Consolas" w:hAnsi="Consolas"/>
          <w:color w:val="DC143C"/>
        </w:rPr>
        <w:t>&gt;</w:t>
      </w:r>
      <w:r>
        <w:rPr>
          <w:rFonts w:ascii="Verdana" w:hAnsi="Verdana"/>
          <w:color w:val="000000"/>
          <w:sz w:val="23"/>
          <w:szCs w:val="23"/>
        </w:rPr>
        <w:t> tag instead of the </w:t>
      </w:r>
      <w:r>
        <w:rPr>
          <w:rStyle w:val="Emphasis"/>
          <w:rFonts w:ascii="Consolas" w:hAnsi="Consolas"/>
          <w:color w:val="DC143C"/>
        </w:rPr>
        <w:t>&lt;td&gt;</w:t>
      </w:r>
      <w:r>
        <w:rPr>
          <w:rFonts w:ascii="Verdana" w:hAnsi="Verdana"/>
          <w:color w:val="000000"/>
          <w:sz w:val="23"/>
          <w:szCs w:val="23"/>
        </w:rPr>
        <w:t> tag:</w:t>
      </w:r>
    </w:p>
    <w:p w14:paraId="431660B0" w14:textId="77777777" w:rsidR="008B135E" w:rsidRPr="00824479" w:rsidRDefault="008B135E" w:rsidP="00824479">
      <w:pPr>
        <w:pBdr>
          <w:top w:val="single" w:sz="4" w:space="1" w:color="auto"/>
          <w:left w:val="single" w:sz="4" w:space="4" w:color="auto"/>
          <w:bottom w:val="single" w:sz="4" w:space="1" w:color="auto"/>
          <w:right w:val="single" w:sz="4" w:space="4" w:color="auto"/>
          <w:between w:val="single" w:sz="4" w:space="1" w:color="auto"/>
          <w:bar w:val="single" w:sz="4" w:color="auto"/>
        </w:pBdr>
        <w:rPr>
          <w:rFonts w:cs="Times New Roman"/>
          <w:sz w:val="24"/>
          <w:szCs w:val="24"/>
        </w:rPr>
      </w:pPr>
      <w:r w:rsidRPr="00824479">
        <w:rPr>
          <w:sz w:val="24"/>
          <w:szCs w:val="24"/>
        </w:rPr>
        <w:t>Let the first row be table headers:</w:t>
      </w:r>
    </w:p>
    <w:p w14:paraId="4C880F83" w14:textId="77777777" w:rsidR="008B135E" w:rsidRDefault="008B135E" w:rsidP="0082447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Person 1</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Person 2</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Person 3</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Emil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Tobias</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Linus</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16</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14</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10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tbl>
      <w:tblPr>
        <w:tblpPr w:leftFromText="180" w:rightFromText="180" w:vertAnchor="text" w:horzAnchor="margin" w:tblpXSpec="center" w:tblpY="1360"/>
        <w:tblW w:w="11052" w:type="dxa"/>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689"/>
        <w:gridCol w:w="3674"/>
        <w:gridCol w:w="3689"/>
      </w:tblGrid>
      <w:tr w:rsidR="003777D3" w:rsidRPr="003777D3" w14:paraId="65EC55CE" w14:textId="77777777" w:rsidTr="003777D3">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070B243A" w14:textId="77777777" w:rsidR="003777D3" w:rsidRPr="003777D3" w:rsidRDefault="003777D3" w:rsidP="003777D3">
            <w:pPr>
              <w:spacing w:after="0" w:line="240" w:lineRule="auto"/>
              <w:jc w:val="center"/>
              <w:rPr>
                <w:rFonts w:ascii="Times New Roman" w:eastAsia="Times New Roman" w:hAnsi="Times New Roman" w:cs="Times New Roman"/>
                <w:b/>
                <w:bCs/>
                <w:color w:val="000000"/>
                <w:sz w:val="27"/>
                <w:szCs w:val="27"/>
              </w:rPr>
            </w:pPr>
            <w:r w:rsidRPr="003777D3">
              <w:rPr>
                <w:rFonts w:ascii="Times New Roman" w:eastAsia="Times New Roman" w:hAnsi="Times New Roman" w:cs="Times New Roman"/>
                <w:b/>
                <w:bCs/>
                <w:color w:val="000000"/>
                <w:sz w:val="27"/>
                <w:szCs w:val="27"/>
              </w:rPr>
              <w:t>Person 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1796FA1" w14:textId="77777777" w:rsidR="003777D3" w:rsidRPr="003777D3" w:rsidRDefault="003777D3" w:rsidP="003777D3">
            <w:pPr>
              <w:spacing w:after="0" w:line="240" w:lineRule="auto"/>
              <w:jc w:val="center"/>
              <w:rPr>
                <w:rFonts w:ascii="Times New Roman" w:eastAsia="Times New Roman" w:hAnsi="Times New Roman" w:cs="Times New Roman"/>
                <w:b/>
                <w:bCs/>
                <w:color w:val="000000"/>
                <w:sz w:val="27"/>
                <w:szCs w:val="27"/>
              </w:rPr>
            </w:pPr>
            <w:r w:rsidRPr="003777D3">
              <w:rPr>
                <w:rFonts w:ascii="Times New Roman" w:eastAsia="Times New Roman" w:hAnsi="Times New Roman" w:cs="Times New Roman"/>
                <w:b/>
                <w:bCs/>
                <w:color w:val="000000"/>
                <w:sz w:val="27"/>
                <w:szCs w:val="27"/>
              </w:rPr>
              <w:t>Person 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BC53EC" w14:textId="77777777" w:rsidR="003777D3" w:rsidRPr="003777D3" w:rsidRDefault="003777D3" w:rsidP="003777D3">
            <w:pPr>
              <w:spacing w:after="0" w:line="240" w:lineRule="auto"/>
              <w:jc w:val="center"/>
              <w:rPr>
                <w:rFonts w:ascii="Times New Roman" w:eastAsia="Times New Roman" w:hAnsi="Times New Roman" w:cs="Times New Roman"/>
                <w:b/>
                <w:bCs/>
                <w:color w:val="000000"/>
                <w:sz w:val="27"/>
                <w:szCs w:val="27"/>
              </w:rPr>
            </w:pPr>
            <w:r w:rsidRPr="003777D3">
              <w:rPr>
                <w:rFonts w:ascii="Times New Roman" w:eastAsia="Times New Roman" w:hAnsi="Times New Roman" w:cs="Times New Roman"/>
                <w:b/>
                <w:bCs/>
                <w:color w:val="000000"/>
                <w:sz w:val="27"/>
                <w:szCs w:val="27"/>
              </w:rPr>
              <w:t>Person 3</w:t>
            </w:r>
          </w:p>
        </w:tc>
      </w:tr>
      <w:tr w:rsidR="003777D3" w:rsidRPr="003777D3" w14:paraId="4CB83B89" w14:textId="77777777" w:rsidTr="003777D3">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36A4AE35" w14:textId="77777777" w:rsidR="003777D3" w:rsidRPr="003777D3" w:rsidRDefault="003777D3" w:rsidP="003777D3">
            <w:pPr>
              <w:spacing w:after="0" w:line="240" w:lineRule="auto"/>
              <w:rPr>
                <w:rFonts w:ascii="Times New Roman" w:eastAsia="Times New Roman" w:hAnsi="Times New Roman" w:cs="Times New Roman"/>
                <w:color w:val="000000"/>
                <w:sz w:val="27"/>
                <w:szCs w:val="27"/>
              </w:rPr>
            </w:pPr>
            <w:r w:rsidRPr="003777D3">
              <w:rPr>
                <w:rFonts w:ascii="Times New Roman" w:eastAsia="Times New Roman" w:hAnsi="Times New Roman" w:cs="Times New Roman"/>
                <w:color w:val="000000"/>
                <w:sz w:val="27"/>
                <w:szCs w:val="27"/>
              </w:rPr>
              <w:t>Emil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BBF015" w14:textId="77777777" w:rsidR="003777D3" w:rsidRPr="003777D3" w:rsidRDefault="003777D3" w:rsidP="003777D3">
            <w:pPr>
              <w:spacing w:after="0" w:line="240" w:lineRule="auto"/>
              <w:rPr>
                <w:rFonts w:ascii="Times New Roman" w:eastAsia="Times New Roman" w:hAnsi="Times New Roman" w:cs="Times New Roman"/>
                <w:color w:val="000000"/>
                <w:sz w:val="27"/>
                <w:szCs w:val="27"/>
              </w:rPr>
            </w:pPr>
            <w:r w:rsidRPr="003777D3">
              <w:rPr>
                <w:rFonts w:ascii="Times New Roman" w:eastAsia="Times New Roman" w:hAnsi="Times New Roman" w:cs="Times New Roman"/>
                <w:color w:val="000000"/>
                <w:sz w:val="27"/>
                <w:szCs w:val="27"/>
              </w:rPr>
              <w:t>Tobias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F644BF" w14:textId="77777777" w:rsidR="003777D3" w:rsidRPr="003777D3" w:rsidRDefault="003777D3" w:rsidP="003777D3">
            <w:pPr>
              <w:spacing w:after="0" w:line="240" w:lineRule="auto"/>
              <w:rPr>
                <w:rFonts w:ascii="Times New Roman" w:eastAsia="Times New Roman" w:hAnsi="Times New Roman" w:cs="Times New Roman"/>
                <w:color w:val="000000"/>
                <w:sz w:val="27"/>
                <w:szCs w:val="27"/>
              </w:rPr>
            </w:pPr>
            <w:r w:rsidRPr="003777D3">
              <w:rPr>
                <w:rFonts w:ascii="Times New Roman" w:eastAsia="Times New Roman" w:hAnsi="Times New Roman" w:cs="Times New Roman"/>
                <w:color w:val="000000"/>
                <w:sz w:val="27"/>
                <w:szCs w:val="27"/>
              </w:rPr>
              <w:t>Linus</w:t>
            </w:r>
          </w:p>
        </w:tc>
      </w:tr>
      <w:tr w:rsidR="003777D3" w:rsidRPr="003777D3" w14:paraId="03244088" w14:textId="77777777" w:rsidTr="003777D3">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2D0E30A" w14:textId="77777777" w:rsidR="003777D3" w:rsidRPr="003777D3" w:rsidRDefault="003777D3" w:rsidP="003777D3">
            <w:pPr>
              <w:spacing w:after="0" w:line="240" w:lineRule="auto"/>
              <w:rPr>
                <w:rFonts w:ascii="Times New Roman" w:eastAsia="Times New Roman" w:hAnsi="Times New Roman" w:cs="Times New Roman"/>
                <w:color w:val="000000"/>
                <w:sz w:val="27"/>
                <w:szCs w:val="27"/>
              </w:rPr>
            </w:pPr>
            <w:r w:rsidRPr="003777D3">
              <w:rPr>
                <w:rFonts w:ascii="Times New Roman" w:eastAsia="Times New Roman" w:hAnsi="Times New Roman" w:cs="Times New Roman"/>
                <w:color w:val="000000"/>
                <w:sz w:val="27"/>
                <w:szCs w:val="27"/>
              </w:rPr>
              <w:t>16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A2E288" w14:textId="77777777" w:rsidR="003777D3" w:rsidRPr="003777D3" w:rsidRDefault="003777D3" w:rsidP="003777D3">
            <w:pPr>
              <w:spacing w:after="0" w:line="240" w:lineRule="auto"/>
              <w:rPr>
                <w:rFonts w:ascii="Times New Roman" w:eastAsia="Times New Roman" w:hAnsi="Times New Roman" w:cs="Times New Roman"/>
                <w:color w:val="000000"/>
                <w:sz w:val="27"/>
                <w:szCs w:val="27"/>
              </w:rPr>
            </w:pPr>
            <w:r w:rsidRPr="003777D3">
              <w:rPr>
                <w:rFonts w:ascii="Times New Roman" w:eastAsia="Times New Roman" w:hAnsi="Times New Roman" w:cs="Times New Roman"/>
                <w:color w:val="000000"/>
                <w:sz w:val="27"/>
                <w:szCs w:val="27"/>
              </w:rPr>
              <w:t>14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D94476" w14:textId="77777777" w:rsidR="003777D3" w:rsidRPr="003777D3" w:rsidRDefault="003777D3" w:rsidP="003777D3">
            <w:pPr>
              <w:spacing w:after="0" w:line="240" w:lineRule="auto"/>
              <w:rPr>
                <w:rFonts w:ascii="Times New Roman" w:eastAsia="Times New Roman" w:hAnsi="Times New Roman" w:cs="Times New Roman"/>
                <w:color w:val="000000"/>
                <w:sz w:val="27"/>
                <w:szCs w:val="27"/>
              </w:rPr>
            </w:pPr>
            <w:r w:rsidRPr="003777D3">
              <w:rPr>
                <w:rFonts w:ascii="Times New Roman" w:eastAsia="Times New Roman" w:hAnsi="Times New Roman" w:cs="Times New Roman"/>
                <w:color w:val="000000"/>
                <w:sz w:val="27"/>
                <w:szCs w:val="27"/>
              </w:rPr>
              <w:t>10</w:t>
            </w:r>
          </w:p>
        </w:tc>
      </w:tr>
    </w:tbl>
    <w:p w14:paraId="61B4274A" w14:textId="3B82E210" w:rsidR="00B243FA" w:rsidRDefault="003777D3" w:rsidP="00082DCD">
      <w:pPr>
        <w:rPr>
          <w:sz w:val="24"/>
          <w:szCs w:val="24"/>
        </w:rPr>
      </w:pPr>
      <w:r>
        <w:rPr>
          <w:sz w:val="24"/>
          <w:szCs w:val="24"/>
        </w:rPr>
        <w:t xml:space="preserve">Output - </w:t>
      </w:r>
    </w:p>
    <w:p w14:paraId="27274832" w14:textId="29096B79" w:rsidR="003777D3" w:rsidRPr="003777D3" w:rsidRDefault="003777D3" w:rsidP="003777D3">
      <w:pPr>
        <w:rPr>
          <w:sz w:val="24"/>
          <w:szCs w:val="24"/>
        </w:rPr>
      </w:pPr>
    </w:p>
    <w:p w14:paraId="696CDB78" w14:textId="102C749F" w:rsidR="003777D3" w:rsidRPr="003777D3" w:rsidRDefault="003777D3" w:rsidP="003777D3">
      <w:pPr>
        <w:rPr>
          <w:sz w:val="24"/>
          <w:szCs w:val="24"/>
        </w:rPr>
      </w:pPr>
    </w:p>
    <w:p w14:paraId="1482AC11" w14:textId="740FB368" w:rsidR="003777D3" w:rsidRPr="003777D3" w:rsidRDefault="003777D3" w:rsidP="003777D3">
      <w:pPr>
        <w:rPr>
          <w:sz w:val="24"/>
          <w:szCs w:val="24"/>
        </w:rPr>
      </w:pPr>
    </w:p>
    <w:p w14:paraId="19629591" w14:textId="7610AE05" w:rsidR="003777D3" w:rsidRPr="003777D3" w:rsidRDefault="003777D3" w:rsidP="003777D3">
      <w:pPr>
        <w:rPr>
          <w:sz w:val="24"/>
          <w:szCs w:val="24"/>
        </w:rPr>
      </w:pPr>
    </w:p>
    <w:p w14:paraId="78F0E78E" w14:textId="4CF02899" w:rsidR="003777D3" w:rsidRPr="003777D3" w:rsidRDefault="003777D3" w:rsidP="003777D3">
      <w:pPr>
        <w:ind w:firstLine="720"/>
        <w:rPr>
          <w:sz w:val="24"/>
          <w:szCs w:val="24"/>
        </w:rPr>
      </w:pPr>
    </w:p>
    <w:p w14:paraId="345252B8" w14:textId="40F6F1A2" w:rsidR="003777D3" w:rsidRDefault="003777D3" w:rsidP="003777D3">
      <w:pPr>
        <w:rPr>
          <w:sz w:val="24"/>
          <w:szCs w:val="24"/>
        </w:rPr>
      </w:pPr>
    </w:p>
    <w:p w14:paraId="5CA09E1B" w14:textId="18DE5757" w:rsidR="003777D3" w:rsidRDefault="003777D3" w:rsidP="003777D3">
      <w:pPr>
        <w:rPr>
          <w:sz w:val="24"/>
          <w:szCs w:val="24"/>
        </w:rPr>
      </w:pPr>
    </w:p>
    <w:p w14:paraId="24C95CCE" w14:textId="5BFA0727" w:rsidR="003777D3" w:rsidRDefault="003777D3" w:rsidP="003777D3">
      <w:pPr>
        <w:rPr>
          <w:sz w:val="24"/>
          <w:szCs w:val="24"/>
        </w:rPr>
      </w:pPr>
    </w:p>
    <w:p w14:paraId="21F1457A" w14:textId="394BA1FE" w:rsidR="003777D3" w:rsidRPr="001C50B2" w:rsidRDefault="00385F3E" w:rsidP="001C50B2">
      <w:pPr>
        <w:pStyle w:val="Heading2"/>
        <w:rPr>
          <w:b w:val="0"/>
          <w:bCs/>
          <w:szCs w:val="32"/>
        </w:rPr>
      </w:pPr>
      <w:bookmarkStart w:id="88" w:name="_Toc114175539"/>
      <w:r w:rsidRPr="001C50B2">
        <w:rPr>
          <w:b w:val="0"/>
          <w:bCs/>
          <w:szCs w:val="32"/>
        </w:rPr>
        <w:lastRenderedPageBreak/>
        <w:t>Table Border</w:t>
      </w:r>
      <w:bookmarkEnd w:id="88"/>
    </w:p>
    <w:p w14:paraId="25926E4F" w14:textId="7D9E88CA" w:rsidR="00385F3E" w:rsidRDefault="00385F3E" w:rsidP="00385F3E"/>
    <w:p w14:paraId="7E45C063" w14:textId="51A68F3A" w:rsidR="001D5A26" w:rsidRDefault="009947C8" w:rsidP="00385F3E">
      <w:pPr>
        <w:rPr>
          <w:rFonts w:ascii="Verdana" w:hAnsi="Verdana"/>
          <w:color w:val="000000"/>
          <w:shd w:val="clear" w:color="auto" w:fill="FFFFFF"/>
        </w:rPr>
      </w:pPr>
      <w:r>
        <w:rPr>
          <w:rFonts w:ascii="Verdana" w:hAnsi="Verdana"/>
          <w:color w:val="000000"/>
          <w:shd w:val="clear" w:color="auto" w:fill="FFFFFF"/>
        </w:rPr>
        <w:t>HTML tables can have borders of different styles and shapes.</w:t>
      </w:r>
    </w:p>
    <w:p w14:paraId="3BF33E53" w14:textId="77777777" w:rsidR="0037477D" w:rsidRPr="001C50B2" w:rsidRDefault="0037477D" w:rsidP="001C50B2">
      <w:pPr>
        <w:pStyle w:val="Heading3"/>
        <w:rPr>
          <w:b w:val="0"/>
          <w:bCs/>
          <w:szCs w:val="32"/>
        </w:rPr>
      </w:pPr>
      <w:bookmarkStart w:id="89" w:name="_Toc114175540"/>
      <w:r w:rsidRPr="001C50B2">
        <w:rPr>
          <w:b w:val="0"/>
          <w:bCs/>
          <w:szCs w:val="32"/>
        </w:rPr>
        <w:t>How To Add a Border</w:t>
      </w:r>
      <w:bookmarkEnd w:id="89"/>
    </w:p>
    <w:p w14:paraId="7DAAB7F0" w14:textId="77777777" w:rsidR="0037477D" w:rsidRDefault="0037477D" w:rsidP="0037477D">
      <w:pPr>
        <w:shd w:val="clear" w:color="auto" w:fill="FFFFFF"/>
        <w:spacing w:before="288" w:after="288"/>
        <w:rPr>
          <w:rFonts w:ascii="Verdana" w:hAnsi="Verdana"/>
          <w:color w:val="000000"/>
          <w:sz w:val="23"/>
          <w:szCs w:val="23"/>
        </w:rPr>
      </w:pPr>
      <w:r>
        <w:rPr>
          <w:rFonts w:ascii="Verdana" w:hAnsi="Verdana"/>
          <w:color w:val="000000"/>
          <w:sz w:val="23"/>
          <w:szCs w:val="23"/>
        </w:rPr>
        <w:t>When you add a border to a table, you also add borders around each table cell:</w:t>
      </w:r>
    </w:p>
    <w:tbl>
      <w:tblPr>
        <w:tblW w:w="4579" w:type="dxa"/>
        <w:tblCellSpacing w:w="15"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1532"/>
        <w:gridCol w:w="1516"/>
        <w:gridCol w:w="1531"/>
      </w:tblGrid>
      <w:tr w:rsidR="0037477D" w14:paraId="5FCFAB82" w14:textId="77777777" w:rsidTr="0037477D">
        <w:trPr>
          <w:tblCellSpacing w:w="15" w:type="dxa"/>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195F5E76" w14:textId="77777777" w:rsidR="0037477D" w:rsidRDefault="0037477D">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7AB79A79" w14:textId="77777777" w:rsidR="0037477D" w:rsidRDefault="0037477D">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70AE0A57" w14:textId="77777777" w:rsidR="0037477D" w:rsidRDefault="0037477D">
            <w:pPr>
              <w:rPr>
                <w:rFonts w:ascii="Verdana" w:hAnsi="Verdana"/>
                <w:color w:val="000000"/>
                <w:sz w:val="23"/>
                <w:szCs w:val="23"/>
              </w:rPr>
            </w:pPr>
            <w:r>
              <w:rPr>
                <w:rFonts w:ascii="Verdana" w:hAnsi="Verdana"/>
                <w:color w:val="000000"/>
                <w:sz w:val="23"/>
                <w:szCs w:val="23"/>
              </w:rPr>
              <w:t> </w:t>
            </w:r>
          </w:p>
        </w:tc>
      </w:tr>
      <w:tr w:rsidR="0037477D" w14:paraId="1928CE6C" w14:textId="77777777" w:rsidTr="0037477D">
        <w:trPr>
          <w:tblCellSpacing w:w="15" w:type="dxa"/>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3CF37677" w14:textId="77777777" w:rsidR="0037477D" w:rsidRDefault="0037477D">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63147DB5" w14:textId="77777777" w:rsidR="0037477D" w:rsidRDefault="0037477D">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242777BA" w14:textId="77777777" w:rsidR="0037477D" w:rsidRDefault="0037477D">
            <w:pPr>
              <w:rPr>
                <w:rFonts w:ascii="Verdana" w:hAnsi="Verdana"/>
                <w:color w:val="000000"/>
                <w:sz w:val="23"/>
                <w:szCs w:val="23"/>
              </w:rPr>
            </w:pPr>
            <w:r>
              <w:rPr>
                <w:rFonts w:ascii="Verdana" w:hAnsi="Verdana"/>
                <w:color w:val="000000"/>
                <w:sz w:val="23"/>
                <w:szCs w:val="23"/>
              </w:rPr>
              <w:t> </w:t>
            </w:r>
          </w:p>
        </w:tc>
      </w:tr>
      <w:tr w:rsidR="0037477D" w14:paraId="1E2F8F58" w14:textId="77777777" w:rsidTr="0037477D">
        <w:trPr>
          <w:tblCellSpacing w:w="15" w:type="dxa"/>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4D83D362" w14:textId="77777777" w:rsidR="0037477D" w:rsidRDefault="0037477D">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555141BF" w14:textId="77777777" w:rsidR="0037477D" w:rsidRDefault="0037477D">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295432DA" w14:textId="77777777" w:rsidR="0037477D" w:rsidRDefault="0037477D">
            <w:pPr>
              <w:rPr>
                <w:rFonts w:ascii="Verdana" w:hAnsi="Verdana"/>
                <w:color w:val="000000"/>
                <w:sz w:val="23"/>
                <w:szCs w:val="23"/>
              </w:rPr>
            </w:pPr>
            <w:r>
              <w:rPr>
                <w:rFonts w:ascii="Verdana" w:hAnsi="Verdana"/>
                <w:color w:val="000000"/>
                <w:sz w:val="23"/>
                <w:szCs w:val="23"/>
              </w:rPr>
              <w:t> </w:t>
            </w:r>
          </w:p>
        </w:tc>
      </w:tr>
    </w:tbl>
    <w:p w14:paraId="219AD4A6" w14:textId="229C72B2" w:rsidR="0037477D" w:rsidRDefault="0037477D" w:rsidP="0037477D">
      <w:pPr>
        <w:shd w:val="clear" w:color="auto" w:fill="FFFFFF"/>
        <w:spacing w:before="288" w:after="288"/>
        <w:rPr>
          <w:rFonts w:ascii="Verdana" w:hAnsi="Verdana"/>
          <w:color w:val="000000"/>
          <w:sz w:val="23"/>
          <w:szCs w:val="23"/>
        </w:rPr>
      </w:pPr>
      <w:r>
        <w:rPr>
          <w:rFonts w:ascii="Verdana" w:hAnsi="Verdana"/>
          <w:color w:val="000000"/>
          <w:sz w:val="23"/>
          <w:szCs w:val="23"/>
        </w:rPr>
        <w:t>To add a border, use the CSS </w:t>
      </w:r>
      <w:r>
        <w:rPr>
          <w:rStyle w:val="Emphasis"/>
          <w:rFonts w:ascii="Consolas" w:hAnsi="Consolas"/>
          <w:color w:val="DC143C"/>
        </w:rPr>
        <w:t>border</w:t>
      </w:r>
      <w:r>
        <w:rPr>
          <w:rFonts w:ascii="Verdana" w:hAnsi="Verdana"/>
          <w:color w:val="000000"/>
          <w:sz w:val="23"/>
          <w:szCs w:val="23"/>
        </w:rPr>
        <w:t> property on </w:t>
      </w:r>
      <w:r>
        <w:rPr>
          <w:rStyle w:val="Emphasis"/>
          <w:rFonts w:ascii="Consolas" w:hAnsi="Consolas"/>
          <w:color w:val="DC143C"/>
        </w:rPr>
        <w:t>table</w:t>
      </w:r>
      <w:r>
        <w:rPr>
          <w:rFonts w:ascii="Verdana" w:hAnsi="Verdana"/>
          <w:color w:val="000000"/>
          <w:sz w:val="23"/>
          <w:szCs w:val="23"/>
        </w:rPr>
        <w:t>, </w:t>
      </w:r>
      <w:proofErr w:type="spellStart"/>
      <w:r>
        <w:rPr>
          <w:rStyle w:val="Emphasis"/>
          <w:rFonts w:ascii="Consolas" w:hAnsi="Consolas"/>
          <w:color w:val="DC143C"/>
        </w:rPr>
        <w:t>th</w:t>
      </w:r>
      <w:proofErr w:type="spellEnd"/>
      <w:r>
        <w:rPr>
          <w:rFonts w:ascii="Verdana" w:hAnsi="Verdana"/>
          <w:color w:val="000000"/>
          <w:sz w:val="23"/>
          <w:szCs w:val="23"/>
        </w:rPr>
        <w:t>, and </w:t>
      </w:r>
      <w:r>
        <w:rPr>
          <w:rStyle w:val="Emphasis"/>
          <w:rFonts w:ascii="Consolas" w:hAnsi="Consolas"/>
          <w:color w:val="DC143C"/>
        </w:rPr>
        <w:t>td</w:t>
      </w:r>
      <w:r>
        <w:rPr>
          <w:rFonts w:ascii="Verdana" w:hAnsi="Verdana"/>
          <w:color w:val="000000"/>
          <w:sz w:val="23"/>
          <w:szCs w:val="23"/>
        </w:rPr>
        <w:t> elements:</w:t>
      </w:r>
    </w:p>
    <w:p w14:paraId="66E8E1D1" w14:textId="7F1D3691" w:rsidR="00577671" w:rsidRDefault="00577671" w:rsidP="0057767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rPr>
          <w:rFonts w:ascii="Verdana" w:hAnsi="Verdana"/>
          <w:color w:val="000000"/>
          <w:sz w:val="23"/>
          <w:szCs w:val="23"/>
        </w:rPr>
      </w:pPr>
      <w:r>
        <w:rPr>
          <w:rFonts w:ascii="Consolas" w:hAnsi="Consolas"/>
          <w:color w:val="A52A2A"/>
          <w:sz w:val="23"/>
          <w:szCs w:val="23"/>
          <w:shd w:val="clear" w:color="auto" w:fill="FFFFFF"/>
        </w:rPr>
        <w:t xml:space="preserve">table, </w:t>
      </w:r>
      <w:proofErr w:type="spellStart"/>
      <w:r>
        <w:rPr>
          <w:rFonts w:ascii="Consolas" w:hAnsi="Consolas"/>
          <w:color w:val="A52A2A"/>
          <w:sz w:val="23"/>
          <w:szCs w:val="23"/>
          <w:shd w:val="clear" w:color="auto" w:fill="FFFFFF"/>
        </w:rPr>
        <w:t>th</w:t>
      </w:r>
      <w:proofErr w:type="spellEnd"/>
      <w:r>
        <w:rPr>
          <w:rFonts w:ascii="Consolas" w:hAnsi="Consolas"/>
          <w:color w:val="A52A2A"/>
          <w:sz w:val="23"/>
          <w:szCs w:val="23"/>
          <w:shd w:val="clear" w:color="auto" w:fill="FFFFFF"/>
        </w:rPr>
        <w:t>, td </w:t>
      </w:r>
      <w:r>
        <w:rPr>
          <w:rFonts w:ascii="Consolas" w:eastAsiaTheme="majorEastAsia"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eastAsiaTheme="majorEastAsia" w:hAnsi="Consolas"/>
          <w:color w:val="FF0000"/>
          <w:sz w:val="23"/>
          <w:szCs w:val="23"/>
          <w:shd w:val="clear" w:color="auto" w:fill="FFFFFF"/>
        </w:rPr>
        <w:t>  border</w:t>
      </w:r>
      <w:r>
        <w:rPr>
          <w:rFonts w:ascii="Consolas" w:eastAsiaTheme="majorEastAsia" w:hAnsi="Consolas"/>
          <w:color w:val="000000"/>
          <w:sz w:val="23"/>
          <w:shd w:val="clear" w:color="auto" w:fill="FFFFFF"/>
        </w:rPr>
        <w:t>:</w:t>
      </w:r>
      <w:r>
        <w:rPr>
          <w:rStyle w:val="csspropertycolor"/>
          <w:rFonts w:ascii="Consolas" w:hAnsi="Consolas"/>
          <w:color w:val="0000CD"/>
          <w:sz w:val="23"/>
          <w:szCs w:val="23"/>
          <w:shd w:val="clear" w:color="auto" w:fill="FFFFFF"/>
        </w:rPr>
        <w:t> 1px solid black</w:t>
      </w:r>
      <w:r>
        <w:rPr>
          <w:rFonts w:ascii="Consolas" w:eastAsiaTheme="majorEastAsia" w:hAnsi="Consolas"/>
          <w:color w:val="000000"/>
          <w:sz w:val="23"/>
          <w:shd w:val="clear" w:color="auto" w:fill="FFFFFF"/>
        </w:rPr>
        <w:t>;</w:t>
      </w:r>
      <w:r>
        <w:rPr>
          <w:rFonts w:ascii="Consolas" w:hAnsi="Consolas"/>
          <w:color w:val="FF0000"/>
          <w:sz w:val="23"/>
          <w:szCs w:val="23"/>
          <w:shd w:val="clear" w:color="auto" w:fill="FFFFFF"/>
        </w:rPr>
        <w:br/>
      </w:r>
      <w:r>
        <w:rPr>
          <w:rFonts w:ascii="Consolas" w:eastAsiaTheme="majorEastAsia" w:hAnsi="Consolas"/>
          <w:color w:val="000000"/>
          <w:sz w:val="23"/>
          <w:shd w:val="clear" w:color="auto" w:fill="FFFFFF"/>
        </w:rPr>
        <w:t>}</w:t>
      </w:r>
    </w:p>
    <w:tbl>
      <w:tblPr>
        <w:tblpPr w:leftFromText="180" w:rightFromText="180" w:vertAnchor="text" w:tblpX="3515" w:tblpY="3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69"/>
      </w:tblGrid>
      <w:tr w:rsidR="008E21B7" w14:paraId="4DF5E90A" w14:textId="77777777" w:rsidTr="008E21B7">
        <w:trPr>
          <w:trHeight w:val="5674"/>
        </w:trPr>
        <w:tc>
          <w:tcPr>
            <w:tcW w:w="4269" w:type="dxa"/>
          </w:tcPr>
          <w:p w14:paraId="6DFA07FC" w14:textId="77777777" w:rsidR="008E21B7" w:rsidRPr="008E21B7" w:rsidRDefault="008E21B7" w:rsidP="008E21B7">
            <w:pPr>
              <w:rPr>
                <w:rFonts w:ascii="Arial" w:hAnsi="Arial" w:cs="Arial"/>
                <w:sz w:val="24"/>
                <w:szCs w:val="24"/>
              </w:rPr>
            </w:pPr>
            <w:r w:rsidRPr="008E21B7">
              <w:rPr>
                <w:rFonts w:ascii="Arial" w:hAnsi="Arial" w:cs="Arial"/>
                <w:sz w:val="24"/>
                <w:szCs w:val="24"/>
              </w:rPr>
              <w:t>&lt;tr&gt;</w:t>
            </w:r>
          </w:p>
          <w:p w14:paraId="2C114935" w14:textId="77777777" w:rsidR="008E21B7" w:rsidRPr="008E21B7" w:rsidRDefault="008E21B7" w:rsidP="008E21B7">
            <w:pPr>
              <w:rPr>
                <w:rFonts w:ascii="Arial" w:hAnsi="Arial" w:cs="Arial"/>
                <w:sz w:val="24"/>
                <w:szCs w:val="24"/>
              </w:rPr>
            </w:pPr>
            <w:r w:rsidRPr="008E21B7">
              <w:rPr>
                <w:rFonts w:ascii="Arial" w:hAnsi="Arial" w:cs="Arial"/>
                <w:sz w:val="24"/>
                <w:szCs w:val="24"/>
              </w:rPr>
              <w:t xml:space="preserve">    &lt;td&gt;Jill&lt;/td&gt;</w:t>
            </w:r>
          </w:p>
          <w:p w14:paraId="2E323711" w14:textId="77777777" w:rsidR="008E21B7" w:rsidRPr="008E21B7" w:rsidRDefault="008E21B7" w:rsidP="008E21B7">
            <w:pPr>
              <w:rPr>
                <w:rFonts w:ascii="Arial" w:hAnsi="Arial" w:cs="Arial"/>
                <w:sz w:val="24"/>
                <w:szCs w:val="24"/>
              </w:rPr>
            </w:pPr>
            <w:r w:rsidRPr="008E21B7">
              <w:rPr>
                <w:rFonts w:ascii="Arial" w:hAnsi="Arial" w:cs="Arial"/>
                <w:sz w:val="24"/>
                <w:szCs w:val="24"/>
              </w:rPr>
              <w:t xml:space="preserve">  &lt;/tr&gt;</w:t>
            </w:r>
          </w:p>
          <w:p w14:paraId="57776596" w14:textId="77777777" w:rsidR="008E21B7" w:rsidRPr="008E21B7" w:rsidRDefault="008E21B7" w:rsidP="008E21B7">
            <w:pPr>
              <w:rPr>
                <w:rFonts w:ascii="Arial" w:hAnsi="Arial" w:cs="Arial"/>
                <w:sz w:val="24"/>
                <w:szCs w:val="24"/>
              </w:rPr>
            </w:pPr>
            <w:r w:rsidRPr="008E21B7">
              <w:rPr>
                <w:rFonts w:ascii="Arial" w:hAnsi="Arial" w:cs="Arial"/>
                <w:sz w:val="24"/>
                <w:szCs w:val="24"/>
              </w:rPr>
              <w:t xml:space="preserve">  &lt;tr&gt;</w:t>
            </w:r>
          </w:p>
          <w:p w14:paraId="1A81003D" w14:textId="77777777" w:rsidR="008E21B7" w:rsidRPr="008E21B7" w:rsidRDefault="008E21B7" w:rsidP="008E21B7">
            <w:pPr>
              <w:rPr>
                <w:rFonts w:ascii="Arial" w:hAnsi="Arial" w:cs="Arial"/>
                <w:sz w:val="24"/>
                <w:szCs w:val="24"/>
              </w:rPr>
            </w:pPr>
            <w:r w:rsidRPr="008E21B7">
              <w:rPr>
                <w:rFonts w:ascii="Arial" w:hAnsi="Arial" w:cs="Arial"/>
                <w:sz w:val="24"/>
                <w:szCs w:val="24"/>
              </w:rPr>
              <w:t xml:space="preserve">    &lt;td&gt;Eve&lt;/td&gt;</w:t>
            </w:r>
          </w:p>
          <w:p w14:paraId="61F2E858" w14:textId="77777777" w:rsidR="008E21B7" w:rsidRPr="008E21B7" w:rsidRDefault="008E21B7" w:rsidP="008E21B7">
            <w:pPr>
              <w:rPr>
                <w:rFonts w:ascii="Arial" w:hAnsi="Arial" w:cs="Arial"/>
                <w:sz w:val="24"/>
                <w:szCs w:val="24"/>
              </w:rPr>
            </w:pPr>
            <w:r w:rsidRPr="008E21B7">
              <w:rPr>
                <w:rFonts w:ascii="Arial" w:hAnsi="Arial" w:cs="Arial"/>
                <w:sz w:val="24"/>
                <w:szCs w:val="24"/>
              </w:rPr>
              <w:t xml:space="preserve">  &lt;/tr&gt;</w:t>
            </w:r>
          </w:p>
          <w:p w14:paraId="3EC85D0C" w14:textId="77777777" w:rsidR="008E21B7" w:rsidRPr="008E21B7" w:rsidRDefault="008E21B7" w:rsidP="008E21B7">
            <w:pPr>
              <w:rPr>
                <w:rFonts w:ascii="Arial" w:hAnsi="Arial" w:cs="Arial"/>
                <w:sz w:val="24"/>
                <w:szCs w:val="24"/>
              </w:rPr>
            </w:pPr>
            <w:r w:rsidRPr="008E21B7">
              <w:rPr>
                <w:rFonts w:ascii="Arial" w:hAnsi="Arial" w:cs="Arial"/>
                <w:sz w:val="24"/>
                <w:szCs w:val="24"/>
              </w:rPr>
              <w:t xml:space="preserve">  &lt;tr&gt;</w:t>
            </w:r>
          </w:p>
          <w:p w14:paraId="27A67079" w14:textId="77777777" w:rsidR="008E21B7" w:rsidRPr="008E21B7" w:rsidRDefault="008E21B7" w:rsidP="008E21B7">
            <w:pPr>
              <w:rPr>
                <w:rFonts w:ascii="Arial" w:hAnsi="Arial" w:cs="Arial"/>
                <w:sz w:val="24"/>
                <w:szCs w:val="24"/>
              </w:rPr>
            </w:pPr>
            <w:r w:rsidRPr="008E21B7">
              <w:rPr>
                <w:rFonts w:ascii="Arial" w:hAnsi="Arial" w:cs="Arial"/>
                <w:sz w:val="24"/>
                <w:szCs w:val="24"/>
              </w:rPr>
              <w:t xml:space="preserve">    &lt;td&gt;John&lt;/td&gt;</w:t>
            </w:r>
          </w:p>
          <w:p w14:paraId="3735A700" w14:textId="77777777" w:rsidR="008E21B7" w:rsidRPr="008E21B7" w:rsidRDefault="008E21B7" w:rsidP="008E21B7">
            <w:pPr>
              <w:rPr>
                <w:rFonts w:ascii="Arial" w:hAnsi="Arial" w:cs="Arial"/>
                <w:sz w:val="24"/>
                <w:szCs w:val="24"/>
              </w:rPr>
            </w:pPr>
            <w:r w:rsidRPr="008E21B7">
              <w:rPr>
                <w:rFonts w:ascii="Arial" w:hAnsi="Arial" w:cs="Arial"/>
                <w:sz w:val="24"/>
                <w:szCs w:val="24"/>
              </w:rPr>
              <w:t xml:space="preserve">   &lt;/tr&gt;</w:t>
            </w:r>
          </w:p>
          <w:p w14:paraId="20548B0F" w14:textId="77777777" w:rsidR="008E21B7" w:rsidRPr="008E21B7" w:rsidRDefault="008E21B7" w:rsidP="008E21B7">
            <w:pPr>
              <w:rPr>
                <w:rFonts w:ascii="Arial" w:hAnsi="Arial" w:cs="Arial"/>
                <w:sz w:val="24"/>
                <w:szCs w:val="24"/>
              </w:rPr>
            </w:pPr>
            <w:r w:rsidRPr="008E21B7">
              <w:rPr>
                <w:rFonts w:ascii="Arial" w:hAnsi="Arial" w:cs="Arial"/>
                <w:sz w:val="24"/>
                <w:szCs w:val="24"/>
              </w:rPr>
              <w:t>&lt;/table&gt;</w:t>
            </w:r>
          </w:p>
          <w:p w14:paraId="6667930B" w14:textId="77777777" w:rsidR="008E21B7" w:rsidRPr="008E21B7" w:rsidRDefault="008E21B7" w:rsidP="008E21B7">
            <w:pPr>
              <w:rPr>
                <w:rFonts w:ascii="Arial" w:hAnsi="Arial" w:cs="Arial"/>
                <w:sz w:val="24"/>
                <w:szCs w:val="24"/>
              </w:rPr>
            </w:pPr>
            <w:r w:rsidRPr="008E21B7">
              <w:rPr>
                <w:rFonts w:ascii="Arial" w:hAnsi="Arial" w:cs="Arial"/>
                <w:sz w:val="24"/>
                <w:szCs w:val="24"/>
              </w:rPr>
              <w:t>&lt;/body&gt;</w:t>
            </w:r>
          </w:p>
          <w:p w14:paraId="3AA7AF1E" w14:textId="77777777" w:rsidR="008E21B7" w:rsidRDefault="008E21B7" w:rsidP="008E21B7"/>
        </w:tc>
      </w:tr>
    </w:tbl>
    <w:p w14:paraId="63C5E014" w14:textId="57F94049" w:rsidR="001D5A26" w:rsidRDefault="001D5A26" w:rsidP="001D5A26"/>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1"/>
      </w:tblGrid>
      <w:tr w:rsidR="008E21B7" w14:paraId="4FC2EF2B" w14:textId="77777777" w:rsidTr="003C016B">
        <w:trPr>
          <w:trHeight w:val="5554"/>
        </w:trPr>
        <w:tc>
          <w:tcPr>
            <w:tcW w:w="3051" w:type="dxa"/>
          </w:tcPr>
          <w:p w14:paraId="045E22A9"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&lt;head&gt;</w:t>
            </w:r>
          </w:p>
          <w:p w14:paraId="2A645F4C"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&lt;style&gt;</w:t>
            </w:r>
          </w:p>
          <w:p w14:paraId="67A8BF66"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 xml:space="preserve">table, </w:t>
            </w:r>
            <w:proofErr w:type="spellStart"/>
            <w:r w:rsidRPr="008E21B7">
              <w:rPr>
                <w:rFonts w:ascii="Arial" w:hAnsi="Arial" w:cs="Arial"/>
                <w:sz w:val="24"/>
                <w:szCs w:val="24"/>
              </w:rPr>
              <w:t>th</w:t>
            </w:r>
            <w:proofErr w:type="spellEnd"/>
            <w:r w:rsidRPr="008E21B7">
              <w:rPr>
                <w:rFonts w:ascii="Arial" w:hAnsi="Arial" w:cs="Arial"/>
                <w:sz w:val="24"/>
                <w:szCs w:val="24"/>
              </w:rPr>
              <w:t>, td {</w:t>
            </w:r>
          </w:p>
          <w:p w14:paraId="4FC38F42"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 xml:space="preserve">  border: 1px solid black;</w:t>
            </w:r>
          </w:p>
          <w:p w14:paraId="1C5BC3B3"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w:t>
            </w:r>
          </w:p>
          <w:p w14:paraId="076F7303"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&lt;/style&gt;</w:t>
            </w:r>
          </w:p>
          <w:p w14:paraId="599BEA6B"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&lt;/head&gt;</w:t>
            </w:r>
          </w:p>
          <w:p w14:paraId="4D7CEAC7"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&lt;body&gt;</w:t>
            </w:r>
          </w:p>
          <w:p w14:paraId="4C47C150"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&lt;table&gt;</w:t>
            </w:r>
          </w:p>
          <w:p w14:paraId="77CFFEEA" w14:textId="77777777" w:rsidR="008E21B7" w:rsidRPr="008E21B7" w:rsidRDefault="008E21B7" w:rsidP="003C016B">
            <w:pPr>
              <w:ind w:left="189"/>
              <w:rPr>
                <w:rFonts w:ascii="Arial" w:hAnsi="Arial" w:cs="Arial"/>
                <w:sz w:val="24"/>
                <w:szCs w:val="24"/>
              </w:rPr>
            </w:pPr>
            <w:r w:rsidRPr="008E21B7">
              <w:rPr>
                <w:rFonts w:ascii="Arial" w:hAnsi="Arial" w:cs="Arial"/>
                <w:sz w:val="24"/>
                <w:szCs w:val="24"/>
              </w:rPr>
              <w:t xml:space="preserve">  &lt;tr&gt;</w:t>
            </w:r>
          </w:p>
          <w:p w14:paraId="228ECCA2" w14:textId="77777777" w:rsidR="008E21B7" w:rsidRDefault="008E21B7" w:rsidP="003C016B">
            <w:pPr>
              <w:ind w:left="189"/>
              <w:rPr>
                <w:rFonts w:ascii="Arial" w:hAnsi="Arial" w:cs="Arial"/>
                <w:sz w:val="24"/>
                <w:szCs w:val="24"/>
              </w:rPr>
            </w:pPr>
            <w:r w:rsidRPr="008E21B7">
              <w:rPr>
                <w:rFonts w:ascii="Arial" w:hAnsi="Arial" w:cs="Arial"/>
                <w:sz w:val="24"/>
                <w:szCs w:val="24"/>
              </w:rPr>
              <w:t xml:space="preserve">    &lt;</w:t>
            </w:r>
            <w:proofErr w:type="spellStart"/>
            <w:r w:rsidRPr="008E21B7">
              <w:rPr>
                <w:rFonts w:ascii="Arial" w:hAnsi="Arial" w:cs="Arial"/>
                <w:sz w:val="24"/>
                <w:szCs w:val="24"/>
              </w:rPr>
              <w:t>th</w:t>
            </w:r>
            <w:proofErr w:type="spellEnd"/>
            <w:r w:rsidRPr="008E21B7">
              <w:rPr>
                <w:rFonts w:ascii="Arial" w:hAnsi="Arial" w:cs="Arial"/>
                <w:sz w:val="24"/>
                <w:szCs w:val="24"/>
              </w:rPr>
              <w:t>&gt;</w:t>
            </w:r>
            <w:proofErr w:type="spellStart"/>
            <w:r w:rsidRPr="008E21B7">
              <w:rPr>
                <w:rFonts w:ascii="Arial" w:hAnsi="Arial" w:cs="Arial"/>
                <w:sz w:val="24"/>
                <w:szCs w:val="24"/>
              </w:rPr>
              <w:t>Firstname</w:t>
            </w:r>
            <w:proofErr w:type="spellEnd"/>
            <w:r w:rsidRPr="008E21B7">
              <w:rPr>
                <w:rFonts w:ascii="Arial" w:hAnsi="Arial" w:cs="Arial"/>
                <w:sz w:val="24"/>
                <w:szCs w:val="24"/>
              </w:rPr>
              <w:t>&lt;/</w:t>
            </w:r>
            <w:proofErr w:type="spellStart"/>
            <w:r w:rsidRPr="008E21B7">
              <w:rPr>
                <w:rFonts w:ascii="Arial" w:hAnsi="Arial" w:cs="Arial"/>
                <w:sz w:val="24"/>
                <w:szCs w:val="24"/>
              </w:rPr>
              <w:t>th</w:t>
            </w:r>
            <w:proofErr w:type="spellEnd"/>
            <w:r w:rsidRPr="008E21B7">
              <w:rPr>
                <w:rFonts w:ascii="Arial" w:hAnsi="Arial" w:cs="Arial"/>
                <w:sz w:val="24"/>
                <w:szCs w:val="24"/>
              </w:rPr>
              <w:t>&gt;</w:t>
            </w:r>
          </w:p>
          <w:p w14:paraId="4788376B" w14:textId="7CC1C671" w:rsidR="008E21B7" w:rsidRPr="008E21B7" w:rsidRDefault="008E21B7" w:rsidP="003C016B">
            <w:pPr>
              <w:ind w:firstLine="720"/>
              <w:rPr>
                <w:rFonts w:ascii="Arial" w:hAnsi="Arial" w:cs="Arial"/>
                <w:sz w:val="24"/>
                <w:szCs w:val="24"/>
              </w:rPr>
            </w:pPr>
            <w:r>
              <w:rPr>
                <w:rFonts w:ascii="Arial" w:hAnsi="Arial" w:cs="Arial"/>
                <w:sz w:val="24"/>
                <w:szCs w:val="24"/>
              </w:rPr>
              <w:t>&lt;</w:t>
            </w:r>
            <w:r w:rsidR="00F276D4">
              <w:rPr>
                <w:rFonts w:ascii="Arial" w:hAnsi="Arial" w:cs="Arial"/>
                <w:sz w:val="24"/>
                <w:szCs w:val="24"/>
              </w:rPr>
              <w:t>/tr</w:t>
            </w:r>
            <w:r>
              <w:rPr>
                <w:rFonts w:ascii="Arial" w:hAnsi="Arial" w:cs="Arial"/>
                <w:sz w:val="24"/>
                <w:szCs w:val="24"/>
              </w:rPr>
              <w:t>&gt;</w:t>
            </w:r>
          </w:p>
        </w:tc>
      </w:tr>
    </w:tbl>
    <w:p w14:paraId="5AE749EE" w14:textId="4AEF0618" w:rsidR="003C016B" w:rsidRDefault="003C016B" w:rsidP="003C016B">
      <w:pPr>
        <w:rPr>
          <w:sz w:val="24"/>
          <w:szCs w:val="24"/>
        </w:rPr>
      </w:pPr>
      <w:r>
        <w:rPr>
          <w:sz w:val="24"/>
          <w:szCs w:val="24"/>
        </w:rPr>
        <w:lastRenderedPageBreak/>
        <w:t xml:space="preserve">Output - </w:t>
      </w:r>
      <w:r>
        <w:rPr>
          <w:sz w:val="24"/>
          <w:szCs w:val="24"/>
        </w:rPr>
        <w:br w:type="textWrapping" w:clear="all"/>
      </w:r>
    </w:p>
    <w:tbl>
      <w:tblPr>
        <w:tblpPr w:leftFromText="180" w:rightFromText="180" w:vertAnchor="text" w:tblpY="1"/>
        <w:tblOverlap w:val="never"/>
        <w:tblW w:w="0" w:type="auto"/>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42"/>
      </w:tblGrid>
      <w:tr w:rsidR="003C016B" w14:paraId="45DC2B82" w14:textId="77777777" w:rsidTr="003C016B">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760C0301" w14:textId="77777777" w:rsidR="003C016B" w:rsidRDefault="003C016B" w:rsidP="003C016B">
            <w:pPr>
              <w:jc w:val="center"/>
              <w:rPr>
                <w:b/>
                <w:bCs/>
                <w:color w:val="000000"/>
                <w:sz w:val="27"/>
                <w:szCs w:val="27"/>
              </w:rPr>
            </w:pPr>
            <w:proofErr w:type="spellStart"/>
            <w:r>
              <w:rPr>
                <w:b/>
                <w:bCs/>
                <w:color w:val="000000"/>
                <w:sz w:val="27"/>
                <w:szCs w:val="27"/>
              </w:rPr>
              <w:t>Firstname</w:t>
            </w:r>
            <w:proofErr w:type="spellEnd"/>
          </w:p>
        </w:tc>
      </w:tr>
      <w:tr w:rsidR="003C016B" w14:paraId="3D2000D0" w14:textId="77777777" w:rsidTr="003C016B">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A7DF4AB" w14:textId="77777777" w:rsidR="003C016B" w:rsidRDefault="003C016B" w:rsidP="003C016B">
            <w:pPr>
              <w:rPr>
                <w:color w:val="000000"/>
                <w:sz w:val="27"/>
                <w:szCs w:val="27"/>
              </w:rPr>
            </w:pPr>
            <w:r>
              <w:rPr>
                <w:color w:val="000000"/>
                <w:sz w:val="27"/>
                <w:szCs w:val="27"/>
              </w:rPr>
              <w:t>Jill</w:t>
            </w:r>
          </w:p>
        </w:tc>
      </w:tr>
      <w:tr w:rsidR="003C016B" w14:paraId="21B5C98E" w14:textId="77777777" w:rsidTr="003C016B">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0FCC0A5A" w14:textId="77777777" w:rsidR="003C016B" w:rsidRDefault="003C016B" w:rsidP="003C016B">
            <w:pPr>
              <w:rPr>
                <w:color w:val="000000"/>
                <w:sz w:val="27"/>
                <w:szCs w:val="27"/>
              </w:rPr>
            </w:pPr>
            <w:r>
              <w:rPr>
                <w:color w:val="000000"/>
                <w:sz w:val="27"/>
                <w:szCs w:val="27"/>
              </w:rPr>
              <w:t>Eve</w:t>
            </w:r>
          </w:p>
        </w:tc>
      </w:tr>
      <w:tr w:rsidR="003C016B" w14:paraId="2AF37BFF" w14:textId="77777777" w:rsidTr="003C016B">
        <w:trPr>
          <w:tblCellSpacing w:w="15"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6022287" w14:textId="77777777" w:rsidR="003C016B" w:rsidRDefault="003C016B" w:rsidP="003C016B">
            <w:pPr>
              <w:rPr>
                <w:color w:val="000000"/>
                <w:sz w:val="27"/>
                <w:szCs w:val="27"/>
              </w:rPr>
            </w:pPr>
            <w:r>
              <w:rPr>
                <w:color w:val="000000"/>
                <w:sz w:val="27"/>
                <w:szCs w:val="27"/>
              </w:rPr>
              <w:t>John</w:t>
            </w:r>
          </w:p>
        </w:tc>
      </w:tr>
    </w:tbl>
    <w:p w14:paraId="58C92CB1" w14:textId="77777777" w:rsidR="003C016B" w:rsidRDefault="003C016B" w:rsidP="00385F3E"/>
    <w:p w14:paraId="625A085E" w14:textId="77777777" w:rsidR="003C016B" w:rsidRPr="003C016B" w:rsidRDefault="003C016B" w:rsidP="003C016B"/>
    <w:p w14:paraId="1C7B11AC" w14:textId="77777777" w:rsidR="003C016B" w:rsidRPr="003C016B" w:rsidRDefault="003C016B" w:rsidP="003C016B"/>
    <w:p w14:paraId="14C50340" w14:textId="77777777" w:rsidR="003C016B" w:rsidRPr="003C016B" w:rsidRDefault="003C016B" w:rsidP="003C016B"/>
    <w:p w14:paraId="40F8A4AC" w14:textId="77777777" w:rsidR="003C016B" w:rsidRDefault="003C016B" w:rsidP="00385F3E"/>
    <w:p w14:paraId="4E0E7775" w14:textId="7C16BDE6" w:rsidR="009947C8" w:rsidRDefault="003C016B" w:rsidP="00385F3E">
      <w:r>
        <w:br w:type="textWrapping" w:clear="all"/>
      </w:r>
    </w:p>
    <w:p w14:paraId="0F802269" w14:textId="77777777" w:rsidR="003C016B" w:rsidRPr="00385F3E" w:rsidRDefault="003C016B" w:rsidP="003C016B">
      <w:pPr>
        <w:pBdr>
          <w:bottom w:val="single" w:sz="4" w:space="1" w:color="auto"/>
        </w:pBdr>
      </w:pPr>
    </w:p>
    <w:p w14:paraId="00C5D7DD" w14:textId="144F57EB" w:rsidR="003777D3" w:rsidRDefault="003777D3" w:rsidP="003777D3">
      <w:pPr>
        <w:rPr>
          <w:sz w:val="24"/>
          <w:szCs w:val="24"/>
        </w:rPr>
      </w:pPr>
    </w:p>
    <w:p w14:paraId="61D14B14" w14:textId="77777777" w:rsidR="003E2F5B" w:rsidRPr="001C50B2" w:rsidRDefault="003E2F5B" w:rsidP="001C50B2">
      <w:pPr>
        <w:pStyle w:val="Heading3"/>
        <w:rPr>
          <w:b w:val="0"/>
          <w:bCs/>
          <w:szCs w:val="32"/>
        </w:rPr>
      </w:pPr>
      <w:bookmarkStart w:id="90" w:name="_Toc114175541"/>
      <w:r w:rsidRPr="001C50B2">
        <w:rPr>
          <w:b w:val="0"/>
          <w:bCs/>
          <w:szCs w:val="32"/>
        </w:rPr>
        <w:t>Collapsed Table Borders</w:t>
      </w:r>
      <w:bookmarkEnd w:id="90"/>
    </w:p>
    <w:p w14:paraId="353A2658" w14:textId="77777777" w:rsidR="003E2F5B" w:rsidRDefault="003E2F5B" w:rsidP="003E2F5B">
      <w:pPr>
        <w:shd w:val="clear" w:color="auto" w:fill="FFFFFF"/>
        <w:spacing w:before="288" w:after="288"/>
        <w:rPr>
          <w:rFonts w:ascii="Verdana" w:hAnsi="Verdana"/>
          <w:color w:val="000000"/>
          <w:sz w:val="23"/>
          <w:szCs w:val="23"/>
        </w:rPr>
      </w:pPr>
      <w:r>
        <w:rPr>
          <w:rFonts w:ascii="Verdana" w:hAnsi="Verdana"/>
          <w:color w:val="000000"/>
          <w:sz w:val="23"/>
          <w:szCs w:val="23"/>
        </w:rPr>
        <w:t>To avoid having double borders like in the example above, set the CSS </w:t>
      </w:r>
      <w:r>
        <w:rPr>
          <w:rStyle w:val="Emphasis"/>
          <w:rFonts w:ascii="Consolas" w:hAnsi="Consolas"/>
          <w:color w:val="DC143C"/>
        </w:rPr>
        <w:t>border-collapse</w:t>
      </w:r>
      <w:r>
        <w:rPr>
          <w:rFonts w:ascii="Verdana" w:hAnsi="Verdana"/>
          <w:color w:val="000000"/>
          <w:sz w:val="23"/>
          <w:szCs w:val="23"/>
        </w:rPr>
        <w:t> property to </w:t>
      </w:r>
      <w:r>
        <w:rPr>
          <w:rStyle w:val="Emphasis"/>
          <w:rFonts w:ascii="Consolas" w:hAnsi="Consolas"/>
          <w:color w:val="DC143C"/>
        </w:rPr>
        <w:t>collapse</w:t>
      </w:r>
      <w:r>
        <w:rPr>
          <w:rFonts w:ascii="Verdana" w:hAnsi="Verdana"/>
          <w:color w:val="000000"/>
          <w:sz w:val="23"/>
          <w:szCs w:val="23"/>
        </w:rPr>
        <w:t>.</w:t>
      </w:r>
    </w:p>
    <w:p w14:paraId="12DDBCE9" w14:textId="77777777" w:rsidR="003E2F5B" w:rsidRDefault="003E2F5B" w:rsidP="003E2F5B">
      <w:pPr>
        <w:shd w:val="clear" w:color="auto" w:fill="FFFFFF"/>
        <w:spacing w:before="288" w:after="288"/>
        <w:rPr>
          <w:rFonts w:ascii="Verdana" w:hAnsi="Verdana"/>
          <w:color w:val="000000"/>
          <w:sz w:val="23"/>
          <w:szCs w:val="23"/>
        </w:rPr>
      </w:pPr>
      <w:r>
        <w:rPr>
          <w:rFonts w:ascii="Verdana" w:hAnsi="Verdana"/>
          <w:color w:val="000000"/>
          <w:sz w:val="23"/>
          <w:szCs w:val="23"/>
        </w:rPr>
        <w:t>This will make the borders collapse into a single border:</w:t>
      </w:r>
    </w:p>
    <w:tbl>
      <w:tblPr>
        <w:tblW w:w="4579"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1527"/>
        <w:gridCol w:w="1526"/>
        <w:gridCol w:w="1526"/>
      </w:tblGrid>
      <w:tr w:rsidR="003E2F5B" w14:paraId="4717C239" w14:textId="77777777" w:rsidTr="003E2F5B">
        <w:trPr>
          <w:trHeight w:val="435"/>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5FA5004C" w14:textId="77777777" w:rsidR="003E2F5B" w:rsidRDefault="003E2F5B">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580952A7" w14:textId="77777777" w:rsidR="003E2F5B" w:rsidRDefault="003E2F5B">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78B4B1D9" w14:textId="77777777" w:rsidR="003E2F5B" w:rsidRDefault="003E2F5B">
            <w:pPr>
              <w:rPr>
                <w:rFonts w:ascii="Verdana" w:hAnsi="Verdana"/>
                <w:color w:val="000000"/>
                <w:sz w:val="23"/>
                <w:szCs w:val="23"/>
              </w:rPr>
            </w:pPr>
            <w:r>
              <w:rPr>
                <w:rFonts w:ascii="Verdana" w:hAnsi="Verdana"/>
                <w:color w:val="000000"/>
                <w:sz w:val="23"/>
                <w:szCs w:val="23"/>
              </w:rPr>
              <w:t> </w:t>
            </w:r>
          </w:p>
        </w:tc>
      </w:tr>
      <w:tr w:rsidR="003E2F5B" w14:paraId="675CA3ED" w14:textId="77777777" w:rsidTr="003E2F5B">
        <w:trPr>
          <w:trHeight w:val="435"/>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7582F03A" w14:textId="77777777" w:rsidR="003E2F5B" w:rsidRDefault="003E2F5B">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3B46D403" w14:textId="77777777" w:rsidR="003E2F5B" w:rsidRDefault="003E2F5B">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27404325" w14:textId="77777777" w:rsidR="003E2F5B" w:rsidRDefault="003E2F5B">
            <w:pPr>
              <w:rPr>
                <w:rFonts w:ascii="Verdana" w:hAnsi="Verdana"/>
                <w:color w:val="000000"/>
                <w:sz w:val="23"/>
                <w:szCs w:val="23"/>
              </w:rPr>
            </w:pPr>
            <w:r>
              <w:rPr>
                <w:rFonts w:ascii="Verdana" w:hAnsi="Verdana"/>
                <w:color w:val="000000"/>
                <w:sz w:val="23"/>
                <w:szCs w:val="23"/>
              </w:rPr>
              <w:t> </w:t>
            </w:r>
          </w:p>
        </w:tc>
      </w:tr>
      <w:tr w:rsidR="003E2F5B" w14:paraId="5599928E" w14:textId="77777777" w:rsidTr="003E2F5B">
        <w:trPr>
          <w:trHeight w:val="435"/>
        </w:trPr>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6809B1DB" w14:textId="77777777" w:rsidR="003E2F5B" w:rsidRDefault="003E2F5B">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56F91AF0" w14:textId="77777777" w:rsidR="003E2F5B" w:rsidRDefault="003E2F5B">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282A35"/>
              <w:left w:val="single" w:sz="6" w:space="0" w:color="282A35"/>
              <w:bottom w:val="single" w:sz="6" w:space="0" w:color="282A35"/>
              <w:right w:val="single" w:sz="6" w:space="0" w:color="282A35"/>
            </w:tcBorders>
            <w:shd w:val="clear" w:color="auto" w:fill="FFFFFF"/>
            <w:vAlign w:val="center"/>
            <w:hideMark/>
          </w:tcPr>
          <w:p w14:paraId="2D8B571C" w14:textId="77777777" w:rsidR="003E2F5B" w:rsidRDefault="003E2F5B">
            <w:pPr>
              <w:rPr>
                <w:rFonts w:ascii="Verdana" w:hAnsi="Verdana"/>
                <w:color w:val="000000"/>
                <w:sz w:val="23"/>
                <w:szCs w:val="23"/>
              </w:rPr>
            </w:pPr>
            <w:r>
              <w:rPr>
                <w:rFonts w:ascii="Verdana" w:hAnsi="Verdana"/>
                <w:color w:val="000000"/>
                <w:sz w:val="23"/>
                <w:szCs w:val="23"/>
              </w:rPr>
              <w:t> </w:t>
            </w:r>
          </w:p>
        </w:tc>
      </w:tr>
    </w:tbl>
    <w:p w14:paraId="395BC94C" w14:textId="77777777" w:rsidR="003E2F5B" w:rsidRDefault="003E2F5B" w:rsidP="003E2F5B">
      <w:pPr>
        <w:shd w:val="clear" w:color="auto" w:fill="FFFFFF"/>
        <w:rPr>
          <w:rStyle w:val="csspropertyvaluecolor"/>
          <w:rFonts w:ascii="Consolas" w:hAnsi="Consolas"/>
          <w:color w:val="A52A2A"/>
          <w:sz w:val="23"/>
          <w:szCs w:val="23"/>
        </w:rPr>
      </w:pPr>
    </w:p>
    <w:p w14:paraId="510B14F4" w14:textId="77777777" w:rsidR="003E2F5B" w:rsidRDefault="003E2F5B" w:rsidP="003E2F5B">
      <w:pPr>
        <w:shd w:val="clear" w:color="auto" w:fill="FFFFFF"/>
        <w:rPr>
          <w:rStyle w:val="csspropertyvaluecolor"/>
          <w:rFonts w:ascii="Consolas" w:hAnsi="Consolas"/>
          <w:color w:val="A52A2A"/>
          <w:sz w:val="23"/>
          <w:szCs w:val="23"/>
        </w:rPr>
      </w:pPr>
    </w:p>
    <w:p w14:paraId="0CEBF915" w14:textId="11464D2B" w:rsidR="003E2F5B" w:rsidRDefault="003E2F5B" w:rsidP="003E2F5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csspropertyvaluecolor"/>
          <w:rFonts w:ascii="Consolas" w:hAnsi="Consolas"/>
          <w:color w:val="A52A2A"/>
          <w:sz w:val="23"/>
          <w:szCs w:val="23"/>
        </w:rPr>
        <w:t xml:space="preserve">table, </w:t>
      </w:r>
      <w:proofErr w:type="spellStart"/>
      <w:r>
        <w:rPr>
          <w:rStyle w:val="csspropertyvaluecolor"/>
          <w:rFonts w:ascii="Consolas" w:hAnsi="Consolas"/>
          <w:color w:val="A52A2A"/>
          <w:sz w:val="23"/>
          <w:szCs w:val="23"/>
        </w:rPr>
        <w:t>th</w:t>
      </w:r>
      <w:proofErr w:type="spellEnd"/>
      <w:r>
        <w:rPr>
          <w:rStyle w:val="csspropertyvaluecolor"/>
          <w:rFonts w:ascii="Consolas" w:hAnsi="Consolas"/>
          <w:color w:val="A52A2A"/>
          <w:sz w:val="23"/>
          <w:szCs w:val="23"/>
        </w:rPr>
        <w:t>, td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w:t>
      </w:r>
      <w:r>
        <w:rPr>
          <w:rFonts w:ascii="Consolas" w:hAnsi="Consolas"/>
          <w:color w:val="000000"/>
          <w:sz w:val="23"/>
          <w:szCs w:val="23"/>
        </w:rPr>
        <w:t>:</w:t>
      </w:r>
      <w:r>
        <w:rPr>
          <w:rStyle w:val="csspropertycolor"/>
          <w:rFonts w:ascii="Consolas" w:hAnsi="Consolas"/>
          <w:color w:val="0000CD"/>
          <w:sz w:val="23"/>
          <w:szCs w:val="23"/>
        </w:rPr>
        <w:t> 1px solid black</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border-collapse</w:t>
      </w:r>
      <w:r>
        <w:rPr>
          <w:rFonts w:ascii="Consolas" w:hAnsi="Consolas"/>
          <w:color w:val="000000"/>
          <w:sz w:val="23"/>
          <w:szCs w:val="23"/>
        </w:rPr>
        <w:t>:</w:t>
      </w:r>
      <w:r>
        <w:rPr>
          <w:rStyle w:val="csspropertycolor"/>
          <w:rFonts w:ascii="Consolas" w:hAnsi="Consolas"/>
          <w:color w:val="0000CD"/>
          <w:sz w:val="23"/>
          <w:szCs w:val="23"/>
        </w:rPr>
        <w:t> collapse</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p>
    <w:p w14:paraId="42ECA17F" w14:textId="09369DD7" w:rsidR="003C016B" w:rsidRDefault="003C016B" w:rsidP="003777D3">
      <w:pPr>
        <w:rPr>
          <w:sz w:val="24"/>
          <w:szCs w:val="24"/>
        </w:rPr>
      </w:pPr>
    </w:p>
    <w:p w14:paraId="0F520046" w14:textId="57E135A0" w:rsidR="004F1F9A" w:rsidRDefault="004F1F9A" w:rsidP="003777D3">
      <w:pPr>
        <w:rPr>
          <w:sz w:val="24"/>
          <w:szCs w:val="24"/>
        </w:rPr>
      </w:pPr>
    </w:p>
    <w:p w14:paraId="75D31DCD" w14:textId="3F2B4A24" w:rsidR="004F1F9A" w:rsidRDefault="004F1F9A" w:rsidP="003777D3">
      <w:pPr>
        <w:rPr>
          <w:sz w:val="24"/>
          <w:szCs w:val="24"/>
        </w:rPr>
      </w:pPr>
    </w:p>
    <w:p w14:paraId="7AC82CE7" w14:textId="6C6F9459" w:rsidR="004F1F9A" w:rsidRDefault="004F1F9A" w:rsidP="003777D3">
      <w:pPr>
        <w:rPr>
          <w:sz w:val="24"/>
          <w:szCs w:val="24"/>
        </w:rPr>
      </w:pPr>
    </w:p>
    <w:p w14:paraId="178E94B3" w14:textId="77777777" w:rsidR="007F5E4F" w:rsidRPr="001C50B2" w:rsidRDefault="007F5E4F" w:rsidP="001C50B2">
      <w:pPr>
        <w:pStyle w:val="Heading3"/>
        <w:rPr>
          <w:b w:val="0"/>
          <w:bCs/>
          <w:szCs w:val="32"/>
        </w:rPr>
      </w:pPr>
      <w:bookmarkStart w:id="91" w:name="_Toc114175542"/>
      <w:r w:rsidRPr="001C50B2">
        <w:rPr>
          <w:b w:val="0"/>
          <w:bCs/>
          <w:szCs w:val="32"/>
        </w:rPr>
        <w:lastRenderedPageBreak/>
        <w:t>Style Table Borders</w:t>
      </w:r>
      <w:bookmarkEnd w:id="91"/>
    </w:p>
    <w:p w14:paraId="53EB5B49" w14:textId="77777777" w:rsidR="007F5E4F" w:rsidRDefault="007F5E4F" w:rsidP="007F5E4F">
      <w:pPr>
        <w:shd w:val="clear" w:color="auto" w:fill="FFFFFF"/>
        <w:spacing w:before="288" w:after="288"/>
        <w:rPr>
          <w:rFonts w:ascii="Verdana" w:hAnsi="Verdana"/>
          <w:color w:val="000000"/>
          <w:sz w:val="23"/>
          <w:szCs w:val="23"/>
        </w:rPr>
      </w:pPr>
      <w:r>
        <w:rPr>
          <w:rFonts w:ascii="Verdana" w:hAnsi="Verdana"/>
          <w:color w:val="000000"/>
          <w:sz w:val="23"/>
          <w:szCs w:val="23"/>
        </w:rPr>
        <w:t>If you set a background color of each cell, and give the border a white color (the same as the document background), you get the impression of an invisible border:</w:t>
      </w:r>
    </w:p>
    <w:tbl>
      <w:tblPr>
        <w:tblW w:w="4579"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527"/>
        <w:gridCol w:w="1526"/>
        <w:gridCol w:w="1526"/>
      </w:tblGrid>
      <w:tr w:rsidR="007F5E4F" w14:paraId="43C27BAB" w14:textId="77777777" w:rsidTr="007F5E4F">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14:paraId="0719EB92"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14:paraId="086EF0AC"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14:paraId="2313A58B"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13038A45" w14:textId="77777777" w:rsidTr="007F5E4F">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14:paraId="170F357A"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14:paraId="3D834171"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14:paraId="6F7267C3"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475891F2" w14:textId="77777777" w:rsidTr="007F5E4F">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14:paraId="09DC383C"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14:paraId="60660DFE"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96D4D4"/>
            <w:vAlign w:val="center"/>
            <w:hideMark/>
          </w:tcPr>
          <w:p w14:paraId="4633ABF4" w14:textId="77777777" w:rsidR="007F5E4F" w:rsidRDefault="007F5E4F">
            <w:pPr>
              <w:rPr>
                <w:rFonts w:ascii="Verdana" w:hAnsi="Verdana"/>
                <w:color w:val="000000"/>
                <w:sz w:val="23"/>
                <w:szCs w:val="23"/>
              </w:rPr>
            </w:pPr>
            <w:r>
              <w:rPr>
                <w:rFonts w:ascii="Verdana" w:hAnsi="Verdana"/>
                <w:color w:val="000000"/>
                <w:sz w:val="23"/>
                <w:szCs w:val="23"/>
              </w:rPr>
              <w:t> </w:t>
            </w:r>
          </w:p>
        </w:tc>
      </w:tr>
    </w:tbl>
    <w:p w14:paraId="3A30280E" w14:textId="77777777" w:rsidR="007F5E4F" w:rsidRDefault="007F5E4F" w:rsidP="007F5E4F">
      <w:pPr>
        <w:shd w:val="clear" w:color="auto" w:fill="FFFFFF"/>
        <w:rPr>
          <w:rStyle w:val="csspropertyvaluecolor"/>
          <w:rFonts w:ascii="Consolas" w:hAnsi="Consolas"/>
          <w:color w:val="A52A2A"/>
          <w:sz w:val="23"/>
          <w:szCs w:val="23"/>
        </w:rPr>
      </w:pPr>
    </w:p>
    <w:p w14:paraId="5EB20B17" w14:textId="07649EE3" w:rsidR="007F5E4F" w:rsidRDefault="007F5E4F" w:rsidP="007F5E4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csspropertyvaluecolor"/>
          <w:rFonts w:ascii="Consolas" w:hAnsi="Consolas"/>
          <w:color w:val="A52A2A"/>
          <w:sz w:val="23"/>
          <w:szCs w:val="23"/>
        </w:rPr>
        <w:t xml:space="preserve">table, </w:t>
      </w:r>
      <w:proofErr w:type="spellStart"/>
      <w:r>
        <w:rPr>
          <w:rStyle w:val="csspropertyvaluecolor"/>
          <w:rFonts w:ascii="Consolas" w:hAnsi="Consolas"/>
          <w:color w:val="A52A2A"/>
          <w:sz w:val="23"/>
          <w:szCs w:val="23"/>
        </w:rPr>
        <w:t>th</w:t>
      </w:r>
      <w:proofErr w:type="spellEnd"/>
      <w:r>
        <w:rPr>
          <w:rStyle w:val="csspropertyvaluecolor"/>
          <w:rFonts w:ascii="Consolas" w:hAnsi="Consolas"/>
          <w:color w:val="A52A2A"/>
          <w:sz w:val="23"/>
          <w:szCs w:val="23"/>
        </w:rPr>
        <w:t>, td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w:t>
      </w:r>
      <w:r>
        <w:rPr>
          <w:rFonts w:ascii="Consolas" w:hAnsi="Consolas"/>
          <w:color w:val="000000"/>
          <w:sz w:val="23"/>
          <w:szCs w:val="23"/>
        </w:rPr>
        <w:t>:</w:t>
      </w:r>
      <w:r>
        <w:rPr>
          <w:rStyle w:val="csspropertycolor"/>
          <w:rFonts w:ascii="Consolas" w:hAnsi="Consolas"/>
          <w:color w:val="0000CD"/>
          <w:sz w:val="23"/>
          <w:szCs w:val="23"/>
        </w:rPr>
        <w:t> 1px solid white</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border-collapse</w:t>
      </w:r>
      <w:r>
        <w:rPr>
          <w:rFonts w:ascii="Consolas" w:hAnsi="Consolas"/>
          <w:color w:val="000000"/>
          <w:sz w:val="23"/>
          <w:szCs w:val="23"/>
        </w:rPr>
        <w:t>:</w:t>
      </w:r>
      <w:r>
        <w:rPr>
          <w:rStyle w:val="csspropertycolor"/>
          <w:rFonts w:ascii="Consolas" w:hAnsi="Consolas"/>
          <w:color w:val="0000CD"/>
          <w:sz w:val="23"/>
          <w:szCs w:val="23"/>
        </w:rPr>
        <w:t> collapse</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r>
        <w:rPr>
          <w:rFonts w:ascii="Consolas" w:hAnsi="Consolas"/>
          <w:color w:val="A52A2A"/>
          <w:sz w:val="23"/>
          <w:szCs w:val="23"/>
        </w:rPr>
        <w:br/>
      </w:r>
      <w:proofErr w:type="spellStart"/>
      <w:r>
        <w:rPr>
          <w:rStyle w:val="csspropertyvaluecolor"/>
          <w:rFonts w:ascii="Consolas" w:hAnsi="Consolas"/>
          <w:color w:val="A52A2A"/>
          <w:sz w:val="23"/>
          <w:szCs w:val="23"/>
        </w:rPr>
        <w:t>th</w:t>
      </w:r>
      <w:proofErr w:type="spellEnd"/>
      <w:r>
        <w:rPr>
          <w:rStyle w:val="csspropertyvaluecolor"/>
          <w:rFonts w:ascii="Consolas" w:hAnsi="Consolas"/>
          <w:color w:val="A52A2A"/>
          <w:sz w:val="23"/>
          <w:szCs w:val="23"/>
        </w:rPr>
        <w:t>, td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background-color</w:t>
      </w:r>
      <w:r>
        <w:rPr>
          <w:rFonts w:ascii="Consolas" w:hAnsi="Consolas"/>
          <w:color w:val="000000"/>
          <w:sz w:val="23"/>
          <w:szCs w:val="23"/>
        </w:rPr>
        <w:t>:</w:t>
      </w:r>
      <w:r>
        <w:rPr>
          <w:rStyle w:val="csspropertycolor"/>
          <w:rFonts w:ascii="Consolas" w:hAnsi="Consolas"/>
          <w:color w:val="0000CD"/>
          <w:sz w:val="23"/>
          <w:szCs w:val="23"/>
        </w:rPr>
        <w:t> #96D4D4</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p>
    <w:p w14:paraId="60CC19D0" w14:textId="77777777" w:rsidR="007F5E4F" w:rsidRDefault="008625FE" w:rsidP="007F5E4F">
      <w:pPr>
        <w:spacing w:before="300" w:after="300"/>
        <w:rPr>
          <w:rFonts w:ascii="Times New Roman" w:hAnsi="Times New Roman"/>
          <w:sz w:val="24"/>
          <w:szCs w:val="24"/>
        </w:rPr>
      </w:pPr>
      <w:r>
        <w:pict w14:anchorId="51637DB3">
          <v:rect id="_x0000_i1032" style="width:0;height:0" o:hralign="center" o:hrstd="t" o:hrnoshade="t" o:hr="t" fillcolor="black" stroked="f"/>
        </w:pict>
      </w:r>
    </w:p>
    <w:p w14:paraId="1107184F" w14:textId="77777777" w:rsidR="007F5E4F" w:rsidRPr="001C50B2" w:rsidRDefault="007F5E4F" w:rsidP="001C50B2">
      <w:pPr>
        <w:pStyle w:val="Heading3"/>
        <w:rPr>
          <w:b w:val="0"/>
          <w:bCs/>
          <w:szCs w:val="32"/>
        </w:rPr>
      </w:pPr>
      <w:bookmarkStart w:id="92" w:name="_Toc114175543"/>
      <w:r w:rsidRPr="001C50B2">
        <w:rPr>
          <w:b w:val="0"/>
          <w:bCs/>
          <w:szCs w:val="32"/>
        </w:rPr>
        <w:t>Round Table Borders</w:t>
      </w:r>
      <w:bookmarkEnd w:id="92"/>
    </w:p>
    <w:p w14:paraId="583C36B6" w14:textId="77777777" w:rsidR="007F5E4F" w:rsidRDefault="007F5E4F" w:rsidP="007F5E4F">
      <w:pPr>
        <w:shd w:val="clear" w:color="auto" w:fill="FFFFFF"/>
        <w:spacing w:before="288" w:after="288"/>
        <w:rPr>
          <w:rFonts w:ascii="Verdana" w:hAnsi="Verdana"/>
          <w:color w:val="000000"/>
          <w:sz w:val="23"/>
          <w:szCs w:val="23"/>
        </w:rPr>
      </w:pPr>
      <w:r>
        <w:rPr>
          <w:rFonts w:ascii="Verdana" w:hAnsi="Verdana"/>
          <w:color w:val="000000"/>
          <w:sz w:val="23"/>
          <w:szCs w:val="23"/>
        </w:rPr>
        <w:t>With the </w:t>
      </w:r>
      <w:r>
        <w:rPr>
          <w:rStyle w:val="Emphasis"/>
          <w:rFonts w:ascii="Consolas" w:hAnsi="Consolas"/>
          <w:color w:val="DC143C"/>
        </w:rPr>
        <w:t>border-radius</w:t>
      </w:r>
      <w:r>
        <w:rPr>
          <w:rFonts w:ascii="Verdana" w:hAnsi="Verdana"/>
          <w:color w:val="000000"/>
          <w:sz w:val="23"/>
          <w:szCs w:val="23"/>
        </w:rPr>
        <w:t> property, the borders get rounded corners:</w:t>
      </w:r>
    </w:p>
    <w:tbl>
      <w:tblPr>
        <w:tblW w:w="4579" w:type="dxa"/>
        <w:tblCellSpacing w:w="15"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2"/>
        <w:gridCol w:w="1516"/>
        <w:gridCol w:w="1531"/>
      </w:tblGrid>
      <w:tr w:rsidR="007F5E4F" w14:paraId="0625B90F" w14:textId="77777777" w:rsidTr="007F5E4F">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0BBDCF"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7D71EF"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88BF74"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2F89BAE6" w14:textId="77777777" w:rsidTr="007F5E4F">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3927D9"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BAA0E6"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BB7524"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1AC92CD5" w14:textId="77777777" w:rsidTr="007F5E4F">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D3D4B5"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9404B6"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85959B" w14:textId="77777777" w:rsidR="007F5E4F" w:rsidRDefault="007F5E4F">
            <w:pPr>
              <w:rPr>
                <w:rFonts w:ascii="Verdana" w:hAnsi="Verdana"/>
                <w:color w:val="000000"/>
                <w:sz w:val="23"/>
                <w:szCs w:val="23"/>
              </w:rPr>
            </w:pPr>
            <w:r>
              <w:rPr>
                <w:rFonts w:ascii="Verdana" w:hAnsi="Verdana"/>
                <w:color w:val="000000"/>
                <w:sz w:val="23"/>
                <w:szCs w:val="23"/>
              </w:rPr>
              <w:t> </w:t>
            </w:r>
          </w:p>
        </w:tc>
      </w:tr>
    </w:tbl>
    <w:p w14:paraId="10571FC7" w14:textId="77777777" w:rsidR="007F5E4F" w:rsidRDefault="007F5E4F" w:rsidP="007F5E4F">
      <w:pPr>
        <w:shd w:val="clear" w:color="auto" w:fill="FFFFFF"/>
        <w:rPr>
          <w:rStyle w:val="csspropertyvaluecolor"/>
          <w:rFonts w:ascii="Consolas" w:hAnsi="Consolas"/>
          <w:color w:val="A52A2A"/>
          <w:sz w:val="23"/>
          <w:szCs w:val="23"/>
        </w:rPr>
      </w:pPr>
    </w:p>
    <w:p w14:paraId="7EDE6BD8" w14:textId="1FE431CC" w:rsidR="007F5E4F" w:rsidRDefault="007F5E4F" w:rsidP="007F5E4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csspropertyvaluecolor"/>
          <w:rFonts w:ascii="Consolas" w:hAnsi="Consolas"/>
          <w:color w:val="A52A2A"/>
          <w:sz w:val="23"/>
          <w:szCs w:val="23"/>
        </w:rPr>
        <w:t xml:space="preserve">table, </w:t>
      </w:r>
      <w:proofErr w:type="spellStart"/>
      <w:r>
        <w:rPr>
          <w:rStyle w:val="csspropertyvaluecolor"/>
          <w:rFonts w:ascii="Consolas" w:hAnsi="Consolas"/>
          <w:color w:val="A52A2A"/>
          <w:sz w:val="23"/>
          <w:szCs w:val="23"/>
        </w:rPr>
        <w:t>th</w:t>
      </w:r>
      <w:proofErr w:type="spellEnd"/>
      <w:r>
        <w:rPr>
          <w:rStyle w:val="csspropertyvaluecolor"/>
          <w:rFonts w:ascii="Consolas" w:hAnsi="Consolas"/>
          <w:color w:val="A52A2A"/>
          <w:sz w:val="23"/>
          <w:szCs w:val="23"/>
        </w:rPr>
        <w:t>, td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w:t>
      </w:r>
      <w:r>
        <w:rPr>
          <w:rFonts w:ascii="Consolas" w:hAnsi="Consolas"/>
          <w:color w:val="000000"/>
          <w:sz w:val="23"/>
          <w:szCs w:val="23"/>
        </w:rPr>
        <w:t>:</w:t>
      </w:r>
      <w:r>
        <w:rPr>
          <w:rStyle w:val="csspropertycolor"/>
          <w:rFonts w:ascii="Consolas" w:hAnsi="Consolas"/>
          <w:color w:val="0000CD"/>
          <w:sz w:val="23"/>
          <w:szCs w:val="23"/>
        </w:rPr>
        <w:t> 1px solid black</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border-radius</w:t>
      </w:r>
      <w:r>
        <w:rPr>
          <w:rFonts w:ascii="Consolas" w:hAnsi="Consolas"/>
          <w:color w:val="000000"/>
          <w:sz w:val="23"/>
          <w:szCs w:val="23"/>
        </w:rPr>
        <w:t>:</w:t>
      </w:r>
      <w:r>
        <w:rPr>
          <w:rStyle w:val="csspropertycolor"/>
          <w:rFonts w:ascii="Consolas" w:hAnsi="Consolas"/>
          <w:color w:val="0000CD"/>
          <w:sz w:val="23"/>
          <w:szCs w:val="23"/>
        </w:rPr>
        <w:t> 10px</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p>
    <w:p w14:paraId="3C3BC5F9" w14:textId="7DD1882C" w:rsidR="007F5E4F" w:rsidRPr="00EA1067" w:rsidRDefault="008625FE" w:rsidP="00EA1067">
      <w:pPr>
        <w:spacing w:before="300" w:after="300"/>
        <w:rPr>
          <w:rFonts w:ascii="Times New Roman" w:hAnsi="Times New Roman"/>
          <w:sz w:val="24"/>
          <w:szCs w:val="24"/>
        </w:rPr>
      </w:pPr>
      <w:r>
        <w:pict w14:anchorId="70DA145D">
          <v:rect id="_x0000_i1033" style="width:0;height:0" o:hralign="center" o:hrstd="t" o:hrnoshade="t" o:hr="t" fillcolor="black" stroked="f"/>
        </w:pict>
      </w:r>
    </w:p>
    <w:p w14:paraId="4E29EE71" w14:textId="4C7EEC4B" w:rsidR="007F5E4F" w:rsidRDefault="007F5E4F" w:rsidP="007F5E4F">
      <w:pPr>
        <w:shd w:val="clear" w:color="auto" w:fill="FFFFFF"/>
        <w:spacing w:before="288" w:after="288"/>
        <w:rPr>
          <w:rFonts w:ascii="Verdana" w:hAnsi="Verdana"/>
          <w:color w:val="000000"/>
          <w:sz w:val="23"/>
          <w:szCs w:val="23"/>
        </w:rPr>
      </w:pPr>
      <w:r>
        <w:rPr>
          <w:rFonts w:ascii="Verdana" w:hAnsi="Verdana"/>
          <w:color w:val="000000"/>
          <w:sz w:val="23"/>
          <w:szCs w:val="23"/>
        </w:rPr>
        <w:lastRenderedPageBreak/>
        <w:t>Skip the border around the table by leaving out </w:t>
      </w:r>
      <w:r>
        <w:rPr>
          <w:rStyle w:val="Emphasis"/>
          <w:rFonts w:ascii="Consolas" w:hAnsi="Consolas"/>
          <w:color w:val="DC143C"/>
        </w:rPr>
        <w:t>table</w:t>
      </w:r>
      <w:r>
        <w:rPr>
          <w:rFonts w:ascii="Verdana" w:hAnsi="Verdana"/>
          <w:color w:val="000000"/>
          <w:sz w:val="23"/>
          <w:szCs w:val="23"/>
        </w:rPr>
        <w:t xml:space="preserve"> from the </w:t>
      </w:r>
      <w:proofErr w:type="spellStart"/>
      <w:r>
        <w:rPr>
          <w:rFonts w:ascii="Verdana" w:hAnsi="Verdana"/>
          <w:color w:val="000000"/>
          <w:sz w:val="23"/>
          <w:szCs w:val="23"/>
        </w:rPr>
        <w:t>css</w:t>
      </w:r>
      <w:proofErr w:type="spellEnd"/>
      <w:r>
        <w:rPr>
          <w:rFonts w:ascii="Verdana" w:hAnsi="Verdana"/>
          <w:color w:val="000000"/>
          <w:sz w:val="23"/>
          <w:szCs w:val="23"/>
        </w:rPr>
        <w:t xml:space="preserve"> selector:</w:t>
      </w:r>
    </w:p>
    <w:tbl>
      <w:tblPr>
        <w:tblW w:w="4579"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32"/>
        <w:gridCol w:w="1516"/>
        <w:gridCol w:w="1531"/>
      </w:tblGrid>
      <w:tr w:rsidR="007F5E4F" w14:paraId="1126725F" w14:textId="77777777" w:rsidTr="007F5E4F">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AD31B4"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589943"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FC7523"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66C7CFA4" w14:textId="77777777" w:rsidTr="007F5E4F">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FE51E6"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989E8C"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075153"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1775AE78" w14:textId="77777777" w:rsidTr="007F5E4F">
        <w:trPr>
          <w:tblCellSpacing w:w="15"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75B566"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BCD655"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775145" w14:textId="77777777" w:rsidR="007F5E4F" w:rsidRDefault="007F5E4F">
            <w:pPr>
              <w:rPr>
                <w:rFonts w:ascii="Verdana" w:hAnsi="Verdana"/>
                <w:color w:val="000000"/>
                <w:sz w:val="23"/>
                <w:szCs w:val="23"/>
              </w:rPr>
            </w:pPr>
            <w:r>
              <w:rPr>
                <w:rFonts w:ascii="Verdana" w:hAnsi="Verdana"/>
                <w:color w:val="000000"/>
                <w:sz w:val="23"/>
                <w:szCs w:val="23"/>
              </w:rPr>
              <w:t> </w:t>
            </w:r>
          </w:p>
        </w:tc>
      </w:tr>
    </w:tbl>
    <w:p w14:paraId="54E64415" w14:textId="77777777" w:rsidR="007F5E4F" w:rsidRDefault="007F5E4F" w:rsidP="007F5E4F">
      <w:pPr>
        <w:shd w:val="clear" w:color="auto" w:fill="FFFFFF"/>
        <w:rPr>
          <w:rStyle w:val="csspropertyvaluecolor"/>
          <w:rFonts w:ascii="Consolas" w:hAnsi="Consolas"/>
          <w:color w:val="A52A2A"/>
          <w:sz w:val="23"/>
          <w:szCs w:val="23"/>
        </w:rPr>
      </w:pPr>
    </w:p>
    <w:p w14:paraId="21A339DE" w14:textId="0238B78D" w:rsidR="007F5E4F" w:rsidRDefault="007F5E4F" w:rsidP="007F5E4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proofErr w:type="spellStart"/>
      <w:r>
        <w:rPr>
          <w:rStyle w:val="csspropertyvaluecolor"/>
          <w:rFonts w:ascii="Consolas" w:hAnsi="Consolas"/>
          <w:color w:val="A52A2A"/>
          <w:sz w:val="23"/>
          <w:szCs w:val="23"/>
        </w:rPr>
        <w:t>th</w:t>
      </w:r>
      <w:proofErr w:type="spellEnd"/>
      <w:r>
        <w:rPr>
          <w:rStyle w:val="csspropertyvaluecolor"/>
          <w:rFonts w:ascii="Consolas" w:hAnsi="Consolas"/>
          <w:color w:val="A52A2A"/>
          <w:sz w:val="23"/>
          <w:szCs w:val="23"/>
        </w:rPr>
        <w:t>, td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w:t>
      </w:r>
      <w:r>
        <w:rPr>
          <w:rFonts w:ascii="Consolas" w:hAnsi="Consolas"/>
          <w:color w:val="000000"/>
          <w:sz w:val="23"/>
          <w:szCs w:val="23"/>
        </w:rPr>
        <w:t>:</w:t>
      </w:r>
      <w:r>
        <w:rPr>
          <w:rStyle w:val="csspropertycolor"/>
          <w:rFonts w:ascii="Consolas" w:hAnsi="Consolas"/>
          <w:color w:val="0000CD"/>
          <w:sz w:val="23"/>
          <w:szCs w:val="23"/>
        </w:rPr>
        <w:t> 1px solid black</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border-radius</w:t>
      </w:r>
      <w:r>
        <w:rPr>
          <w:rFonts w:ascii="Consolas" w:hAnsi="Consolas"/>
          <w:color w:val="000000"/>
          <w:sz w:val="23"/>
          <w:szCs w:val="23"/>
        </w:rPr>
        <w:t>:</w:t>
      </w:r>
      <w:r>
        <w:rPr>
          <w:rStyle w:val="csspropertycolor"/>
          <w:rFonts w:ascii="Consolas" w:hAnsi="Consolas"/>
          <w:color w:val="0000CD"/>
          <w:sz w:val="23"/>
          <w:szCs w:val="23"/>
        </w:rPr>
        <w:t> 10px</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p>
    <w:p w14:paraId="43BC7DA7" w14:textId="77777777" w:rsidR="007F5E4F" w:rsidRDefault="008625FE" w:rsidP="007F5E4F">
      <w:pPr>
        <w:spacing w:before="300" w:after="300"/>
        <w:rPr>
          <w:rFonts w:ascii="Times New Roman" w:hAnsi="Times New Roman"/>
          <w:sz w:val="24"/>
          <w:szCs w:val="24"/>
        </w:rPr>
      </w:pPr>
      <w:r>
        <w:pict w14:anchorId="794C39E7">
          <v:rect id="_x0000_i1034" style="width:0;height:0" o:hralign="center" o:hrstd="t" o:hrnoshade="t" o:hr="t" fillcolor="black" stroked="f"/>
        </w:pict>
      </w:r>
    </w:p>
    <w:p w14:paraId="312D471C" w14:textId="77777777" w:rsidR="007F5E4F" w:rsidRPr="005173A5" w:rsidRDefault="007F5E4F" w:rsidP="005173A5">
      <w:pPr>
        <w:pStyle w:val="Heading3"/>
        <w:rPr>
          <w:b w:val="0"/>
          <w:bCs/>
          <w:szCs w:val="32"/>
        </w:rPr>
      </w:pPr>
      <w:bookmarkStart w:id="93" w:name="_Toc114175544"/>
      <w:r w:rsidRPr="005173A5">
        <w:rPr>
          <w:b w:val="0"/>
          <w:bCs/>
          <w:szCs w:val="32"/>
        </w:rPr>
        <w:t>Dotted Table Borders</w:t>
      </w:r>
      <w:bookmarkEnd w:id="93"/>
    </w:p>
    <w:p w14:paraId="310DD60A" w14:textId="77777777" w:rsidR="007F5E4F" w:rsidRDefault="007F5E4F" w:rsidP="007F5E4F">
      <w:pPr>
        <w:shd w:val="clear" w:color="auto" w:fill="FFFFFF"/>
        <w:spacing w:before="288" w:after="288"/>
        <w:rPr>
          <w:rFonts w:ascii="Verdana" w:hAnsi="Verdana"/>
          <w:color w:val="000000"/>
          <w:sz w:val="23"/>
          <w:szCs w:val="23"/>
        </w:rPr>
      </w:pPr>
      <w:r>
        <w:rPr>
          <w:rFonts w:ascii="Verdana" w:hAnsi="Verdana"/>
          <w:color w:val="000000"/>
          <w:sz w:val="23"/>
          <w:szCs w:val="23"/>
        </w:rPr>
        <w:t>With the </w:t>
      </w:r>
      <w:r>
        <w:rPr>
          <w:rStyle w:val="Emphasis"/>
          <w:rFonts w:ascii="Consolas" w:hAnsi="Consolas"/>
          <w:color w:val="DC143C"/>
        </w:rPr>
        <w:t>border-style</w:t>
      </w:r>
      <w:r>
        <w:rPr>
          <w:rFonts w:ascii="Verdana" w:hAnsi="Verdana"/>
          <w:color w:val="000000"/>
          <w:sz w:val="23"/>
          <w:szCs w:val="23"/>
        </w:rPr>
        <w:t> property, you can set the appearance of the border.</w:t>
      </w:r>
    </w:p>
    <w:tbl>
      <w:tblPr>
        <w:tblW w:w="4579" w:type="dxa"/>
        <w:shd w:val="clear" w:color="auto" w:fill="FFFFFF"/>
        <w:tblCellMar>
          <w:top w:w="15" w:type="dxa"/>
          <w:left w:w="15" w:type="dxa"/>
          <w:bottom w:w="15" w:type="dxa"/>
          <w:right w:w="15" w:type="dxa"/>
        </w:tblCellMar>
        <w:tblLook w:val="04A0" w:firstRow="1" w:lastRow="0" w:firstColumn="1" w:lastColumn="0" w:noHBand="0" w:noVBand="1"/>
      </w:tblPr>
      <w:tblGrid>
        <w:gridCol w:w="1527"/>
        <w:gridCol w:w="1526"/>
        <w:gridCol w:w="1526"/>
      </w:tblGrid>
      <w:tr w:rsidR="007F5E4F" w14:paraId="11D81D6E" w14:textId="77777777" w:rsidTr="007F5E4F">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14:paraId="7AD90171"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14:paraId="721934A6"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14:paraId="4C05B406"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5C1DB14F" w14:textId="77777777" w:rsidTr="007F5E4F">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14:paraId="2AEDB0DF"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14:paraId="7BA71F6B"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14:paraId="556D45DA"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462E853B" w14:textId="77777777" w:rsidTr="007F5E4F">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14:paraId="7A27F9DD"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14:paraId="6AA98F24"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dotted" w:sz="12" w:space="0" w:color="000000"/>
              <w:left w:val="dotted" w:sz="12" w:space="0" w:color="000000"/>
              <w:bottom w:val="dotted" w:sz="12" w:space="0" w:color="000000"/>
              <w:right w:val="dotted" w:sz="12" w:space="0" w:color="000000"/>
            </w:tcBorders>
            <w:shd w:val="clear" w:color="auto" w:fill="FFFFFF"/>
            <w:vAlign w:val="center"/>
            <w:hideMark/>
          </w:tcPr>
          <w:p w14:paraId="05E53BA9" w14:textId="77777777" w:rsidR="007F5E4F" w:rsidRDefault="007F5E4F">
            <w:pPr>
              <w:rPr>
                <w:rFonts w:ascii="Verdana" w:hAnsi="Verdana"/>
                <w:color w:val="000000"/>
                <w:sz w:val="23"/>
                <w:szCs w:val="23"/>
              </w:rPr>
            </w:pPr>
            <w:r>
              <w:rPr>
                <w:rFonts w:ascii="Verdana" w:hAnsi="Verdana"/>
                <w:color w:val="000000"/>
                <w:sz w:val="23"/>
                <w:szCs w:val="23"/>
              </w:rPr>
              <w:t> </w:t>
            </w:r>
          </w:p>
        </w:tc>
      </w:tr>
    </w:tbl>
    <w:p w14:paraId="01BA032D" w14:textId="77777777" w:rsidR="007F5E4F" w:rsidRDefault="007F5E4F" w:rsidP="007F5E4F">
      <w:pPr>
        <w:shd w:val="clear" w:color="auto" w:fill="FFFFFF"/>
        <w:spacing w:before="288" w:after="288"/>
        <w:rPr>
          <w:rFonts w:ascii="Verdana" w:hAnsi="Verdana"/>
          <w:color w:val="000000"/>
          <w:sz w:val="23"/>
          <w:szCs w:val="23"/>
        </w:rPr>
      </w:pPr>
      <w:r>
        <w:rPr>
          <w:rFonts w:ascii="Verdana" w:hAnsi="Verdana"/>
          <w:color w:val="000000"/>
          <w:sz w:val="23"/>
          <w:szCs w:val="23"/>
        </w:rPr>
        <w:t>The following values are allowed:</w:t>
      </w:r>
    </w:p>
    <w:p w14:paraId="5818878C"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dotted</w:t>
      </w:r>
      <w:r>
        <w:rPr>
          <w:rFonts w:ascii="Verdana" w:hAnsi="Verdana"/>
          <w:color w:val="000000"/>
          <w:sz w:val="23"/>
          <w:szCs w:val="23"/>
        </w:rPr>
        <w:t> </w:t>
      </w:r>
      <w:r>
        <w:rPr>
          <w:rFonts w:ascii="Verdana" w:hAnsi="Verdana"/>
          <w:color w:val="000000"/>
          <w:sz w:val="23"/>
          <w:szCs w:val="23"/>
          <w:bdr w:val="dotted" w:sz="24" w:space="0" w:color="auto" w:frame="1"/>
        </w:rPr>
        <w:t>    </w:t>
      </w:r>
    </w:p>
    <w:p w14:paraId="4014FA86"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dashed</w:t>
      </w:r>
      <w:r>
        <w:rPr>
          <w:rFonts w:ascii="Verdana" w:hAnsi="Verdana"/>
          <w:color w:val="000000"/>
          <w:sz w:val="23"/>
          <w:szCs w:val="23"/>
        </w:rPr>
        <w:t> </w:t>
      </w:r>
      <w:r>
        <w:rPr>
          <w:rFonts w:ascii="Verdana" w:hAnsi="Verdana"/>
          <w:color w:val="000000"/>
          <w:sz w:val="23"/>
          <w:szCs w:val="23"/>
          <w:bdr w:val="dashed" w:sz="24" w:space="0" w:color="auto" w:frame="1"/>
        </w:rPr>
        <w:t>    </w:t>
      </w:r>
    </w:p>
    <w:p w14:paraId="7FDBD066"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solid</w:t>
      </w:r>
      <w:r>
        <w:rPr>
          <w:rFonts w:ascii="Verdana" w:hAnsi="Verdana"/>
          <w:color w:val="000000"/>
          <w:sz w:val="23"/>
          <w:szCs w:val="23"/>
        </w:rPr>
        <w:t> </w:t>
      </w:r>
      <w:r>
        <w:rPr>
          <w:rFonts w:ascii="Verdana" w:hAnsi="Verdana"/>
          <w:color w:val="000000"/>
          <w:sz w:val="23"/>
          <w:szCs w:val="23"/>
          <w:bdr w:val="single" w:sz="24" w:space="0" w:color="auto" w:frame="1"/>
        </w:rPr>
        <w:t>    </w:t>
      </w:r>
    </w:p>
    <w:p w14:paraId="2ED6E493"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double</w:t>
      </w:r>
      <w:r>
        <w:rPr>
          <w:rFonts w:ascii="Verdana" w:hAnsi="Verdana"/>
          <w:color w:val="000000"/>
          <w:sz w:val="23"/>
          <w:szCs w:val="23"/>
        </w:rPr>
        <w:t> </w:t>
      </w:r>
      <w:r>
        <w:rPr>
          <w:rFonts w:ascii="Verdana" w:hAnsi="Verdana"/>
          <w:color w:val="000000"/>
          <w:sz w:val="23"/>
          <w:szCs w:val="23"/>
          <w:bdr w:val="double" w:sz="6" w:space="0" w:color="auto" w:frame="1"/>
        </w:rPr>
        <w:t>    </w:t>
      </w:r>
    </w:p>
    <w:p w14:paraId="050B9746"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groove</w:t>
      </w:r>
      <w:r>
        <w:rPr>
          <w:rFonts w:ascii="Verdana" w:hAnsi="Verdana"/>
          <w:color w:val="000000"/>
          <w:sz w:val="23"/>
          <w:szCs w:val="23"/>
        </w:rPr>
        <w:t> </w:t>
      </w:r>
      <w:r>
        <w:rPr>
          <w:rFonts w:ascii="Verdana" w:hAnsi="Verdana"/>
          <w:color w:val="000000"/>
          <w:sz w:val="23"/>
          <w:szCs w:val="23"/>
          <w:bdr w:val="threeDEngrave" w:sz="12" w:space="0" w:color="auto" w:frame="1"/>
        </w:rPr>
        <w:t>    </w:t>
      </w:r>
    </w:p>
    <w:p w14:paraId="28B710ED"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ridge</w:t>
      </w:r>
      <w:r>
        <w:rPr>
          <w:rFonts w:ascii="Verdana" w:hAnsi="Verdana"/>
          <w:color w:val="000000"/>
          <w:sz w:val="23"/>
          <w:szCs w:val="23"/>
        </w:rPr>
        <w:t> </w:t>
      </w:r>
      <w:r>
        <w:rPr>
          <w:rFonts w:ascii="Verdana" w:hAnsi="Verdana"/>
          <w:color w:val="000000"/>
          <w:sz w:val="23"/>
          <w:szCs w:val="23"/>
          <w:bdr w:val="threeDEmboss" w:sz="12" w:space="0" w:color="auto" w:frame="1"/>
        </w:rPr>
        <w:t>    </w:t>
      </w:r>
    </w:p>
    <w:p w14:paraId="12112C4B"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inset</w:t>
      </w:r>
      <w:r>
        <w:rPr>
          <w:rFonts w:ascii="Verdana" w:hAnsi="Verdana"/>
          <w:color w:val="000000"/>
          <w:sz w:val="23"/>
          <w:szCs w:val="23"/>
        </w:rPr>
        <w:t> </w:t>
      </w:r>
      <w:r>
        <w:rPr>
          <w:rFonts w:ascii="Verdana" w:hAnsi="Verdana"/>
          <w:color w:val="000000"/>
          <w:sz w:val="23"/>
          <w:szCs w:val="23"/>
          <w:bdr w:val="inset" w:sz="24" w:space="0" w:color="auto" w:frame="1"/>
        </w:rPr>
        <w:t>    </w:t>
      </w:r>
    </w:p>
    <w:p w14:paraId="37DCE4B5"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outset</w:t>
      </w:r>
      <w:r>
        <w:rPr>
          <w:rFonts w:ascii="Verdana" w:hAnsi="Verdana"/>
          <w:color w:val="000000"/>
          <w:sz w:val="23"/>
          <w:szCs w:val="23"/>
        </w:rPr>
        <w:t> </w:t>
      </w:r>
      <w:r>
        <w:rPr>
          <w:rFonts w:ascii="Verdana" w:hAnsi="Verdana"/>
          <w:color w:val="000000"/>
          <w:sz w:val="23"/>
          <w:szCs w:val="23"/>
          <w:bdr w:val="outset" w:sz="24" w:space="0" w:color="auto" w:frame="1"/>
        </w:rPr>
        <w:t>    </w:t>
      </w:r>
    </w:p>
    <w:p w14:paraId="303EB4B8"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none</w:t>
      </w:r>
      <w:r>
        <w:rPr>
          <w:rFonts w:ascii="Verdana" w:hAnsi="Verdana"/>
          <w:color w:val="000000"/>
          <w:sz w:val="23"/>
          <w:szCs w:val="23"/>
        </w:rPr>
        <w:t> </w:t>
      </w:r>
      <w:r>
        <w:rPr>
          <w:rFonts w:ascii="Verdana" w:hAnsi="Verdana"/>
          <w:color w:val="000000"/>
          <w:sz w:val="23"/>
          <w:szCs w:val="23"/>
          <w:bdr w:val="none" w:sz="0" w:space="0" w:color="auto" w:frame="1"/>
        </w:rPr>
        <w:t>    </w:t>
      </w:r>
    </w:p>
    <w:p w14:paraId="70A7BCD3" w14:textId="77777777" w:rsidR="007F5E4F" w:rsidRDefault="007F5E4F" w:rsidP="007F5E4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hidden</w:t>
      </w:r>
      <w:r>
        <w:rPr>
          <w:rFonts w:ascii="Verdana" w:hAnsi="Verdana"/>
          <w:color w:val="000000"/>
          <w:sz w:val="23"/>
          <w:szCs w:val="23"/>
        </w:rPr>
        <w:t>     </w:t>
      </w:r>
    </w:p>
    <w:p w14:paraId="05766F8D" w14:textId="2D1AD416" w:rsidR="007F5E4F" w:rsidRPr="007F5E4F" w:rsidRDefault="007F5E4F" w:rsidP="007F5E4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csspropertyvaluecolor"/>
          <w:rFonts w:ascii="Consolas" w:hAnsi="Consolas"/>
          <w:color w:val="A52A2A"/>
          <w:sz w:val="23"/>
          <w:szCs w:val="23"/>
        </w:rPr>
        <w:t> </w:t>
      </w:r>
      <w:proofErr w:type="spellStart"/>
      <w:r>
        <w:rPr>
          <w:rStyle w:val="csspropertyvaluecolor"/>
          <w:rFonts w:ascii="Consolas" w:hAnsi="Consolas"/>
          <w:color w:val="A52A2A"/>
          <w:sz w:val="23"/>
          <w:szCs w:val="23"/>
        </w:rPr>
        <w:t>th</w:t>
      </w:r>
      <w:proofErr w:type="spellEnd"/>
      <w:r>
        <w:rPr>
          <w:rStyle w:val="csspropertyvaluecolor"/>
          <w:rFonts w:ascii="Consolas" w:hAnsi="Consolas"/>
          <w:color w:val="A52A2A"/>
          <w:sz w:val="23"/>
          <w:szCs w:val="23"/>
        </w:rPr>
        <w:t>, td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border-style</w:t>
      </w:r>
      <w:r>
        <w:rPr>
          <w:rFonts w:ascii="Consolas" w:hAnsi="Consolas"/>
          <w:color w:val="000000"/>
          <w:sz w:val="23"/>
          <w:szCs w:val="23"/>
        </w:rPr>
        <w:t>:</w:t>
      </w:r>
      <w:r>
        <w:rPr>
          <w:rStyle w:val="csspropertycolor"/>
          <w:rFonts w:ascii="Consolas" w:hAnsi="Consolas"/>
          <w:color w:val="0000CD"/>
          <w:sz w:val="23"/>
          <w:szCs w:val="23"/>
        </w:rPr>
        <w:t> dotted</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p>
    <w:p w14:paraId="2BA222E8" w14:textId="77777777" w:rsidR="007F5E4F" w:rsidRPr="005173A5" w:rsidRDefault="007F5E4F" w:rsidP="005173A5">
      <w:pPr>
        <w:pStyle w:val="Heading3"/>
        <w:rPr>
          <w:b w:val="0"/>
          <w:bCs/>
          <w:szCs w:val="32"/>
        </w:rPr>
      </w:pPr>
      <w:bookmarkStart w:id="94" w:name="_Toc114175545"/>
      <w:r w:rsidRPr="005173A5">
        <w:rPr>
          <w:b w:val="0"/>
          <w:bCs/>
          <w:szCs w:val="32"/>
        </w:rPr>
        <w:lastRenderedPageBreak/>
        <w:t>Border Color</w:t>
      </w:r>
      <w:bookmarkEnd w:id="94"/>
    </w:p>
    <w:p w14:paraId="0621D7FB" w14:textId="77777777" w:rsidR="007F5E4F" w:rsidRDefault="007F5E4F" w:rsidP="007F5E4F">
      <w:pPr>
        <w:shd w:val="clear" w:color="auto" w:fill="FFFFFF"/>
        <w:spacing w:before="288" w:after="288"/>
        <w:rPr>
          <w:rFonts w:ascii="Verdana" w:hAnsi="Verdana"/>
          <w:color w:val="000000"/>
          <w:sz w:val="23"/>
          <w:szCs w:val="23"/>
        </w:rPr>
      </w:pPr>
      <w:r>
        <w:rPr>
          <w:rFonts w:ascii="Verdana" w:hAnsi="Verdana"/>
          <w:color w:val="000000"/>
          <w:sz w:val="23"/>
          <w:szCs w:val="23"/>
        </w:rPr>
        <w:t>With the </w:t>
      </w:r>
      <w:r>
        <w:rPr>
          <w:rStyle w:val="Emphasis"/>
          <w:rFonts w:ascii="Consolas" w:hAnsi="Consolas"/>
          <w:color w:val="DC143C"/>
        </w:rPr>
        <w:t>border-color</w:t>
      </w:r>
      <w:r>
        <w:rPr>
          <w:rFonts w:ascii="Verdana" w:hAnsi="Verdana"/>
          <w:color w:val="000000"/>
          <w:sz w:val="23"/>
          <w:szCs w:val="23"/>
        </w:rPr>
        <w:t> property, you can set the color of the border.</w:t>
      </w:r>
    </w:p>
    <w:tbl>
      <w:tblPr>
        <w:tblW w:w="4579" w:type="dxa"/>
        <w:shd w:val="clear" w:color="auto" w:fill="FFFFFF"/>
        <w:tblCellMar>
          <w:top w:w="15" w:type="dxa"/>
          <w:left w:w="15" w:type="dxa"/>
          <w:bottom w:w="15" w:type="dxa"/>
          <w:right w:w="15" w:type="dxa"/>
        </w:tblCellMar>
        <w:tblLook w:val="04A0" w:firstRow="1" w:lastRow="0" w:firstColumn="1" w:lastColumn="0" w:noHBand="0" w:noVBand="1"/>
      </w:tblPr>
      <w:tblGrid>
        <w:gridCol w:w="1527"/>
        <w:gridCol w:w="1526"/>
        <w:gridCol w:w="1526"/>
      </w:tblGrid>
      <w:tr w:rsidR="007F5E4F" w14:paraId="2CBB6FB5" w14:textId="77777777" w:rsidTr="007F5E4F">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14:paraId="5B67666A"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14:paraId="28D0CD1F"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14:paraId="6D59E537"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2974810F" w14:textId="77777777" w:rsidTr="007F5E4F">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14:paraId="2DB94EFE"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14:paraId="391830C1"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14:paraId="701324B7" w14:textId="77777777" w:rsidR="007F5E4F" w:rsidRDefault="007F5E4F">
            <w:pPr>
              <w:rPr>
                <w:rFonts w:ascii="Verdana" w:hAnsi="Verdana"/>
                <w:color w:val="000000"/>
                <w:sz w:val="23"/>
                <w:szCs w:val="23"/>
              </w:rPr>
            </w:pPr>
            <w:r>
              <w:rPr>
                <w:rFonts w:ascii="Verdana" w:hAnsi="Verdana"/>
                <w:color w:val="000000"/>
                <w:sz w:val="23"/>
                <w:szCs w:val="23"/>
              </w:rPr>
              <w:t> </w:t>
            </w:r>
          </w:p>
        </w:tc>
      </w:tr>
      <w:tr w:rsidR="007F5E4F" w14:paraId="4EC1BB3B" w14:textId="77777777" w:rsidTr="007F5E4F">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14:paraId="7587EA99"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14:paraId="7A3FDABA" w14:textId="77777777" w:rsidR="007F5E4F" w:rsidRDefault="007F5E4F">
            <w:pPr>
              <w:rPr>
                <w:rFonts w:ascii="Verdana" w:hAnsi="Verdana"/>
                <w:color w:val="000000"/>
                <w:sz w:val="23"/>
                <w:szCs w:val="23"/>
              </w:rPr>
            </w:pPr>
            <w:r>
              <w:rPr>
                <w:rFonts w:ascii="Verdana" w:hAnsi="Verdana"/>
                <w:color w:val="000000"/>
                <w:sz w:val="23"/>
                <w:szCs w:val="23"/>
              </w:rPr>
              <w:t> </w:t>
            </w:r>
          </w:p>
        </w:tc>
        <w:tc>
          <w:tcPr>
            <w:tcW w:w="0" w:type="auto"/>
            <w:tcBorders>
              <w:top w:val="single" w:sz="12" w:space="0" w:color="96D4D4"/>
              <w:left w:val="single" w:sz="12" w:space="0" w:color="96D4D4"/>
              <w:bottom w:val="single" w:sz="12" w:space="0" w:color="96D4D4"/>
              <w:right w:val="single" w:sz="12" w:space="0" w:color="96D4D4"/>
            </w:tcBorders>
            <w:shd w:val="clear" w:color="auto" w:fill="FFFFFF"/>
            <w:vAlign w:val="center"/>
            <w:hideMark/>
          </w:tcPr>
          <w:p w14:paraId="7EB7082E" w14:textId="77777777" w:rsidR="007F5E4F" w:rsidRDefault="007F5E4F">
            <w:pPr>
              <w:rPr>
                <w:rFonts w:ascii="Verdana" w:hAnsi="Verdana"/>
                <w:color w:val="000000"/>
                <w:sz w:val="23"/>
                <w:szCs w:val="23"/>
              </w:rPr>
            </w:pPr>
            <w:r>
              <w:rPr>
                <w:rFonts w:ascii="Verdana" w:hAnsi="Verdana"/>
                <w:color w:val="000000"/>
                <w:sz w:val="23"/>
                <w:szCs w:val="23"/>
              </w:rPr>
              <w:t> </w:t>
            </w:r>
          </w:p>
        </w:tc>
      </w:tr>
    </w:tbl>
    <w:p w14:paraId="34EEA2F3" w14:textId="77777777" w:rsidR="007F5E4F" w:rsidRDefault="007F5E4F" w:rsidP="007F5E4F">
      <w:pPr>
        <w:shd w:val="clear" w:color="auto" w:fill="FFFFFF"/>
        <w:rPr>
          <w:rStyle w:val="csspropertyvaluecolor"/>
          <w:rFonts w:ascii="Consolas" w:hAnsi="Consolas"/>
          <w:color w:val="A52A2A"/>
          <w:sz w:val="23"/>
          <w:szCs w:val="23"/>
        </w:rPr>
      </w:pPr>
    </w:p>
    <w:p w14:paraId="0BF67447" w14:textId="74AD3C49" w:rsidR="007F5E4F" w:rsidRDefault="007F5E4F" w:rsidP="007F5E4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csspropertyvaluecolor"/>
          <w:rFonts w:ascii="Consolas" w:hAnsi="Consolas"/>
          <w:color w:val="A52A2A"/>
          <w:sz w:val="23"/>
          <w:szCs w:val="23"/>
        </w:rPr>
        <w:t> </w:t>
      </w:r>
      <w:proofErr w:type="spellStart"/>
      <w:r>
        <w:rPr>
          <w:rStyle w:val="csspropertyvaluecolor"/>
          <w:rFonts w:ascii="Consolas" w:hAnsi="Consolas"/>
          <w:color w:val="A52A2A"/>
          <w:sz w:val="23"/>
          <w:szCs w:val="23"/>
        </w:rPr>
        <w:t>th</w:t>
      </w:r>
      <w:proofErr w:type="spellEnd"/>
      <w:r>
        <w:rPr>
          <w:rStyle w:val="csspropertyvaluecolor"/>
          <w:rFonts w:ascii="Consolas" w:hAnsi="Consolas"/>
          <w:color w:val="A52A2A"/>
          <w:sz w:val="23"/>
          <w:szCs w:val="23"/>
        </w:rPr>
        <w:t>, td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border-color</w:t>
      </w:r>
      <w:r>
        <w:rPr>
          <w:rFonts w:ascii="Consolas" w:hAnsi="Consolas"/>
          <w:color w:val="000000"/>
          <w:sz w:val="23"/>
          <w:szCs w:val="23"/>
        </w:rPr>
        <w:t>:</w:t>
      </w:r>
      <w:r>
        <w:rPr>
          <w:rStyle w:val="csspropertycolor"/>
          <w:rFonts w:ascii="Consolas" w:hAnsi="Consolas"/>
          <w:color w:val="0000CD"/>
          <w:sz w:val="23"/>
          <w:szCs w:val="23"/>
        </w:rPr>
        <w:t> #96D4D4</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p>
    <w:p w14:paraId="0F9B130B" w14:textId="0D198BD5" w:rsidR="004F1F9A" w:rsidRDefault="004F1F9A" w:rsidP="003777D3">
      <w:pPr>
        <w:rPr>
          <w:sz w:val="24"/>
          <w:szCs w:val="24"/>
        </w:rPr>
      </w:pPr>
    </w:p>
    <w:p w14:paraId="43AB31AB" w14:textId="77777777" w:rsidR="005E5B4B" w:rsidRPr="005173A5" w:rsidRDefault="005E5B4B" w:rsidP="005173A5">
      <w:pPr>
        <w:pStyle w:val="Heading2"/>
        <w:rPr>
          <w:b w:val="0"/>
          <w:bCs/>
          <w:szCs w:val="32"/>
        </w:rPr>
      </w:pPr>
      <w:bookmarkStart w:id="95" w:name="_Toc114175546"/>
      <w:r w:rsidRPr="005173A5">
        <w:rPr>
          <w:b w:val="0"/>
          <w:bCs/>
          <w:szCs w:val="32"/>
        </w:rPr>
        <w:t>HTML </w:t>
      </w:r>
      <w:r w:rsidRPr="005173A5">
        <w:rPr>
          <w:rStyle w:val="Hyperlink"/>
          <w:b w:val="0"/>
          <w:bCs/>
          <w:szCs w:val="32"/>
        </w:rPr>
        <w:t>Table Sizes</w:t>
      </w:r>
      <w:bookmarkEnd w:id="95"/>
    </w:p>
    <w:p w14:paraId="438CA7F6" w14:textId="331F409F" w:rsidR="005E5B4B" w:rsidRDefault="005E5B4B" w:rsidP="005E5B4B">
      <w:pPr>
        <w:shd w:val="clear" w:color="auto" w:fill="FFFFFF"/>
        <w:spacing w:before="300" w:after="300"/>
        <w:rPr>
          <w:rFonts w:ascii="Verdana" w:hAnsi="Verdana"/>
          <w:color w:val="000000"/>
          <w:sz w:val="23"/>
          <w:szCs w:val="23"/>
        </w:rPr>
      </w:pPr>
    </w:p>
    <w:p w14:paraId="06144E34" w14:textId="77777777" w:rsidR="005E5B4B" w:rsidRDefault="005E5B4B" w:rsidP="005E5B4B">
      <w:pPr>
        <w:shd w:val="clear" w:color="auto" w:fill="FFFFFF"/>
        <w:spacing w:before="288" w:after="288"/>
        <w:rPr>
          <w:rFonts w:ascii="Verdana" w:hAnsi="Verdana"/>
          <w:color w:val="000000"/>
        </w:rPr>
      </w:pPr>
      <w:r>
        <w:rPr>
          <w:rFonts w:ascii="Verdana" w:hAnsi="Verdana"/>
          <w:color w:val="000000"/>
        </w:rPr>
        <w:t>HTML tables can have different sizes for each column, row or the entire table.</w:t>
      </w:r>
    </w:p>
    <w:tbl>
      <w:tblPr>
        <w:tblpPr w:leftFromText="180" w:rightFromText="180" w:vertAnchor="text" w:horzAnchor="page" w:tblpX="385" w:tblpY="418"/>
        <w:tblW w:w="1670"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170"/>
        <w:gridCol w:w="1330"/>
        <w:gridCol w:w="170"/>
      </w:tblGrid>
      <w:tr w:rsidR="007B6DE5" w14:paraId="03AC8363" w14:textId="77777777" w:rsidTr="007B6DE5">
        <w:trPr>
          <w:trHeight w:val="253"/>
        </w:trPr>
        <w:tc>
          <w:tcPr>
            <w:tcW w:w="0" w:type="auto"/>
            <w:tcBorders>
              <w:top w:val="single" w:sz="6" w:space="0" w:color="282A35"/>
              <w:left w:val="single" w:sz="6" w:space="0" w:color="282A35"/>
              <w:bottom w:val="single" w:sz="6" w:space="0" w:color="282A35"/>
              <w:right w:val="single" w:sz="6" w:space="0" w:color="282A35"/>
            </w:tcBorders>
            <w:vAlign w:val="center"/>
            <w:hideMark/>
          </w:tcPr>
          <w:p w14:paraId="18696DB6" w14:textId="77777777" w:rsidR="007B6DE5" w:rsidRDefault="007B6DE5" w:rsidP="007B6DE5">
            <w:pPr>
              <w:spacing w:after="0"/>
              <w:rPr>
                <w:rFonts w:ascii="Times New Roman" w:hAnsi="Times New Roman"/>
                <w:sz w:val="24"/>
                <w:szCs w:val="24"/>
              </w:rPr>
            </w:pPr>
            <w:r>
              <w:t> </w:t>
            </w:r>
          </w:p>
        </w:tc>
        <w:tc>
          <w:tcPr>
            <w:tcW w:w="1330" w:type="dxa"/>
            <w:tcBorders>
              <w:top w:val="single" w:sz="6" w:space="0" w:color="282A35"/>
              <w:left w:val="single" w:sz="6" w:space="0" w:color="282A35"/>
              <w:bottom w:val="single" w:sz="6" w:space="0" w:color="282A35"/>
              <w:right w:val="single" w:sz="6" w:space="0" w:color="282A35"/>
            </w:tcBorders>
            <w:vAlign w:val="center"/>
            <w:hideMark/>
          </w:tcPr>
          <w:p w14:paraId="1FA2A7BA" w14:textId="77777777" w:rsidR="007B6DE5" w:rsidRDefault="007B6DE5" w:rsidP="007B6DE5">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3E093E6C" w14:textId="77777777" w:rsidR="007B6DE5" w:rsidRDefault="007B6DE5" w:rsidP="007B6DE5">
            <w:r>
              <w:t> </w:t>
            </w:r>
          </w:p>
        </w:tc>
      </w:tr>
      <w:tr w:rsidR="007B6DE5" w14:paraId="37A284A6" w14:textId="77777777" w:rsidTr="007B6DE5">
        <w:trPr>
          <w:trHeight w:val="253"/>
        </w:trPr>
        <w:tc>
          <w:tcPr>
            <w:tcW w:w="0" w:type="auto"/>
            <w:tcBorders>
              <w:top w:val="single" w:sz="6" w:space="0" w:color="282A35"/>
              <w:left w:val="single" w:sz="6" w:space="0" w:color="282A35"/>
              <w:bottom w:val="single" w:sz="6" w:space="0" w:color="282A35"/>
              <w:right w:val="single" w:sz="6" w:space="0" w:color="282A35"/>
            </w:tcBorders>
            <w:vAlign w:val="center"/>
            <w:hideMark/>
          </w:tcPr>
          <w:p w14:paraId="0C3931C1" w14:textId="77777777" w:rsidR="007B6DE5" w:rsidRDefault="007B6DE5" w:rsidP="007B6DE5">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093662DA" w14:textId="77777777" w:rsidR="007B6DE5" w:rsidRDefault="007B6DE5" w:rsidP="007B6DE5">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067AFF58" w14:textId="77777777" w:rsidR="007B6DE5" w:rsidRDefault="007B6DE5" w:rsidP="007B6DE5">
            <w:r>
              <w:t> </w:t>
            </w:r>
          </w:p>
        </w:tc>
      </w:tr>
      <w:tr w:rsidR="007B6DE5" w14:paraId="084A9EC9" w14:textId="77777777" w:rsidTr="007B6DE5">
        <w:trPr>
          <w:trHeight w:val="253"/>
        </w:trPr>
        <w:tc>
          <w:tcPr>
            <w:tcW w:w="0" w:type="auto"/>
            <w:tcBorders>
              <w:top w:val="single" w:sz="6" w:space="0" w:color="282A35"/>
              <w:left w:val="single" w:sz="6" w:space="0" w:color="282A35"/>
              <w:bottom w:val="single" w:sz="6" w:space="0" w:color="282A35"/>
              <w:right w:val="single" w:sz="6" w:space="0" w:color="282A35"/>
            </w:tcBorders>
            <w:vAlign w:val="center"/>
            <w:hideMark/>
          </w:tcPr>
          <w:p w14:paraId="70C79830" w14:textId="77777777" w:rsidR="007B6DE5" w:rsidRDefault="007B6DE5" w:rsidP="007B6DE5">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34265902" w14:textId="77777777" w:rsidR="007B6DE5" w:rsidRDefault="007B6DE5" w:rsidP="007B6DE5">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3E316709" w14:textId="77777777" w:rsidR="007B6DE5" w:rsidRDefault="007B6DE5" w:rsidP="007B6DE5">
            <w:r>
              <w:t> </w:t>
            </w:r>
          </w:p>
        </w:tc>
      </w:tr>
    </w:tbl>
    <w:tbl>
      <w:tblPr>
        <w:tblpPr w:leftFromText="180" w:rightFromText="180" w:vertAnchor="text" w:horzAnchor="margin" w:tblpXSpec="right" w:tblpY="370"/>
        <w:tblW w:w="7632"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3047"/>
        <w:gridCol w:w="1538"/>
        <w:gridCol w:w="3047"/>
      </w:tblGrid>
      <w:tr w:rsidR="007B6DE5" w14:paraId="3709D938" w14:textId="77777777" w:rsidTr="007B6DE5">
        <w:tc>
          <w:tcPr>
            <w:tcW w:w="3047" w:type="dxa"/>
            <w:tcBorders>
              <w:top w:val="single" w:sz="6" w:space="0" w:color="282A35"/>
              <w:left w:val="single" w:sz="6" w:space="0" w:color="282A35"/>
              <w:bottom w:val="single" w:sz="6" w:space="0" w:color="282A35"/>
              <w:right w:val="single" w:sz="6" w:space="0" w:color="282A35"/>
            </w:tcBorders>
            <w:vAlign w:val="center"/>
            <w:hideMark/>
          </w:tcPr>
          <w:p w14:paraId="6AC68429" w14:textId="77777777" w:rsidR="007B6DE5" w:rsidRDefault="007B6DE5" w:rsidP="007B6DE5">
            <w:pPr>
              <w:spacing w:after="0"/>
              <w:rPr>
                <w:rFonts w:ascii="Times New Roman" w:hAnsi="Times New Roman"/>
                <w:sz w:val="24"/>
                <w:szCs w:val="24"/>
              </w:rPr>
            </w:pPr>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5CC9053D" w14:textId="77777777" w:rsidR="007B6DE5" w:rsidRDefault="007B6DE5" w:rsidP="007B6DE5">
            <w:r>
              <w:t> </w:t>
            </w:r>
          </w:p>
        </w:tc>
        <w:tc>
          <w:tcPr>
            <w:tcW w:w="3047" w:type="dxa"/>
            <w:tcBorders>
              <w:top w:val="single" w:sz="6" w:space="0" w:color="282A35"/>
              <w:left w:val="single" w:sz="6" w:space="0" w:color="282A35"/>
              <w:bottom w:val="single" w:sz="6" w:space="0" w:color="282A35"/>
              <w:right w:val="single" w:sz="6" w:space="0" w:color="282A35"/>
            </w:tcBorders>
            <w:vAlign w:val="center"/>
            <w:hideMark/>
          </w:tcPr>
          <w:p w14:paraId="26DAE82D" w14:textId="77777777" w:rsidR="007B6DE5" w:rsidRDefault="007B6DE5" w:rsidP="007B6DE5">
            <w:r>
              <w:t> </w:t>
            </w:r>
          </w:p>
        </w:tc>
      </w:tr>
      <w:tr w:rsidR="007B6DE5" w14:paraId="3E2968A5" w14:textId="77777777" w:rsidTr="007B6DE5">
        <w:tc>
          <w:tcPr>
            <w:tcW w:w="0" w:type="auto"/>
            <w:tcBorders>
              <w:top w:val="single" w:sz="6" w:space="0" w:color="282A35"/>
              <w:left w:val="single" w:sz="6" w:space="0" w:color="282A35"/>
              <w:bottom w:val="single" w:sz="6" w:space="0" w:color="282A35"/>
              <w:right w:val="single" w:sz="6" w:space="0" w:color="282A35"/>
            </w:tcBorders>
            <w:vAlign w:val="center"/>
            <w:hideMark/>
          </w:tcPr>
          <w:p w14:paraId="0FDF0F24" w14:textId="77777777" w:rsidR="007B6DE5" w:rsidRDefault="007B6DE5" w:rsidP="007B6DE5">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7B548ABA" w14:textId="77777777" w:rsidR="007B6DE5" w:rsidRDefault="007B6DE5" w:rsidP="007B6DE5">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755AF9AD" w14:textId="77777777" w:rsidR="007B6DE5" w:rsidRDefault="007B6DE5" w:rsidP="007B6DE5">
            <w:r>
              <w:t> </w:t>
            </w:r>
          </w:p>
        </w:tc>
      </w:tr>
      <w:tr w:rsidR="007B6DE5" w14:paraId="5146EEFD" w14:textId="77777777" w:rsidTr="007B6DE5">
        <w:tc>
          <w:tcPr>
            <w:tcW w:w="0" w:type="auto"/>
            <w:tcBorders>
              <w:top w:val="single" w:sz="6" w:space="0" w:color="282A35"/>
              <w:left w:val="single" w:sz="6" w:space="0" w:color="282A35"/>
              <w:bottom w:val="single" w:sz="6" w:space="0" w:color="282A35"/>
              <w:right w:val="single" w:sz="6" w:space="0" w:color="282A35"/>
            </w:tcBorders>
            <w:vAlign w:val="center"/>
            <w:hideMark/>
          </w:tcPr>
          <w:p w14:paraId="55A05316" w14:textId="77777777" w:rsidR="007B6DE5" w:rsidRDefault="007B6DE5" w:rsidP="007B6DE5">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02A06855" w14:textId="77777777" w:rsidR="007B6DE5" w:rsidRDefault="007B6DE5" w:rsidP="007B6DE5">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5ECF4996" w14:textId="77777777" w:rsidR="007B6DE5" w:rsidRDefault="007B6DE5" w:rsidP="007B6DE5">
            <w:r>
              <w:t> </w:t>
            </w:r>
          </w:p>
        </w:tc>
      </w:tr>
    </w:tbl>
    <w:p w14:paraId="5408DF74" w14:textId="34F84296" w:rsidR="005E5B4B" w:rsidRDefault="005E5B4B" w:rsidP="005E5B4B">
      <w:pPr>
        <w:shd w:val="clear" w:color="auto" w:fill="FFFFFF"/>
        <w:spacing w:before="300" w:after="300"/>
        <w:rPr>
          <w:rFonts w:ascii="Verdana" w:hAnsi="Verdana"/>
          <w:color w:val="000000"/>
          <w:sz w:val="23"/>
          <w:szCs w:val="23"/>
        </w:rPr>
      </w:pPr>
    </w:p>
    <w:p w14:paraId="4E5437A0" w14:textId="77777777" w:rsidR="005E5B4B" w:rsidRDefault="005E5B4B" w:rsidP="005E5B4B">
      <w:pPr>
        <w:shd w:val="clear" w:color="auto" w:fill="FFFFFF"/>
        <w:rPr>
          <w:rFonts w:ascii="Verdana" w:hAnsi="Verdana"/>
          <w:vanish/>
          <w:color w:val="000000"/>
          <w:sz w:val="23"/>
          <w:szCs w:val="23"/>
        </w:rPr>
      </w:pPr>
    </w:p>
    <w:p w14:paraId="55571448" w14:textId="77777777" w:rsidR="005E5B4B" w:rsidRDefault="005E5B4B" w:rsidP="005E5B4B">
      <w:pPr>
        <w:shd w:val="clear" w:color="auto" w:fill="FFFFFF"/>
        <w:rPr>
          <w:rFonts w:ascii="Verdana" w:hAnsi="Verdana"/>
          <w:vanish/>
          <w:color w:val="000000"/>
          <w:sz w:val="23"/>
          <w:szCs w:val="23"/>
        </w:rPr>
      </w:pPr>
    </w:p>
    <w:tbl>
      <w:tblPr>
        <w:tblW w:w="3053"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2125"/>
        <w:gridCol w:w="464"/>
        <w:gridCol w:w="464"/>
      </w:tblGrid>
      <w:tr w:rsidR="005E5B4B" w14:paraId="273BAAA0" w14:textId="77777777" w:rsidTr="005E5B4B">
        <w:tc>
          <w:tcPr>
            <w:tcW w:w="2126" w:type="dxa"/>
            <w:tcBorders>
              <w:top w:val="single" w:sz="6" w:space="0" w:color="282A35"/>
              <w:left w:val="single" w:sz="6" w:space="0" w:color="282A35"/>
              <w:bottom w:val="single" w:sz="6" w:space="0" w:color="282A35"/>
              <w:right w:val="single" w:sz="6" w:space="0" w:color="282A35"/>
            </w:tcBorders>
            <w:vAlign w:val="center"/>
            <w:hideMark/>
          </w:tcPr>
          <w:p w14:paraId="08B1F962" w14:textId="77777777" w:rsidR="005E5B4B" w:rsidRDefault="005E5B4B">
            <w:pPr>
              <w:spacing w:after="0"/>
              <w:rPr>
                <w:rFonts w:ascii="Times New Roman" w:hAnsi="Times New Roman"/>
                <w:sz w:val="24"/>
                <w:szCs w:val="24"/>
              </w:rPr>
            </w:pPr>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2EB8D54E"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03DBEDBA" w14:textId="77777777" w:rsidR="005E5B4B" w:rsidRDefault="005E5B4B">
            <w:r>
              <w:t> </w:t>
            </w:r>
          </w:p>
        </w:tc>
      </w:tr>
      <w:tr w:rsidR="005E5B4B" w14:paraId="53D49C7C" w14:textId="77777777" w:rsidTr="005E5B4B">
        <w:trPr>
          <w:trHeight w:val="750"/>
        </w:trPr>
        <w:tc>
          <w:tcPr>
            <w:tcW w:w="0" w:type="auto"/>
            <w:tcBorders>
              <w:top w:val="single" w:sz="6" w:space="0" w:color="282A35"/>
              <w:left w:val="single" w:sz="6" w:space="0" w:color="282A35"/>
              <w:bottom w:val="single" w:sz="6" w:space="0" w:color="282A35"/>
              <w:right w:val="single" w:sz="6" w:space="0" w:color="282A35"/>
            </w:tcBorders>
            <w:vAlign w:val="center"/>
            <w:hideMark/>
          </w:tcPr>
          <w:p w14:paraId="370D7C7D"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1B6DA260"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57FB03FB" w14:textId="77777777" w:rsidR="005E5B4B" w:rsidRDefault="005E5B4B">
            <w:r>
              <w:t> </w:t>
            </w:r>
          </w:p>
        </w:tc>
      </w:tr>
    </w:tbl>
    <w:p w14:paraId="1E8414E5" w14:textId="78D5273B" w:rsidR="005E5B4B" w:rsidRDefault="005E5B4B" w:rsidP="005E5B4B">
      <w:pPr>
        <w:shd w:val="clear" w:color="auto" w:fill="FFFFFF"/>
        <w:spacing w:before="300" w:after="300"/>
        <w:rPr>
          <w:rFonts w:ascii="Verdana" w:hAnsi="Verdana"/>
          <w:color w:val="000000"/>
          <w:sz w:val="23"/>
          <w:szCs w:val="23"/>
        </w:rPr>
      </w:pPr>
    </w:p>
    <w:p w14:paraId="4C22527B" w14:textId="77777777" w:rsidR="005E5B4B" w:rsidRDefault="005E5B4B" w:rsidP="005E5B4B">
      <w:pPr>
        <w:shd w:val="clear" w:color="auto" w:fill="FFFFFF"/>
        <w:spacing w:before="288" w:after="288"/>
        <w:rPr>
          <w:rFonts w:ascii="Verdana" w:hAnsi="Verdana"/>
          <w:color w:val="000000"/>
        </w:rPr>
      </w:pPr>
      <w:r>
        <w:rPr>
          <w:rFonts w:ascii="Verdana" w:hAnsi="Verdana"/>
          <w:color w:val="000000"/>
        </w:rPr>
        <w:t>Use the </w:t>
      </w:r>
      <w:r>
        <w:rPr>
          <w:rStyle w:val="Emphasis"/>
          <w:rFonts w:ascii="Consolas" w:hAnsi="Consolas"/>
          <w:color w:val="DC143C"/>
          <w:sz w:val="25"/>
          <w:szCs w:val="25"/>
        </w:rPr>
        <w:t>style</w:t>
      </w:r>
      <w:r>
        <w:rPr>
          <w:rFonts w:ascii="Verdana" w:hAnsi="Verdana"/>
          <w:color w:val="000000"/>
        </w:rPr>
        <w:t> attribute with the </w:t>
      </w:r>
      <w:r>
        <w:rPr>
          <w:rStyle w:val="Emphasis"/>
          <w:rFonts w:ascii="Consolas" w:hAnsi="Consolas"/>
          <w:color w:val="DC143C"/>
          <w:sz w:val="25"/>
          <w:szCs w:val="25"/>
        </w:rPr>
        <w:t>width</w:t>
      </w:r>
      <w:r>
        <w:rPr>
          <w:rFonts w:ascii="Verdana" w:hAnsi="Verdana"/>
          <w:color w:val="000000"/>
        </w:rPr>
        <w:t> or </w:t>
      </w:r>
      <w:r>
        <w:rPr>
          <w:rStyle w:val="Emphasis"/>
          <w:rFonts w:ascii="Consolas" w:hAnsi="Consolas"/>
          <w:color w:val="DC143C"/>
          <w:sz w:val="25"/>
          <w:szCs w:val="25"/>
        </w:rPr>
        <w:t>height</w:t>
      </w:r>
      <w:r>
        <w:rPr>
          <w:rFonts w:ascii="Verdana" w:hAnsi="Verdana"/>
          <w:color w:val="000000"/>
        </w:rPr>
        <w:t> properties to specify the size of a table, row or column.</w:t>
      </w:r>
    </w:p>
    <w:p w14:paraId="5BC328DA" w14:textId="244EF6E0" w:rsidR="005E5B4B" w:rsidRDefault="005E5B4B" w:rsidP="005E5B4B">
      <w:pPr>
        <w:shd w:val="clear" w:color="auto" w:fill="FFFFFF"/>
        <w:spacing w:before="300" w:after="300"/>
        <w:rPr>
          <w:rFonts w:ascii="Verdana" w:hAnsi="Verdana"/>
          <w:color w:val="000000"/>
          <w:sz w:val="23"/>
          <w:szCs w:val="23"/>
        </w:rPr>
      </w:pPr>
    </w:p>
    <w:p w14:paraId="690309CF" w14:textId="77777777" w:rsidR="005E5B4B" w:rsidRPr="005173A5" w:rsidRDefault="005E5B4B" w:rsidP="005173A5">
      <w:pPr>
        <w:pStyle w:val="Heading3"/>
        <w:rPr>
          <w:b w:val="0"/>
          <w:bCs/>
          <w:szCs w:val="32"/>
        </w:rPr>
      </w:pPr>
      <w:bookmarkStart w:id="96" w:name="_Toc114175547"/>
      <w:r w:rsidRPr="005173A5">
        <w:rPr>
          <w:b w:val="0"/>
          <w:bCs/>
          <w:szCs w:val="32"/>
        </w:rPr>
        <w:lastRenderedPageBreak/>
        <w:t>HTML Table Width</w:t>
      </w:r>
      <w:bookmarkEnd w:id="96"/>
    </w:p>
    <w:p w14:paraId="349C4981" w14:textId="77777777" w:rsidR="005E5B4B" w:rsidRDefault="005E5B4B" w:rsidP="005E5B4B">
      <w:pPr>
        <w:shd w:val="clear" w:color="auto" w:fill="FFFFFF"/>
        <w:spacing w:before="288" w:after="288"/>
        <w:rPr>
          <w:rFonts w:ascii="Verdana" w:hAnsi="Verdana"/>
          <w:color w:val="000000"/>
          <w:sz w:val="23"/>
          <w:szCs w:val="23"/>
        </w:rPr>
      </w:pPr>
      <w:r>
        <w:rPr>
          <w:rFonts w:ascii="Verdana" w:hAnsi="Verdana"/>
          <w:color w:val="000000"/>
          <w:sz w:val="23"/>
          <w:szCs w:val="23"/>
        </w:rPr>
        <w:t>To set the width of a table, add the </w:t>
      </w:r>
      <w:r>
        <w:rPr>
          <w:rStyle w:val="Emphasis"/>
          <w:rFonts w:ascii="Consolas" w:hAnsi="Consolas"/>
          <w:color w:val="DC143C"/>
        </w:rPr>
        <w:t>style</w:t>
      </w:r>
      <w:r>
        <w:rPr>
          <w:rFonts w:ascii="Verdana" w:hAnsi="Verdana"/>
          <w:color w:val="000000"/>
          <w:sz w:val="23"/>
          <w:szCs w:val="23"/>
        </w:rPr>
        <w:t> attribute to the </w:t>
      </w:r>
      <w:r>
        <w:rPr>
          <w:rStyle w:val="Emphasis"/>
          <w:rFonts w:ascii="Consolas" w:hAnsi="Consolas"/>
          <w:color w:val="DC143C"/>
        </w:rPr>
        <w:t>&lt;table&gt;</w:t>
      </w:r>
      <w:r>
        <w:rPr>
          <w:rFonts w:ascii="Verdana" w:hAnsi="Verdana"/>
          <w:color w:val="000000"/>
          <w:sz w:val="23"/>
          <w:szCs w:val="23"/>
        </w:rPr>
        <w:t> element:</w:t>
      </w:r>
    </w:p>
    <w:p w14:paraId="62050C0E" w14:textId="77777777" w:rsidR="005E5B4B" w:rsidRPr="007B6DE5" w:rsidRDefault="005E5B4B" w:rsidP="007B6DE5">
      <w:pPr>
        <w:pBdr>
          <w:top w:val="single" w:sz="4" w:space="1" w:color="auto"/>
          <w:left w:val="single" w:sz="4" w:space="4" w:color="auto"/>
          <w:bottom w:val="single" w:sz="4" w:space="1" w:color="auto"/>
          <w:right w:val="single" w:sz="4" w:space="4" w:color="auto"/>
          <w:between w:val="single" w:sz="4" w:space="1" w:color="auto"/>
          <w:bar w:val="single" w:sz="4" w:color="auto"/>
        </w:pBdr>
        <w:rPr>
          <w:rFonts w:cs="Times New Roman"/>
          <w:sz w:val="24"/>
          <w:szCs w:val="24"/>
        </w:rPr>
      </w:pPr>
      <w:r w:rsidRPr="007B6DE5">
        <w:rPr>
          <w:sz w:val="24"/>
          <w:szCs w:val="24"/>
        </w:rPr>
        <w:t>Set the width of the table to 100%:</w:t>
      </w:r>
    </w:p>
    <w:p w14:paraId="76AC652D" w14:textId="77777777" w:rsidR="005E5B4B" w:rsidRDefault="005E5B4B" w:rsidP="007B6DE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color"/>
          <w:rFonts w:ascii="Consolas" w:hAnsi="Consolas"/>
          <w:color w:val="FF0000"/>
          <w:sz w:val="23"/>
          <w:szCs w:val="23"/>
        </w:rPr>
        <w:t> style</w:t>
      </w:r>
      <w:r>
        <w:rPr>
          <w:rStyle w:val="colorh1"/>
          <w:rFonts w:ascii="Consolas" w:hAnsi="Consolas"/>
          <w:color w:val="0000CD"/>
          <w:sz w:val="23"/>
          <w:szCs w:val="23"/>
        </w:rPr>
        <w:t>="width:100%"</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proofErr w:type="spellStart"/>
      <w:r>
        <w:rPr>
          <w:rFonts w:ascii="Consolas" w:hAnsi="Consolas"/>
          <w:color w:val="000000"/>
          <w:sz w:val="23"/>
          <w:szCs w:val="23"/>
        </w:rPr>
        <w:t>Firstname</w:t>
      </w:r>
      <w:proofErr w:type="spellEnd"/>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Lastname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Age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Jill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Smith</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Eve</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Jackson</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94</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p w14:paraId="2CE7578F" w14:textId="77777777" w:rsidR="005E5B4B" w:rsidRDefault="005E5B4B" w:rsidP="007B6DE5">
      <w:r>
        <w:rPr>
          <w:rStyle w:val="Heading4Char"/>
          <w:rFonts w:ascii="Verdana" w:hAnsi="Verdana"/>
          <w:color w:val="000000"/>
          <w:sz w:val="23"/>
          <w:szCs w:val="23"/>
        </w:rPr>
        <w:t>Note:</w:t>
      </w:r>
      <w:r>
        <w:t> Using a percentage as the size unit for a width means how wide will this element be compared to its parent element, which in this case is the </w:t>
      </w:r>
      <w:r>
        <w:rPr>
          <w:rStyle w:val="Emphasis"/>
          <w:rFonts w:ascii="Consolas" w:hAnsi="Consolas"/>
          <w:color w:val="DC143C"/>
          <w:sz w:val="24"/>
          <w:szCs w:val="24"/>
        </w:rPr>
        <w:t>&lt;body&gt;</w:t>
      </w:r>
      <w:r>
        <w:t> element.</w:t>
      </w:r>
    </w:p>
    <w:p w14:paraId="4216DA52" w14:textId="43D3ABA1" w:rsidR="005E5B4B" w:rsidRDefault="005E5B4B" w:rsidP="005E5B4B">
      <w:pPr>
        <w:shd w:val="clear" w:color="auto" w:fill="FFFFFF"/>
        <w:spacing w:before="300" w:after="300"/>
        <w:rPr>
          <w:rFonts w:ascii="Verdana" w:hAnsi="Verdana"/>
          <w:color w:val="000000"/>
          <w:sz w:val="23"/>
          <w:szCs w:val="23"/>
        </w:rPr>
      </w:pPr>
    </w:p>
    <w:p w14:paraId="2A6C1342" w14:textId="0F2BA7AB" w:rsidR="00823C58" w:rsidRDefault="00823C58" w:rsidP="005E5B4B">
      <w:pPr>
        <w:shd w:val="clear" w:color="auto" w:fill="FFFFFF"/>
        <w:spacing w:before="300" w:after="300"/>
        <w:rPr>
          <w:rFonts w:ascii="Verdana" w:hAnsi="Verdana"/>
          <w:color w:val="000000"/>
          <w:sz w:val="23"/>
          <w:szCs w:val="23"/>
        </w:rPr>
      </w:pPr>
    </w:p>
    <w:p w14:paraId="18CBF2B0" w14:textId="6329F9D1" w:rsidR="00823C58" w:rsidRDefault="00823C58" w:rsidP="005E5B4B">
      <w:pPr>
        <w:shd w:val="clear" w:color="auto" w:fill="FFFFFF"/>
        <w:spacing w:before="300" w:after="300"/>
        <w:rPr>
          <w:rFonts w:ascii="Verdana" w:hAnsi="Verdana"/>
          <w:color w:val="000000"/>
          <w:sz w:val="23"/>
          <w:szCs w:val="23"/>
        </w:rPr>
      </w:pPr>
    </w:p>
    <w:p w14:paraId="5C61A363" w14:textId="28C5EC5A" w:rsidR="00823C58" w:rsidRDefault="00823C58" w:rsidP="005E5B4B">
      <w:pPr>
        <w:shd w:val="clear" w:color="auto" w:fill="FFFFFF"/>
        <w:spacing w:before="300" w:after="300"/>
        <w:rPr>
          <w:rFonts w:ascii="Verdana" w:hAnsi="Verdana"/>
          <w:color w:val="000000"/>
          <w:sz w:val="23"/>
          <w:szCs w:val="23"/>
        </w:rPr>
      </w:pPr>
    </w:p>
    <w:p w14:paraId="4C08F4F0" w14:textId="0EA97687" w:rsidR="00823C58" w:rsidRDefault="00823C58" w:rsidP="005E5B4B">
      <w:pPr>
        <w:shd w:val="clear" w:color="auto" w:fill="FFFFFF"/>
        <w:spacing w:before="300" w:after="300"/>
        <w:rPr>
          <w:rFonts w:ascii="Verdana" w:hAnsi="Verdana"/>
          <w:color w:val="000000"/>
          <w:sz w:val="23"/>
          <w:szCs w:val="23"/>
        </w:rPr>
      </w:pPr>
    </w:p>
    <w:p w14:paraId="1634DCA2" w14:textId="0500E030" w:rsidR="00823C58" w:rsidRDefault="00823C58" w:rsidP="005E5B4B">
      <w:pPr>
        <w:shd w:val="clear" w:color="auto" w:fill="FFFFFF"/>
        <w:spacing w:before="300" w:after="300"/>
        <w:rPr>
          <w:rFonts w:ascii="Verdana" w:hAnsi="Verdana"/>
          <w:color w:val="000000"/>
          <w:sz w:val="23"/>
          <w:szCs w:val="23"/>
        </w:rPr>
      </w:pPr>
    </w:p>
    <w:p w14:paraId="0DA540CC" w14:textId="17B37DCC" w:rsidR="00823C58" w:rsidRDefault="00823C58" w:rsidP="005E5B4B">
      <w:pPr>
        <w:shd w:val="clear" w:color="auto" w:fill="FFFFFF"/>
        <w:spacing w:before="300" w:after="300"/>
        <w:rPr>
          <w:rFonts w:ascii="Verdana" w:hAnsi="Verdana"/>
          <w:color w:val="000000"/>
          <w:sz w:val="23"/>
          <w:szCs w:val="23"/>
        </w:rPr>
      </w:pPr>
    </w:p>
    <w:p w14:paraId="5BEDAA9D" w14:textId="77777777" w:rsidR="00823C58" w:rsidRDefault="00823C58" w:rsidP="005E5B4B">
      <w:pPr>
        <w:shd w:val="clear" w:color="auto" w:fill="FFFFFF"/>
        <w:spacing w:before="300" w:after="300"/>
        <w:rPr>
          <w:rFonts w:ascii="Verdana" w:hAnsi="Verdana"/>
          <w:color w:val="000000"/>
          <w:sz w:val="23"/>
          <w:szCs w:val="23"/>
        </w:rPr>
      </w:pPr>
    </w:p>
    <w:p w14:paraId="01C25FAC" w14:textId="07852592" w:rsidR="005E5B4B" w:rsidRPr="005173A5" w:rsidRDefault="005E5B4B" w:rsidP="005173A5">
      <w:pPr>
        <w:pStyle w:val="Heading3"/>
        <w:rPr>
          <w:b w:val="0"/>
          <w:bCs/>
          <w:szCs w:val="32"/>
        </w:rPr>
      </w:pPr>
      <w:bookmarkStart w:id="97" w:name="_Toc114175548"/>
      <w:r w:rsidRPr="005173A5">
        <w:rPr>
          <w:b w:val="0"/>
          <w:bCs/>
          <w:szCs w:val="32"/>
        </w:rPr>
        <w:lastRenderedPageBreak/>
        <w:t>HTML Table Column Width</w:t>
      </w:r>
      <w:bookmarkEnd w:id="97"/>
    </w:p>
    <w:p w14:paraId="19FF1494" w14:textId="77777777" w:rsidR="00A519C3" w:rsidRPr="00A519C3" w:rsidRDefault="00A519C3" w:rsidP="00A519C3"/>
    <w:tbl>
      <w:tblPr>
        <w:tblW w:w="4579"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920"/>
        <w:gridCol w:w="2738"/>
        <w:gridCol w:w="921"/>
      </w:tblGrid>
      <w:tr w:rsidR="005E5B4B" w14:paraId="58B331F5" w14:textId="77777777" w:rsidTr="005E5B4B">
        <w:tc>
          <w:tcPr>
            <w:tcW w:w="0" w:type="auto"/>
            <w:tcBorders>
              <w:top w:val="single" w:sz="6" w:space="0" w:color="282A35"/>
              <w:left w:val="single" w:sz="6" w:space="0" w:color="282A35"/>
              <w:bottom w:val="single" w:sz="6" w:space="0" w:color="282A35"/>
              <w:right w:val="single" w:sz="6" w:space="0" w:color="282A35"/>
            </w:tcBorders>
            <w:vAlign w:val="center"/>
            <w:hideMark/>
          </w:tcPr>
          <w:p w14:paraId="18DD01D5" w14:textId="77777777" w:rsidR="005E5B4B" w:rsidRDefault="005E5B4B">
            <w:pPr>
              <w:rPr>
                <w:rFonts w:ascii="Times New Roman" w:hAnsi="Times New Roman" w:cs="Times New Roman"/>
                <w:sz w:val="24"/>
                <w:szCs w:val="24"/>
              </w:rPr>
            </w:pPr>
            <w:r>
              <w:t> </w:t>
            </w:r>
          </w:p>
        </w:tc>
        <w:tc>
          <w:tcPr>
            <w:tcW w:w="2738" w:type="dxa"/>
            <w:tcBorders>
              <w:top w:val="single" w:sz="6" w:space="0" w:color="282A35"/>
              <w:left w:val="single" w:sz="6" w:space="0" w:color="282A35"/>
              <w:bottom w:val="single" w:sz="6" w:space="0" w:color="282A35"/>
              <w:right w:val="single" w:sz="6" w:space="0" w:color="282A35"/>
            </w:tcBorders>
            <w:vAlign w:val="center"/>
            <w:hideMark/>
          </w:tcPr>
          <w:p w14:paraId="719C12A2"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0B83C1EC" w14:textId="77777777" w:rsidR="005E5B4B" w:rsidRDefault="005E5B4B">
            <w:r>
              <w:t> </w:t>
            </w:r>
          </w:p>
        </w:tc>
      </w:tr>
      <w:tr w:rsidR="005E5B4B" w14:paraId="5F61B31A" w14:textId="77777777" w:rsidTr="005E5B4B">
        <w:tc>
          <w:tcPr>
            <w:tcW w:w="0" w:type="auto"/>
            <w:tcBorders>
              <w:top w:val="single" w:sz="6" w:space="0" w:color="282A35"/>
              <w:left w:val="single" w:sz="6" w:space="0" w:color="282A35"/>
              <w:bottom w:val="single" w:sz="6" w:space="0" w:color="282A35"/>
              <w:right w:val="single" w:sz="6" w:space="0" w:color="282A35"/>
            </w:tcBorders>
            <w:vAlign w:val="center"/>
            <w:hideMark/>
          </w:tcPr>
          <w:p w14:paraId="6D9058D2"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55AC61CE"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5130FCDE" w14:textId="77777777" w:rsidR="005E5B4B" w:rsidRDefault="005E5B4B">
            <w:r>
              <w:t> </w:t>
            </w:r>
          </w:p>
        </w:tc>
      </w:tr>
      <w:tr w:rsidR="005E5B4B" w14:paraId="0B098930" w14:textId="77777777" w:rsidTr="005E5B4B">
        <w:tc>
          <w:tcPr>
            <w:tcW w:w="0" w:type="auto"/>
            <w:tcBorders>
              <w:top w:val="single" w:sz="6" w:space="0" w:color="282A35"/>
              <w:left w:val="single" w:sz="6" w:space="0" w:color="282A35"/>
              <w:bottom w:val="single" w:sz="6" w:space="0" w:color="282A35"/>
              <w:right w:val="single" w:sz="6" w:space="0" w:color="282A35"/>
            </w:tcBorders>
            <w:vAlign w:val="center"/>
            <w:hideMark/>
          </w:tcPr>
          <w:p w14:paraId="4220E036"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02464373"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5C963F5C" w14:textId="77777777" w:rsidR="005E5B4B" w:rsidRDefault="005E5B4B">
            <w:r>
              <w:t> </w:t>
            </w:r>
          </w:p>
        </w:tc>
      </w:tr>
    </w:tbl>
    <w:p w14:paraId="07E0BBFA" w14:textId="77777777" w:rsidR="005E5B4B" w:rsidRDefault="005E5B4B" w:rsidP="005E5B4B">
      <w:pPr>
        <w:shd w:val="clear" w:color="auto" w:fill="FFFFFF"/>
        <w:spacing w:before="288" w:after="288"/>
        <w:rPr>
          <w:rFonts w:ascii="Verdana" w:hAnsi="Verdana"/>
          <w:color w:val="000000"/>
          <w:sz w:val="23"/>
          <w:szCs w:val="23"/>
        </w:rPr>
      </w:pPr>
      <w:r>
        <w:rPr>
          <w:rFonts w:ascii="Verdana" w:hAnsi="Verdana"/>
          <w:color w:val="000000"/>
          <w:sz w:val="23"/>
          <w:szCs w:val="23"/>
        </w:rPr>
        <w:t>To set the size of a specific column, add the </w:t>
      </w:r>
      <w:r>
        <w:rPr>
          <w:rStyle w:val="Emphasis"/>
          <w:rFonts w:ascii="Consolas" w:hAnsi="Consolas"/>
          <w:color w:val="DC143C"/>
        </w:rPr>
        <w:t>style</w:t>
      </w:r>
      <w:r>
        <w:rPr>
          <w:rFonts w:ascii="Verdana" w:hAnsi="Verdana"/>
          <w:color w:val="000000"/>
          <w:sz w:val="23"/>
          <w:szCs w:val="23"/>
        </w:rPr>
        <w:t> attribute on a </w:t>
      </w:r>
      <w:r>
        <w:rPr>
          <w:rStyle w:val="Emphasis"/>
          <w:rFonts w:ascii="Consolas" w:hAnsi="Consolas"/>
          <w:color w:val="DC143C"/>
        </w:rPr>
        <w:t>&lt;</w:t>
      </w:r>
      <w:proofErr w:type="spellStart"/>
      <w:r>
        <w:rPr>
          <w:rStyle w:val="Emphasis"/>
          <w:rFonts w:ascii="Consolas" w:hAnsi="Consolas"/>
          <w:color w:val="DC143C"/>
        </w:rPr>
        <w:t>th</w:t>
      </w:r>
      <w:proofErr w:type="spellEnd"/>
      <w:r>
        <w:rPr>
          <w:rStyle w:val="Emphasis"/>
          <w:rFonts w:ascii="Consolas" w:hAnsi="Consolas"/>
          <w:color w:val="DC143C"/>
        </w:rPr>
        <w:t>&gt;</w:t>
      </w:r>
      <w:r>
        <w:rPr>
          <w:rFonts w:ascii="Verdana" w:hAnsi="Verdana"/>
          <w:color w:val="000000"/>
          <w:sz w:val="23"/>
          <w:szCs w:val="23"/>
        </w:rPr>
        <w:t> or </w:t>
      </w:r>
      <w:r>
        <w:rPr>
          <w:rStyle w:val="Emphasis"/>
          <w:rFonts w:ascii="Consolas" w:hAnsi="Consolas"/>
          <w:color w:val="DC143C"/>
        </w:rPr>
        <w:t>&lt;td&gt;</w:t>
      </w:r>
      <w:r>
        <w:rPr>
          <w:rFonts w:ascii="Verdana" w:hAnsi="Verdana"/>
          <w:color w:val="000000"/>
          <w:sz w:val="23"/>
          <w:szCs w:val="23"/>
        </w:rPr>
        <w:t> element:</w:t>
      </w:r>
    </w:p>
    <w:p w14:paraId="1B14B142" w14:textId="397641E4" w:rsidR="00A519C3" w:rsidRDefault="00A519C3" w:rsidP="005E5B4B">
      <w:pPr>
        <w:shd w:val="clear" w:color="auto" w:fill="E7E9EB"/>
        <w:spacing w:before="240" w:after="240"/>
        <w:rPr>
          <w:rFonts w:ascii="Verdana" w:hAnsi="Verdana"/>
          <w:color w:val="000000"/>
          <w:sz w:val="23"/>
          <w:szCs w:val="23"/>
        </w:rPr>
      </w:pPr>
    </w:p>
    <w:p w14:paraId="08CA9396" w14:textId="5E8C871B" w:rsidR="00A519C3" w:rsidRDefault="00A519C3" w:rsidP="005E5B4B">
      <w:pPr>
        <w:shd w:val="clear" w:color="auto" w:fill="E7E9EB"/>
        <w:spacing w:before="240" w:after="240"/>
        <w:rPr>
          <w:rFonts w:ascii="Verdana" w:hAnsi="Verdana"/>
          <w:color w:val="000000"/>
          <w:sz w:val="23"/>
          <w:szCs w:val="23"/>
        </w:rPr>
      </w:pPr>
    </w:p>
    <w:p w14:paraId="5027F7B1" w14:textId="77777777" w:rsidR="00A519C3" w:rsidRPr="00A519C3" w:rsidRDefault="00A519C3" w:rsidP="00A519C3">
      <w:pPr>
        <w:rPr>
          <w:sz w:val="24"/>
          <w:szCs w:val="24"/>
        </w:rPr>
      </w:pPr>
    </w:p>
    <w:p w14:paraId="0A8B6741" w14:textId="52838867" w:rsidR="005E5B4B" w:rsidRPr="00A519C3" w:rsidRDefault="005E5B4B" w:rsidP="00A519C3">
      <w:pPr>
        <w:pBdr>
          <w:top w:val="single" w:sz="4" w:space="1" w:color="auto"/>
          <w:left w:val="single" w:sz="4" w:space="4" w:color="auto"/>
          <w:bottom w:val="single" w:sz="4" w:space="1" w:color="auto"/>
          <w:right w:val="single" w:sz="4" w:space="4" w:color="auto"/>
          <w:between w:val="single" w:sz="4" w:space="1" w:color="auto"/>
          <w:bar w:val="single" w:sz="4" w:color="auto"/>
        </w:pBdr>
        <w:rPr>
          <w:rFonts w:cs="Times New Roman"/>
          <w:sz w:val="24"/>
          <w:szCs w:val="24"/>
        </w:rPr>
      </w:pPr>
      <w:r w:rsidRPr="00A519C3">
        <w:rPr>
          <w:sz w:val="24"/>
          <w:szCs w:val="24"/>
        </w:rPr>
        <w:t>Set the width of the first column to 70%:</w:t>
      </w:r>
    </w:p>
    <w:p w14:paraId="2104DE0A" w14:textId="77777777" w:rsidR="005E5B4B" w:rsidRDefault="005E5B4B" w:rsidP="00A519C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color"/>
          <w:rFonts w:ascii="Consolas" w:hAnsi="Consolas"/>
          <w:color w:val="FF0000"/>
          <w:sz w:val="23"/>
          <w:szCs w:val="23"/>
        </w:rPr>
        <w:t> style</w:t>
      </w:r>
      <w:r>
        <w:rPr>
          <w:rStyle w:val="colorh1"/>
          <w:rFonts w:ascii="Consolas" w:hAnsi="Consolas"/>
          <w:color w:val="0000CD"/>
          <w:sz w:val="23"/>
          <w:szCs w:val="23"/>
        </w:rPr>
        <w:t>="width:100%"</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color"/>
          <w:rFonts w:ascii="Consolas" w:hAnsi="Consolas"/>
          <w:color w:val="FF0000"/>
          <w:sz w:val="23"/>
          <w:szCs w:val="23"/>
        </w:rPr>
        <w:t> style</w:t>
      </w:r>
      <w:r>
        <w:rPr>
          <w:rStyle w:val="colorh1"/>
          <w:rFonts w:ascii="Consolas" w:hAnsi="Consolas"/>
          <w:color w:val="0000CD"/>
          <w:sz w:val="23"/>
          <w:szCs w:val="23"/>
        </w:rPr>
        <w:t>="width:70%"</w:t>
      </w:r>
      <w:r>
        <w:rPr>
          <w:rStyle w:val="tagnamecolor"/>
          <w:rFonts w:ascii="Consolas" w:hAnsi="Consolas"/>
          <w:color w:val="0000CD"/>
          <w:sz w:val="23"/>
          <w:szCs w:val="23"/>
        </w:rPr>
        <w:t>&gt;</w:t>
      </w:r>
      <w:proofErr w:type="spellStart"/>
      <w:r>
        <w:rPr>
          <w:rFonts w:ascii="Consolas" w:hAnsi="Consolas"/>
          <w:color w:val="000000"/>
          <w:sz w:val="23"/>
          <w:szCs w:val="23"/>
        </w:rPr>
        <w:t>Firstname</w:t>
      </w:r>
      <w:proofErr w:type="spellEnd"/>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Lastname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Age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Jill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Smith</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Eve</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Jackson</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94</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p w14:paraId="6C8F1E11" w14:textId="47B72905" w:rsidR="005E5B4B" w:rsidRDefault="005E5B4B" w:rsidP="00823C58"/>
    <w:p w14:paraId="58AD7271" w14:textId="110C39C9" w:rsidR="00823C58" w:rsidRDefault="00823C58" w:rsidP="00823C58"/>
    <w:p w14:paraId="1D119A9B" w14:textId="4764E3D5" w:rsidR="00823C58" w:rsidRDefault="00823C58" w:rsidP="00823C58"/>
    <w:p w14:paraId="04852CB6" w14:textId="77777777" w:rsidR="00823C58" w:rsidRPr="00A519C3" w:rsidRDefault="00823C58" w:rsidP="00823C58"/>
    <w:p w14:paraId="498165DD" w14:textId="77777777" w:rsidR="005E5B4B" w:rsidRPr="005173A5" w:rsidRDefault="005E5B4B" w:rsidP="005173A5">
      <w:pPr>
        <w:pStyle w:val="Heading3"/>
        <w:rPr>
          <w:b w:val="0"/>
          <w:bCs/>
          <w:szCs w:val="32"/>
        </w:rPr>
      </w:pPr>
      <w:bookmarkStart w:id="98" w:name="_Toc114175549"/>
      <w:r w:rsidRPr="005173A5">
        <w:rPr>
          <w:b w:val="0"/>
          <w:bCs/>
          <w:szCs w:val="32"/>
        </w:rPr>
        <w:lastRenderedPageBreak/>
        <w:t>HTML Table Row Height</w:t>
      </w:r>
      <w:bookmarkEnd w:id="98"/>
    </w:p>
    <w:tbl>
      <w:tblPr>
        <w:tblW w:w="4579"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1527"/>
        <w:gridCol w:w="1526"/>
        <w:gridCol w:w="1526"/>
      </w:tblGrid>
      <w:tr w:rsidR="005E5B4B" w14:paraId="79BB3844" w14:textId="77777777" w:rsidTr="005E5B4B">
        <w:tc>
          <w:tcPr>
            <w:tcW w:w="0" w:type="auto"/>
            <w:tcBorders>
              <w:top w:val="single" w:sz="6" w:space="0" w:color="282A35"/>
              <w:left w:val="single" w:sz="6" w:space="0" w:color="282A35"/>
              <w:bottom w:val="single" w:sz="6" w:space="0" w:color="282A35"/>
              <w:right w:val="single" w:sz="6" w:space="0" w:color="282A35"/>
            </w:tcBorders>
            <w:vAlign w:val="center"/>
            <w:hideMark/>
          </w:tcPr>
          <w:p w14:paraId="042DBA83" w14:textId="77777777" w:rsidR="005E5B4B" w:rsidRDefault="005E5B4B">
            <w:pPr>
              <w:rPr>
                <w:rFonts w:ascii="Times New Roman" w:hAnsi="Times New Roman" w:cs="Times New Roman"/>
                <w:sz w:val="24"/>
                <w:szCs w:val="24"/>
              </w:rPr>
            </w:pPr>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6958E44B"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123AEDA3" w14:textId="77777777" w:rsidR="005E5B4B" w:rsidRDefault="005E5B4B">
            <w:r>
              <w:t> </w:t>
            </w:r>
          </w:p>
        </w:tc>
      </w:tr>
      <w:tr w:rsidR="005E5B4B" w14:paraId="6D5B0D3B" w14:textId="77777777" w:rsidTr="005E5B4B">
        <w:trPr>
          <w:trHeight w:val="1500"/>
        </w:trPr>
        <w:tc>
          <w:tcPr>
            <w:tcW w:w="0" w:type="auto"/>
            <w:tcBorders>
              <w:top w:val="single" w:sz="6" w:space="0" w:color="282A35"/>
              <w:left w:val="single" w:sz="6" w:space="0" w:color="282A35"/>
              <w:bottom w:val="single" w:sz="6" w:space="0" w:color="282A35"/>
              <w:right w:val="single" w:sz="6" w:space="0" w:color="282A35"/>
            </w:tcBorders>
            <w:vAlign w:val="center"/>
            <w:hideMark/>
          </w:tcPr>
          <w:p w14:paraId="1E6A6F6F"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7441A9FF"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16239014" w14:textId="77777777" w:rsidR="005E5B4B" w:rsidRDefault="005E5B4B">
            <w:r>
              <w:t> </w:t>
            </w:r>
          </w:p>
        </w:tc>
      </w:tr>
      <w:tr w:rsidR="005E5B4B" w14:paraId="08FE9969" w14:textId="77777777" w:rsidTr="005E5B4B">
        <w:tc>
          <w:tcPr>
            <w:tcW w:w="0" w:type="auto"/>
            <w:tcBorders>
              <w:top w:val="single" w:sz="6" w:space="0" w:color="282A35"/>
              <w:left w:val="single" w:sz="6" w:space="0" w:color="282A35"/>
              <w:bottom w:val="single" w:sz="6" w:space="0" w:color="282A35"/>
              <w:right w:val="single" w:sz="6" w:space="0" w:color="282A35"/>
            </w:tcBorders>
            <w:vAlign w:val="center"/>
            <w:hideMark/>
          </w:tcPr>
          <w:p w14:paraId="59177297"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7393E2E5" w14:textId="77777777" w:rsidR="005E5B4B" w:rsidRDefault="005E5B4B">
            <w:r>
              <w:t> </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0B745571" w14:textId="77777777" w:rsidR="005E5B4B" w:rsidRDefault="005E5B4B">
            <w:r>
              <w:t> </w:t>
            </w:r>
          </w:p>
        </w:tc>
      </w:tr>
    </w:tbl>
    <w:p w14:paraId="3434BB21" w14:textId="3E0FDCFB" w:rsidR="00A519C3" w:rsidRPr="00823C58" w:rsidRDefault="005E5B4B" w:rsidP="00823C58">
      <w:pPr>
        <w:shd w:val="clear" w:color="auto" w:fill="FFFFFF"/>
        <w:spacing w:before="288" w:after="288"/>
        <w:rPr>
          <w:rFonts w:ascii="Verdana" w:hAnsi="Verdana"/>
          <w:color w:val="000000"/>
          <w:sz w:val="23"/>
          <w:szCs w:val="23"/>
        </w:rPr>
      </w:pPr>
      <w:r>
        <w:rPr>
          <w:rFonts w:ascii="Verdana" w:hAnsi="Verdana"/>
          <w:color w:val="000000"/>
          <w:sz w:val="23"/>
          <w:szCs w:val="23"/>
        </w:rPr>
        <w:t>To set the height of a specific row, add the </w:t>
      </w:r>
      <w:r>
        <w:rPr>
          <w:rStyle w:val="Emphasis"/>
          <w:rFonts w:ascii="Consolas" w:hAnsi="Consolas"/>
          <w:color w:val="DC143C"/>
        </w:rPr>
        <w:t>style</w:t>
      </w:r>
      <w:r>
        <w:rPr>
          <w:rFonts w:ascii="Verdana" w:hAnsi="Verdana"/>
          <w:color w:val="000000"/>
          <w:sz w:val="23"/>
          <w:szCs w:val="23"/>
        </w:rPr>
        <w:t> attribute on a table row element:</w:t>
      </w:r>
    </w:p>
    <w:p w14:paraId="545BD03B" w14:textId="77777777" w:rsidR="00823C58" w:rsidRDefault="00823C58" w:rsidP="00A519C3">
      <w:pPr>
        <w:rPr>
          <w:sz w:val="24"/>
          <w:szCs w:val="24"/>
        </w:rPr>
      </w:pPr>
    </w:p>
    <w:p w14:paraId="62828275" w14:textId="77777777" w:rsidR="00823C58" w:rsidRDefault="00823C58" w:rsidP="00A519C3">
      <w:pPr>
        <w:rPr>
          <w:sz w:val="24"/>
          <w:szCs w:val="24"/>
        </w:rPr>
      </w:pPr>
    </w:p>
    <w:p w14:paraId="5937C072" w14:textId="61505966" w:rsidR="005E5B4B" w:rsidRPr="00A519C3" w:rsidRDefault="005E5B4B" w:rsidP="00A519C3">
      <w:pPr>
        <w:rPr>
          <w:rFonts w:cs="Times New Roman"/>
          <w:sz w:val="24"/>
          <w:szCs w:val="24"/>
        </w:rPr>
      </w:pPr>
      <w:r w:rsidRPr="00A519C3">
        <w:rPr>
          <w:sz w:val="24"/>
          <w:szCs w:val="24"/>
        </w:rPr>
        <w:t>Set the height of the second row to 200 pixels:</w:t>
      </w:r>
    </w:p>
    <w:p w14:paraId="4ADEA8A9" w14:textId="77777777" w:rsidR="005E5B4B" w:rsidRDefault="005E5B4B" w:rsidP="00A519C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color"/>
          <w:rFonts w:ascii="Consolas" w:hAnsi="Consolas"/>
          <w:color w:val="FF0000"/>
          <w:sz w:val="23"/>
          <w:szCs w:val="23"/>
        </w:rPr>
        <w:t> style</w:t>
      </w:r>
      <w:r>
        <w:rPr>
          <w:rStyle w:val="colorh1"/>
          <w:rFonts w:ascii="Consolas" w:hAnsi="Consolas"/>
          <w:color w:val="0000CD"/>
          <w:sz w:val="23"/>
          <w:szCs w:val="23"/>
        </w:rPr>
        <w:t>="width:100%"</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proofErr w:type="spellStart"/>
      <w:r>
        <w:rPr>
          <w:rFonts w:ascii="Consolas" w:hAnsi="Consolas"/>
          <w:color w:val="000000"/>
          <w:sz w:val="23"/>
          <w:szCs w:val="23"/>
        </w:rPr>
        <w:t>Firstname</w:t>
      </w:r>
      <w:proofErr w:type="spellEnd"/>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Lastname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Age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color"/>
          <w:rFonts w:ascii="Consolas" w:hAnsi="Consolas"/>
          <w:color w:val="FF0000"/>
          <w:sz w:val="23"/>
          <w:szCs w:val="23"/>
        </w:rPr>
        <w:t> style</w:t>
      </w:r>
      <w:r>
        <w:rPr>
          <w:rStyle w:val="colorh1"/>
          <w:rFonts w:ascii="Consolas" w:hAnsi="Consolas"/>
          <w:color w:val="0000CD"/>
          <w:sz w:val="23"/>
          <w:szCs w:val="23"/>
        </w:rPr>
        <w:t>="height:200px"</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Jill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Smith</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Eve</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Jackson</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94</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p w14:paraId="281616AA" w14:textId="019D6FEA" w:rsidR="005E5B4B" w:rsidRDefault="005E5B4B" w:rsidP="003777D3">
      <w:pPr>
        <w:rPr>
          <w:sz w:val="24"/>
          <w:szCs w:val="24"/>
        </w:rPr>
      </w:pPr>
    </w:p>
    <w:p w14:paraId="0FDB189C" w14:textId="634BDFC7" w:rsidR="00823C58" w:rsidRDefault="00823C58" w:rsidP="003777D3">
      <w:pPr>
        <w:rPr>
          <w:sz w:val="24"/>
          <w:szCs w:val="24"/>
        </w:rPr>
      </w:pPr>
    </w:p>
    <w:p w14:paraId="70D4C918" w14:textId="52CC9367" w:rsidR="00823C58" w:rsidRDefault="00823C58" w:rsidP="003777D3">
      <w:pPr>
        <w:rPr>
          <w:sz w:val="24"/>
          <w:szCs w:val="24"/>
        </w:rPr>
      </w:pPr>
    </w:p>
    <w:p w14:paraId="0D3FACF7" w14:textId="5EDB2B56" w:rsidR="00BB6FB9" w:rsidRDefault="00BB6FB9" w:rsidP="003777D3">
      <w:pPr>
        <w:rPr>
          <w:sz w:val="24"/>
          <w:szCs w:val="24"/>
        </w:rPr>
      </w:pPr>
    </w:p>
    <w:p w14:paraId="191A7782" w14:textId="276773F8" w:rsidR="00BB6FB9" w:rsidRDefault="00BB6FB9" w:rsidP="003777D3">
      <w:pPr>
        <w:rPr>
          <w:sz w:val="24"/>
          <w:szCs w:val="24"/>
        </w:rPr>
      </w:pPr>
    </w:p>
    <w:p w14:paraId="3843FBF9" w14:textId="5111F26F" w:rsidR="00301437" w:rsidRPr="00301437" w:rsidRDefault="00301437" w:rsidP="005173A5">
      <w:pPr>
        <w:pStyle w:val="Heading1"/>
        <w:jc w:val="center"/>
        <w:rPr>
          <w:b/>
          <w:bCs/>
        </w:rPr>
      </w:pPr>
      <w:bookmarkStart w:id="99" w:name="_Toc114175550"/>
      <w:r w:rsidRPr="005173A5">
        <w:rPr>
          <w:rStyle w:val="Heading2Char"/>
          <w:b w:val="0"/>
          <w:bCs/>
          <w:szCs w:val="32"/>
        </w:rPr>
        <w:t>HTML Table Headers</w:t>
      </w:r>
      <w:r w:rsidR="008625FE">
        <w:pict w14:anchorId="3C866DAC">
          <v:rect id="_x0000_i1035" style="width:0;height:0" o:hralign="center" o:hrstd="t" o:hrnoshade="t" o:hr="t" fillcolor="black" stroked="f"/>
        </w:pict>
      </w:r>
      <w:bookmarkEnd w:id="99"/>
    </w:p>
    <w:p w14:paraId="232663F0" w14:textId="77777777" w:rsidR="00301437" w:rsidRDefault="00301437" w:rsidP="00301437">
      <w:pPr>
        <w:shd w:val="clear" w:color="auto" w:fill="FFFFFF"/>
        <w:spacing w:before="288" w:after="288"/>
        <w:rPr>
          <w:rFonts w:ascii="Verdana" w:hAnsi="Verdana"/>
          <w:color w:val="000000"/>
        </w:rPr>
      </w:pPr>
      <w:r>
        <w:rPr>
          <w:rFonts w:ascii="Verdana" w:hAnsi="Verdana"/>
          <w:color w:val="000000"/>
        </w:rPr>
        <w:t>HTML tables can have headers for each column or row, or for many columns/rows.</w:t>
      </w:r>
    </w:p>
    <w:tbl>
      <w:tblPr>
        <w:tblpPr w:leftFromText="180" w:rightFromText="180" w:vertAnchor="text" w:horzAnchor="margin" w:tblpY="375"/>
        <w:tblW w:w="3358"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1119"/>
        <w:gridCol w:w="1119"/>
        <w:gridCol w:w="1120"/>
      </w:tblGrid>
      <w:tr w:rsidR="00301437" w14:paraId="1C1A3F23"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4C58A745" w14:textId="77777777" w:rsidR="00301437" w:rsidRDefault="00301437" w:rsidP="00301437">
            <w:pPr>
              <w:spacing w:after="0"/>
              <w:jc w:val="center"/>
              <w:rPr>
                <w:b/>
                <w:bCs/>
                <w:sz w:val="12"/>
                <w:szCs w:val="12"/>
              </w:rPr>
            </w:pPr>
            <w:r>
              <w:rPr>
                <w:b/>
                <w:bCs/>
                <w:sz w:val="12"/>
                <w:szCs w:val="12"/>
              </w:rPr>
              <w:t>EMIL</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0015EE58" w14:textId="77777777" w:rsidR="00301437" w:rsidRDefault="00301437" w:rsidP="00301437">
            <w:pPr>
              <w:jc w:val="center"/>
              <w:rPr>
                <w:b/>
                <w:bCs/>
                <w:sz w:val="12"/>
                <w:szCs w:val="12"/>
              </w:rPr>
            </w:pPr>
            <w:r>
              <w:rPr>
                <w:b/>
                <w:bCs/>
                <w:sz w:val="12"/>
                <w:szCs w:val="12"/>
              </w:rPr>
              <w:t>TOBIAS</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64654523" w14:textId="77777777" w:rsidR="00301437" w:rsidRDefault="00301437" w:rsidP="00301437">
            <w:pPr>
              <w:jc w:val="center"/>
              <w:rPr>
                <w:b/>
                <w:bCs/>
                <w:sz w:val="12"/>
                <w:szCs w:val="12"/>
              </w:rPr>
            </w:pPr>
            <w:r>
              <w:rPr>
                <w:b/>
                <w:bCs/>
                <w:sz w:val="12"/>
                <w:szCs w:val="12"/>
              </w:rPr>
              <w:t>LINUS</w:t>
            </w:r>
          </w:p>
        </w:tc>
      </w:tr>
      <w:tr w:rsidR="00301437" w14:paraId="2E5BACCE"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35F4E6A6"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0F414C58"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571A7DDF" w14:textId="77777777" w:rsidR="00301437" w:rsidRDefault="00301437" w:rsidP="00301437">
            <w:pPr>
              <w:rPr>
                <w:sz w:val="12"/>
                <w:szCs w:val="12"/>
              </w:rPr>
            </w:pPr>
            <w:r>
              <w:rPr>
                <w:sz w:val="12"/>
                <w:szCs w:val="12"/>
              </w:rPr>
              <w:t> </w:t>
            </w:r>
          </w:p>
        </w:tc>
      </w:tr>
      <w:tr w:rsidR="00301437" w14:paraId="17942C83"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0E0117AE"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5AF63491"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324B8E05" w14:textId="77777777" w:rsidR="00301437" w:rsidRDefault="00301437" w:rsidP="00301437">
            <w:pPr>
              <w:rPr>
                <w:sz w:val="12"/>
                <w:szCs w:val="12"/>
              </w:rPr>
            </w:pPr>
            <w:r>
              <w:rPr>
                <w:sz w:val="12"/>
                <w:szCs w:val="12"/>
              </w:rPr>
              <w:t> </w:t>
            </w:r>
          </w:p>
        </w:tc>
      </w:tr>
      <w:tr w:rsidR="00301437" w14:paraId="72187981"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2A7C5723"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7F27A05E"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2E40415E" w14:textId="77777777" w:rsidR="00301437" w:rsidRDefault="00301437" w:rsidP="00301437">
            <w:pPr>
              <w:rPr>
                <w:sz w:val="12"/>
                <w:szCs w:val="12"/>
              </w:rPr>
            </w:pPr>
            <w:r>
              <w:rPr>
                <w:sz w:val="12"/>
                <w:szCs w:val="12"/>
              </w:rPr>
              <w:t> </w:t>
            </w:r>
          </w:p>
        </w:tc>
      </w:tr>
      <w:tr w:rsidR="00301437" w14:paraId="1E6B4C18"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2FFA3935"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2D717D19"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75D8EF90" w14:textId="77777777" w:rsidR="00301437" w:rsidRDefault="00301437" w:rsidP="00301437">
            <w:pPr>
              <w:rPr>
                <w:sz w:val="12"/>
                <w:szCs w:val="12"/>
              </w:rPr>
            </w:pPr>
            <w:r>
              <w:rPr>
                <w:sz w:val="12"/>
                <w:szCs w:val="12"/>
              </w:rPr>
              <w:t> </w:t>
            </w:r>
          </w:p>
        </w:tc>
      </w:tr>
      <w:tr w:rsidR="00301437" w14:paraId="4882549D"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1552F409"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2A68C367"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101D20DC" w14:textId="77777777" w:rsidR="00301437" w:rsidRDefault="00301437" w:rsidP="00301437">
            <w:pPr>
              <w:rPr>
                <w:sz w:val="12"/>
                <w:szCs w:val="12"/>
              </w:rPr>
            </w:pPr>
            <w:r>
              <w:rPr>
                <w:sz w:val="12"/>
                <w:szCs w:val="12"/>
              </w:rPr>
              <w:t> </w:t>
            </w:r>
          </w:p>
        </w:tc>
      </w:tr>
    </w:tbl>
    <w:tbl>
      <w:tblPr>
        <w:tblpPr w:leftFromText="180" w:rightFromText="180" w:vertAnchor="text" w:horzAnchor="page" w:tblpX="6229" w:tblpY="291"/>
        <w:tblW w:w="3053"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1017"/>
        <w:gridCol w:w="1018"/>
        <w:gridCol w:w="1018"/>
      </w:tblGrid>
      <w:tr w:rsidR="00301437" w14:paraId="7B30C149" w14:textId="77777777" w:rsidTr="00301437">
        <w:tc>
          <w:tcPr>
            <w:tcW w:w="1017" w:type="dxa"/>
            <w:tcBorders>
              <w:top w:val="single" w:sz="6" w:space="0" w:color="282A35"/>
              <w:left w:val="single" w:sz="6" w:space="0" w:color="282A35"/>
              <w:bottom w:val="single" w:sz="6" w:space="0" w:color="282A35"/>
              <w:right w:val="single" w:sz="6" w:space="0" w:color="282A35"/>
            </w:tcBorders>
            <w:vAlign w:val="center"/>
            <w:hideMark/>
          </w:tcPr>
          <w:p w14:paraId="5A53A164" w14:textId="77777777" w:rsidR="00301437" w:rsidRDefault="00301437" w:rsidP="00301437">
            <w:pPr>
              <w:spacing w:after="0"/>
              <w:jc w:val="center"/>
              <w:rPr>
                <w:rFonts w:ascii="Times New Roman" w:hAnsi="Times New Roman"/>
                <w:b/>
                <w:bCs/>
                <w:sz w:val="12"/>
                <w:szCs w:val="12"/>
              </w:rPr>
            </w:pPr>
            <w:r>
              <w:rPr>
                <w:b/>
                <w:bCs/>
                <w:sz w:val="12"/>
                <w:szCs w:val="12"/>
              </w:rPr>
              <w:t>8:00</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55636A05" w14:textId="77777777" w:rsidR="00301437" w:rsidRDefault="00301437" w:rsidP="00301437">
            <w:pPr>
              <w:rPr>
                <w:sz w:val="12"/>
                <w:szCs w:val="12"/>
              </w:rPr>
            </w:pPr>
            <w:r>
              <w:rPr>
                <w:sz w:val="12"/>
                <w:szCs w:val="12"/>
              </w:rPr>
              <w:t> </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61E722D9" w14:textId="77777777" w:rsidR="00301437" w:rsidRDefault="00301437" w:rsidP="00301437">
            <w:pPr>
              <w:rPr>
                <w:sz w:val="12"/>
                <w:szCs w:val="12"/>
              </w:rPr>
            </w:pPr>
            <w:r>
              <w:rPr>
                <w:sz w:val="12"/>
                <w:szCs w:val="12"/>
              </w:rPr>
              <w:t> </w:t>
            </w:r>
          </w:p>
        </w:tc>
      </w:tr>
      <w:tr w:rsidR="00301437" w14:paraId="416F7072" w14:textId="77777777" w:rsidTr="00301437">
        <w:tc>
          <w:tcPr>
            <w:tcW w:w="1017" w:type="dxa"/>
            <w:tcBorders>
              <w:top w:val="single" w:sz="6" w:space="0" w:color="282A35"/>
              <w:left w:val="single" w:sz="6" w:space="0" w:color="282A35"/>
              <w:bottom w:val="single" w:sz="6" w:space="0" w:color="282A35"/>
              <w:right w:val="single" w:sz="6" w:space="0" w:color="282A35"/>
            </w:tcBorders>
            <w:vAlign w:val="center"/>
            <w:hideMark/>
          </w:tcPr>
          <w:p w14:paraId="18740149" w14:textId="77777777" w:rsidR="00301437" w:rsidRDefault="00301437" w:rsidP="00301437">
            <w:pPr>
              <w:jc w:val="center"/>
              <w:rPr>
                <w:b/>
                <w:bCs/>
                <w:sz w:val="12"/>
                <w:szCs w:val="12"/>
              </w:rPr>
            </w:pPr>
            <w:r>
              <w:rPr>
                <w:b/>
                <w:bCs/>
                <w:sz w:val="12"/>
                <w:szCs w:val="12"/>
              </w:rPr>
              <w:t>9:00</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3562196C" w14:textId="77777777" w:rsidR="00301437" w:rsidRDefault="00301437" w:rsidP="00301437">
            <w:pPr>
              <w:rPr>
                <w:sz w:val="12"/>
                <w:szCs w:val="12"/>
              </w:rPr>
            </w:pPr>
            <w:r>
              <w:rPr>
                <w:sz w:val="12"/>
                <w:szCs w:val="12"/>
              </w:rPr>
              <w:t> </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0F761E27" w14:textId="77777777" w:rsidR="00301437" w:rsidRDefault="00301437" w:rsidP="00301437">
            <w:pPr>
              <w:rPr>
                <w:sz w:val="12"/>
                <w:szCs w:val="12"/>
              </w:rPr>
            </w:pPr>
            <w:r>
              <w:rPr>
                <w:sz w:val="12"/>
                <w:szCs w:val="12"/>
              </w:rPr>
              <w:t> </w:t>
            </w:r>
          </w:p>
        </w:tc>
      </w:tr>
      <w:tr w:rsidR="00301437" w14:paraId="781EE35E" w14:textId="77777777" w:rsidTr="00301437">
        <w:tc>
          <w:tcPr>
            <w:tcW w:w="1017" w:type="dxa"/>
            <w:tcBorders>
              <w:top w:val="single" w:sz="6" w:space="0" w:color="282A35"/>
              <w:left w:val="single" w:sz="6" w:space="0" w:color="282A35"/>
              <w:bottom w:val="single" w:sz="6" w:space="0" w:color="282A35"/>
              <w:right w:val="single" w:sz="6" w:space="0" w:color="282A35"/>
            </w:tcBorders>
            <w:vAlign w:val="center"/>
            <w:hideMark/>
          </w:tcPr>
          <w:p w14:paraId="6B399AAE" w14:textId="77777777" w:rsidR="00301437" w:rsidRDefault="00301437" w:rsidP="00301437">
            <w:pPr>
              <w:jc w:val="center"/>
              <w:rPr>
                <w:b/>
                <w:bCs/>
                <w:sz w:val="12"/>
                <w:szCs w:val="12"/>
              </w:rPr>
            </w:pPr>
            <w:r>
              <w:rPr>
                <w:b/>
                <w:bCs/>
                <w:sz w:val="12"/>
                <w:szCs w:val="12"/>
              </w:rPr>
              <w:t>10:00</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1BEFFA2D" w14:textId="77777777" w:rsidR="00301437" w:rsidRDefault="00301437" w:rsidP="00301437">
            <w:pPr>
              <w:rPr>
                <w:sz w:val="12"/>
                <w:szCs w:val="12"/>
              </w:rPr>
            </w:pPr>
            <w:r>
              <w:rPr>
                <w:sz w:val="12"/>
                <w:szCs w:val="12"/>
              </w:rPr>
              <w:t> </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605D58A7" w14:textId="77777777" w:rsidR="00301437" w:rsidRDefault="00301437" w:rsidP="00301437">
            <w:pPr>
              <w:rPr>
                <w:sz w:val="12"/>
                <w:szCs w:val="12"/>
              </w:rPr>
            </w:pPr>
            <w:r>
              <w:rPr>
                <w:sz w:val="12"/>
                <w:szCs w:val="12"/>
              </w:rPr>
              <w:t> </w:t>
            </w:r>
          </w:p>
        </w:tc>
      </w:tr>
      <w:tr w:rsidR="00301437" w14:paraId="4B3FC560" w14:textId="77777777" w:rsidTr="00301437">
        <w:tc>
          <w:tcPr>
            <w:tcW w:w="1017" w:type="dxa"/>
            <w:tcBorders>
              <w:top w:val="single" w:sz="6" w:space="0" w:color="282A35"/>
              <w:left w:val="single" w:sz="6" w:space="0" w:color="282A35"/>
              <w:bottom w:val="single" w:sz="6" w:space="0" w:color="282A35"/>
              <w:right w:val="single" w:sz="6" w:space="0" w:color="282A35"/>
            </w:tcBorders>
            <w:vAlign w:val="center"/>
            <w:hideMark/>
          </w:tcPr>
          <w:p w14:paraId="54059225" w14:textId="77777777" w:rsidR="00301437" w:rsidRDefault="00301437" w:rsidP="00301437">
            <w:pPr>
              <w:jc w:val="center"/>
              <w:rPr>
                <w:b/>
                <w:bCs/>
                <w:sz w:val="12"/>
                <w:szCs w:val="12"/>
              </w:rPr>
            </w:pPr>
            <w:r>
              <w:rPr>
                <w:b/>
                <w:bCs/>
                <w:sz w:val="12"/>
                <w:szCs w:val="12"/>
              </w:rPr>
              <w:t>11:00</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74C47F2A" w14:textId="77777777" w:rsidR="00301437" w:rsidRDefault="00301437" w:rsidP="00301437">
            <w:pPr>
              <w:rPr>
                <w:sz w:val="12"/>
                <w:szCs w:val="12"/>
              </w:rPr>
            </w:pPr>
            <w:r>
              <w:rPr>
                <w:sz w:val="12"/>
                <w:szCs w:val="12"/>
              </w:rPr>
              <w:t> </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314F536A" w14:textId="77777777" w:rsidR="00301437" w:rsidRDefault="00301437" w:rsidP="00301437">
            <w:pPr>
              <w:rPr>
                <w:sz w:val="12"/>
                <w:szCs w:val="12"/>
              </w:rPr>
            </w:pPr>
            <w:r>
              <w:rPr>
                <w:sz w:val="12"/>
                <w:szCs w:val="12"/>
              </w:rPr>
              <w:t> </w:t>
            </w:r>
          </w:p>
        </w:tc>
      </w:tr>
      <w:tr w:rsidR="00301437" w14:paraId="584535C2" w14:textId="77777777" w:rsidTr="00301437">
        <w:tc>
          <w:tcPr>
            <w:tcW w:w="1017" w:type="dxa"/>
            <w:tcBorders>
              <w:top w:val="single" w:sz="6" w:space="0" w:color="282A35"/>
              <w:left w:val="single" w:sz="6" w:space="0" w:color="282A35"/>
              <w:bottom w:val="single" w:sz="6" w:space="0" w:color="282A35"/>
              <w:right w:val="single" w:sz="6" w:space="0" w:color="282A35"/>
            </w:tcBorders>
            <w:vAlign w:val="center"/>
            <w:hideMark/>
          </w:tcPr>
          <w:p w14:paraId="6883D2BB" w14:textId="77777777" w:rsidR="00301437" w:rsidRDefault="00301437" w:rsidP="00301437">
            <w:pPr>
              <w:jc w:val="center"/>
              <w:rPr>
                <w:b/>
                <w:bCs/>
                <w:sz w:val="12"/>
                <w:szCs w:val="12"/>
              </w:rPr>
            </w:pPr>
            <w:r>
              <w:rPr>
                <w:b/>
                <w:bCs/>
                <w:sz w:val="12"/>
                <w:szCs w:val="12"/>
              </w:rPr>
              <w:t>12:00</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24384E7D" w14:textId="77777777" w:rsidR="00301437" w:rsidRDefault="00301437" w:rsidP="00301437">
            <w:pPr>
              <w:rPr>
                <w:sz w:val="12"/>
                <w:szCs w:val="12"/>
              </w:rPr>
            </w:pPr>
            <w:r>
              <w:rPr>
                <w:sz w:val="12"/>
                <w:szCs w:val="12"/>
              </w:rPr>
              <w:t> </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1F27E33C" w14:textId="77777777" w:rsidR="00301437" w:rsidRDefault="00301437" w:rsidP="00301437">
            <w:pPr>
              <w:rPr>
                <w:sz w:val="12"/>
                <w:szCs w:val="12"/>
              </w:rPr>
            </w:pPr>
            <w:r>
              <w:rPr>
                <w:sz w:val="12"/>
                <w:szCs w:val="12"/>
              </w:rPr>
              <w:t> </w:t>
            </w:r>
          </w:p>
        </w:tc>
      </w:tr>
      <w:tr w:rsidR="00301437" w14:paraId="68D8A822" w14:textId="77777777" w:rsidTr="00301437">
        <w:tc>
          <w:tcPr>
            <w:tcW w:w="1017" w:type="dxa"/>
            <w:tcBorders>
              <w:top w:val="single" w:sz="6" w:space="0" w:color="282A35"/>
              <w:left w:val="single" w:sz="6" w:space="0" w:color="282A35"/>
              <w:bottom w:val="single" w:sz="6" w:space="0" w:color="282A35"/>
              <w:right w:val="single" w:sz="6" w:space="0" w:color="282A35"/>
            </w:tcBorders>
            <w:vAlign w:val="center"/>
            <w:hideMark/>
          </w:tcPr>
          <w:p w14:paraId="722C3FD2" w14:textId="77777777" w:rsidR="00301437" w:rsidRDefault="00301437" w:rsidP="00301437">
            <w:pPr>
              <w:jc w:val="center"/>
              <w:rPr>
                <w:b/>
                <w:bCs/>
                <w:sz w:val="12"/>
                <w:szCs w:val="12"/>
              </w:rPr>
            </w:pPr>
            <w:r>
              <w:rPr>
                <w:b/>
                <w:bCs/>
                <w:sz w:val="12"/>
                <w:szCs w:val="12"/>
              </w:rPr>
              <w:t>13:00</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26994E28" w14:textId="77777777" w:rsidR="00301437" w:rsidRDefault="00301437" w:rsidP="00301437">
            <w:pPr>
              <w:rPr>
                <w:sz w:val="12"/>
                <w:szCs w:val="12"/>
              </w:rPr>
            </w:pPr>
            <w:r>
              <w:rPr>
                <w:sz w:val="12"/>
                <w:szCs w:val="12"/>
              </w:rPr>
              <w:t> </w:t>
            </w:r>
          </w:p>
        </w:tc>
        <w:tc>
          <w:tcPr>
            <w:tcW w:w="1018" w:type="dxa"/>
            <w:tcBorders>
              <w:top w:val="single" w:sz="6" w:space="0" w:color="282A35"/>
              <w:left w:val="single" w:sz="6" w:space="0" w:color="282A35"/>
              <w:bottom w:val="single" w:sz="6" w:space="0" w:color="282A35"/>
              <w:right w:val="single" w:sz="6" w:space="0" w:color="282A35"/>
            </w:tcBorders>
            <w:vAlign w:val="center"/>
            <w:hideMark/>
          </w:tcPr>
          <w:p w14:paraId="6258198A" w14:textId="77777777" w:rsidR="00301437" w:rsidRDefault="00301437" w:rsidP="00301437">
            <w:pPr>
              <w:rPr>
                <w:sz w:val="12"/>
                <w:szCs w:val="12"/>
              </w:rPr>
            </w:pPr>
            <w:r>
              <w:rPr>
                <w:sz w:val="12"/>
                <w:szCs w:val="12"/>
              </w:rPr>
              <w:t> </w:t>
            </w:r>
          </w:p>
        </w:tc>
      </w:tr>
    </w:tbl>
    <w:p w14:paraId="12D4B7EC" w14:textId="77777777" w:rsidR="00301437" w:rsidRDefault="008625FE" w:rsidP="00301437">
      <w:pPr>
        <w:spacing w:before="300" w:after="300"/>
        <w:rPr>
          <w:rFonts w:ascii="Times New Roman" w:hAnsi="Times New Roman"/>
        </w:rPr>
      </w:pPr>
      <w:r>
        <w:pict w14:anchorId="0C2A4637">
          <v:rect id="_x0000_i1036" style="width:0;height:0" o:hralign="center" o:hrstd="t" o:hrnoshade="t" o:hr="t" fillcolor="black" stroked="f"/>
        </w:pict>
      </w:r>
    </w:p>
    <w:p w14:paraId="4F705CC3" w14:textId="77777777" w:rsidR="00301437" w:rsidRDefault="00301437" w:rsidP="00301437">
      <w:pPr>
        <w:shd w:val="clear" w:color="auto" w:fill="FFFFFF"/>
        <w:rPr>
          <w:rFonts w:ascii="Verdana" w:hAnsi="Verdana"/>
          <w:vanish/>
          <w:color w:val="000000"/>
          <w:sz w:val="23"/>
          <w:szCs w:val="23"/>
        </w:rPr>
      </w:pPr>
    </w:p>
    <w:p w14:paraId="0067296A" w14:textId="77777777" w:rsidR="00301437" w:rsidRDefault="00301437" w:rsidP="00301437">
      <w:pPr>
        <w:shd w:val="clear" w:color="auto" w:fill="FFFFFF"/>
        <w:rPr>
          <w:rFonts w:ascii="Verdana" w:hAnsi="Verdana"/>
          <w:vanish/>
          <w:color w:val="000000"/>
          <w:sz w:val="23"/>
          <w:szCs w:val="23"/>
        </w:rPr>
      </w:pPr>
    </w:p>
    <w:tbl>
      <w:tblPr>
        <w:tblpPr w:leftFromText="180" w:rightFromText="180" w:vertAnchor="page" w:horzAnchor="page" w:tblpX="6157" w:tblpY="7141"/>
        <w:tblW w:w="3969"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661"/>
        <w:gridCol w:w="661"/>
        <w:gridCol w:w="661"/>
        <w:gridCol w:w="662"/>
        <w:gridCol w:w="662"/>
        <w:gridCol w:w="662"/>
      </w:tblGrid>
      <w:tr w:rsidR="00301437" w14:paraId="245D6272" w14:textId="77777777" w:rsidTr="00301437">
        <w:tc>
          <w:tcPr>
            <w:tcW w:w="661" w:type="dxa"/>
            <w:tcBorders>
              <w:top w:val="single" w:sz="6" w:space="0" w:color="282A35"/>
              <w:left w:val="single" w:sz="6" w:space="0" w:color="282A35"/>
              <w:bottom w:val="single" w:sz="6" w:space="0" w:color="282A35"/>
              <w:right w:val="single" w:sz="6" w:space="0" w:color="282A35"/>
            </w:tcBorders>
            <w:vAlign w:val="center"/>
            <w:hideMark/>
          </w:tcPr>
          <w:p w14:paraId="10AC748B" w14:textId="77777777" w:rsidR="00301437" w:rsidRDefault="00301437" w:rsidP="00301437">
            <w:pPr>
              <w:shd w:val="clear" w:color="auto" w:fill="FFFFFF"/>
              <w:spacing w:before="300" w:after="300"/>
              <w:rPr>
                <w:rFonts w:ascii="Verdana" w:hAnsi="Verdana"/>
                <w:color w:val="000000"/>
                <w:sz w:val="23"/>
                <w:szCs w:val="23"/>
              </w:rPr>
            </w:pP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42FFB258" w14:textId="77777777" w:rsidR="00301437" w:rsidRDefault="00301437" w:rsidP="00301437">
            <w:pPr>
              <w:jc w:val="center"/>
              <w:rPr>
                <w:b/>
                <w:bCs/>
                <w:sz w:val="12"/>
                <w:szCs w:val="12"/>
              </w:rPr>
            </w:pPr>
            <w:r>
              <w:rPr>
                <w:b/>
                <w:bCs/>
                <w:sz w:val="12"/>
                <w:szCs w:val="12"/>
              </w:rPr>
              <w:t>MON</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6669A480" w14:textId="77777777" w:rsidR="00301437" w:rsidRDefault="00301437" w:rsidP="00301437">
            <w:pPr>
              <w:jc w:val="center"/>
              <w:rPr>
                <w:b/>
                <w:bCs/>
                <w:sz w:val="12"/>
                <w:szCs w:val="12"/>
              </w:rPr>
            </w:pPr>
            <w:r>
              <w:rPr>
                <w:b/>
                <w:bCs/>
                <w:sz w:val="12"/>
                <w:szCs w:val="12"/>
              </w:rPr>
              <w:t>TUE</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7DD8C04D" w14:textId="77777777" w:rsidR="00301437" w:rsidRDefault="00301437" w:rsidP="00301437">
            <w:pPr>
              <w:jc w:val="center"/>
              <w:rPr>
                <w:b/>
                <w:bCs/>
                <w:sz w:val="12"/>
                <w:szCs w:val="12"/>
              </w:rPr>
            </w:pPr>
            <w:r>
              <w:rPr>
                <w:b/>
                <w:bCs/>
                <w:sz w:val="12"/>
                <w:szCs w:val="12"/>
              </w:rPr>
              <w:t>WED</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7F564933" w14:textId="77777777" w:rsidR="00301437" w:rsidRDefault="00301437" w:rsidP="00301437">
            <w:pPr>
              <w:jc w:val="center"/>
              <w:rPr>
                <w:b/>
                <w:bCs/>
                <w:sz w:val="12"/>
                <w:szCs w:val="12"/>
              </w:rPr>
            </w:pPr>
            <w:r>
              <w:rPr>
                <w:b/>
                <w:bCs/>
                <w:sz w:val="12"/>
                <w:szCs w:val="12"/>
              </w:rPr>
              <w:t>THU</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2C4313DA" w14:textId="77777777" w:rsidR="00301437" w:rsidRDefault="00301437" w:rsidP="00301437">
            <w:pPr>
              <w:jc w:val="center"/>
              <w:rPr>
                <w:b/>
                <w:bCs/>
                <w:sz w:val="12"/>
                <w:szCs w:val="12"/>
              </w:rPr>
            </w:pPr>
            <w:r>
              <w:rPr>
                <w:b/>
                <w:bCs/>
                <w:sz w:val="12"/>
                <w:szCs w:val="12"/>
              </w:rPr>
              <w:t>FRI</w:t>
            </w:r>
          </w:p>
        </w:tc>
      </w:tr>
      <w:tr w:rsidR="00301437" w14:paraId="7FB28420" w14:textId="77777777" w:rsidTr="00301437">
        <w:tc>
          <w:tcPr>
            <w:tcW w:w="661" w:type="dxa"/>
            <w:tcBorders>
              <w:top w:val="single" w:sz="6" w:space="0" w:color="282A35"/>
              <w:left w:val="single" w:sz="6" w:space="0" w:color="282A35"/>
              <w:bottom w:val="single" w:sz="6" w:space="0" w:color="282A35"/>
              <w:right w:val="single" w:sz="6" w:space="0" w:color="282A35"/>
            </w:tcBorders>
            <w:vAlign w:val="center"/>
            <w:hideMark/>
          </w:tcPr>
          <w:p w14:paraId="2D96777F" w14:textId="77777777" w:rsidR="00301437" w:rsidRDefault="00301437" w:rsidP="00301437">
            <w:pPr>
              <w:jc w:val="center"/>
              <w:rPr>
                <w:b/>
                <w:bCs/>
                <w:sz w:val="12"/>
                <w:szCs w:val="12"/>
              </w:rPr>
            </w:pPr>
            <w:r>
              <w:rPr>
                <w:b/>
                <w:bCs/>
                <w:sz w:val="12"/>
                <w:szCs w:val="12"/>
              </w:rPr>
              <w:t>8:00</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007312F1" w14:textId="77777777" w:rsidR="00301437" w:rsidRDefault="00301437" w:rsidP="00301437">
            <w:pPr>
              <w:rPr>
                <w:sz w:val="12"/>
                <w:szCs w:val="12"/>
              </w:rPr>
            </w:pPr>
            <w:r>
              <w:rPr>
                <w:sz w:val="12"/>
                <w:szCs w:val="12"/>
              </w:rPr>
              <w:t> </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59AA45D2"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744571D0"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272C2CC7"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64BE9DA4" w14:textId="77777777" w:rsidR="00301437" w:rsidRDefault="00301437" w:rsidP="00301437">
            <w:pPr>
              <w:rPr>
                <w:sz w:val="12"/>
                <w:szCs w:val="12"/>
              </w:rPr>
            </w:pPr>
            <w:r>
              <w:rPr>
                <w:sz w:val="12"/>
                <w:szCs w:val="12"/>
              </w:rPr>
              <w:t> </w:t>
            </w:r>
          </w:p>
        </w:tc>
      </w:tr>
      <w:tr w:rsidR="00301437" w14:paraId="35DAA08A" w14:textId="77777777" w:rsidTr="00301437">
        <w:tc>
          <w:tcPr>
            <w:tcW w:w="661" w:type="dxa"/>
            <w:tcBorders>
              <w:top w:val="single" w:sz="6" w:space="0" w:color="282A35"/>
              <w:left w:val="single" w:sz="6" w:space="0" w:color="282A35"/>
              <w:bottom w:val="single" w:sz="6" w:space="0" w:color="282A35"/>
              <w:right w:val="single" w:sz="6" w:space="0" w:color="282A35"/>
            </w:tcBorders>
            <w:vAlign w:val="center"/>
            <w:hideMark/>
          </w:tcPr>
          <w:p w14:paraId="7E83C0DF" w14:textId="77777777" w:rsidR="00301437" w:rsidRDefault="00301437" w:rsidP="00301437">
            <w:pPr>
              <w:jc w:val="center"/>
              <w:rPr>
                <w:b/>
                <w:bCs/>
                <w:sz w:val="12"/>
                <w:szCs w:val="12"/>
              </w:rPr>
            </w:pPr>
            <w:r>
              <w:rPr>
                <w:b/>
                <w:bCs/>
                <w:sz w:val="12"/>
                <w:szCs w:val="12"/>
              </w:rPr>
              <w:t>9:00</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1F8B37F4" w14:textId="77777777" w:rsidR="00301437" w:rsidRDefault="00301437" w:rsidP="00301437">
            <w:pPr>
              <w:rPr>
                <w:sz w:val="12"/>
                <w:szCs w:val="12"/>
              </w:rPr>
            </w:pPr>
            <w:r>
              <w:rPr>
                <w:sz w:val="12"/>
                <w:szCs w:val="12"/>
              </w:rPr>
              <w:t> </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3AEE58BE"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64CF4757"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7EF0B808"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73D10C88" w14:textId="77777777" w:rsidR="00301437" w:rsidRDefault="00301437" w:rsidP="00301437">
            <w:pPr>
              <w:rPr>
                <w:sz w:val="12"/>
                <w:szCs w:val="12"/>
              </w:rPr>
            </w:pPr>
            <w:r>
              <w:rPr>
                <w:sz w:val="12"/>
                <w:szCs w:val="12"/>
              </w:rPr>
              <w:t> </w:t>
            </w:r>
          </w:p>
        </w:tc>
      </w:tr>
      <w:tr w:rsidR="00301437" w14:paraId="4A03D965" w14:textId="77777777" w:rsidTr="00301437">
        <w:tc>
          <w:tcPr>
            <w:tcW w:w="661" w:type="dxa"/>
            <w:tcBorders>
              <w:top w:val="single" w:sz="6" w:space="0" w:color="282A35"/>
              <w:left w:val="single" w:sz="6" w:space="0" w:color="282A35"/>
              <w:bottom w:val="single" w:sz="6" w:space="0" w:color="282A35"/>
              <w:right w:val="single" w:sz="6" w:space="0" w:color="282A35"/>
            </w:tcBorders>
            <w:vAlign w:val="center"/>
            <w:hideMark/>
          </w:tcPr>
          <w:p w14:paraId="1F4D8D99" w14:textId="77777777" w:rsidR="00301437" w:rsidRDefault="00301437" w:rsidP="00301437">
            <w:pPr>
              <w:jc w:val="center"/>
              <w:rPr>
                <w:b/>
                <w:bCs/>
                <w:sz w:val="12"/>
                <w:szCs w:val="12"/>
              </w:rPr>
            </w:pPr>
            <w:r>
              <w:rPr>
                <w:b/>
                <w:bCs/>
                <w:sz w:val="12"/>
                <w:szCs w:val="12"/>
              </w:rPr>
              <w:t>10:00</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7D3DFAA6" w14:textId="77777777" w:rsidR="00301437" w:rsidRDefault="00301437" w:rsidP="00301437">
            <w:pPr>
              <w:rPr>
                <w:sz w:val="12"/>
                <w:szCs w:val="12"/>
              </w:rPr>
            </w:pPr>
            <w:r>
              <w:rPr>
                <w:sz w:val="12"/>
                <w:szCs w:val="12"/>
              </w:rPr>
              <w:t> </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4DC5AADD"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3338C42A"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23CA5DF8"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2583BD5A" w14:textId="77777777" w:rsidR="00301437" w:rsidRDefault="00301437" w:rsidP="00301437">
            <w:pPr>
              <w:rPr>
                <w:sz w:val="12"/>
                <w:szCs w:val="12"/>
              </w:rPr>
            </w:pPr>
            <w:r>
              <w:rPr>
                <w:sz w:val="12"/>
                <w:szCs w:val="12"/>
              </w:rPr>
              <w:t> </w:t>
            </w:r>
          </w:p>
        </w:tc>
      </w:tr>
      <w:tr w:rsidR="00301437" w14:paraId="22C0E8FD" w14:textId="77777777" w:rsidTr="00301437">
        <w:tc>
          <w:tcPr>
            <w:tcW w:w="661" w:type="dxa"/>
            <w:tcBorders>
              <w:top w:val="single" w:sz="6" w:space="0" w:color="282A35"/>
              <w:left w:val="single" w:sz="6" w:space="0" w:color="282A35"/>
              <w:bottom w:val="single" w:sz="6" w:space="0" w:color="282A35"/>
              <w:right w:val="single" w:sz="6" w:space="0" w:color="282A35"/>
            </w:tcBorders>
            <w:vAlign w:val="center"/>
            <w:hideMark/>
          </w:tcPr>
          <w:p w14:paraId="10B7DE45" w14:textId="77777777" w:rsidR="00301437" w:rsidRDefault="00301437" w:rsidP="00301437">
            <w:pPr>
              <w:jc w:val="center"/>
              <w:rPr>
                <w:b/>
                <w:bCs/>
                <w:sz w:val="12"/>
                <w:szCs w:val="12"/>
              </w:rPr>
            </w:pPr>
            <w:r>
              <w:rPr>
                <w:b/>
                <w:bCs/>
                <w:sz w:val="12"/>
                <w:szCs w:val="12"/>
              </w:rPr>
              <w:t>11:00</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78D6CA17" w14:textId="77777777" w:rsidR="00301437" w:rsidRDefault="00301437" w:rsidP="00301437">
            <w:pPr>
              <w:rPr>
                <w:sz w:val="12"/>
                <w:szCs w:val="12"/>
              </w:rPr>
            </w:pPr>
            <w:r>
              <w:rPr>
                <w:sz w:val="12"/>
                <w:szCs w:val="12"/>
              </w:rPr>
              <w:t> </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6313CA11"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093BD5CE"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5785FB54"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4A07A7E5" w14:textId="77777777" w:rsidR="00301437" w:rsidRDefault="00301437" w:rsidP="00301437">
            <w:pPr>
              <w:rPr>
                <w:sz w:val="12"/>
                <w:szCs w:val="12"/>
              </w:rPr>
            </w:pPr>
            <w:r>
              <w:rPr>
                <w:sz w:val="12"/>
                <w:szCs w:val="12"/>
              </w:rPr>
              <w:t> </w:t>
            </w:r>
          </w:p>
        </w:tc>
      </w:tr>
      <w:tr w:rsidR="00301437" w14:paraId="304C199C" w14:textId="77777777" w:rsidTr="00301437">
        <w:tc>
          <w:tcPr>
            <w:tcW w:w="661" w:type="dxa"/>
            <w:tcBorders>
              <w:top w:val="single" w:sz="6" w:space="0" w:color="282A35"/>
              <w:left w:val="single" w:sz="6" w:space="0" w:color="282A35"/>
              <w:bottom w:val="single" w:sz="6" w:space="0" w:color="282A35"/>
              <w:right w:val="single" w:sz="6" w:space="0" w:color="282A35"/>
            </w:tcBorders>
            <w:vAlign w:val="center"/>
            <w:hideMark/>
          </w:tcPr>
          <w:p w14:paraId="5DB701DB" w14:textId="77777777" w:rsidR="00301437" w:rsidRDefault="00301437" w:rsidP="00301437">
            <w:pPr>
              <w:jc w:val="center"/>
              <w:rPr>
                <w:b/>
                <w:bCs/>
                <w:sz w:val="12"/>
                <w:szCs w:val="12"/>
              </w:rPr>
            </w:pPr>
            <w:r>
              <w:rPr>
                <w:b/>
                <w:bCs/>
                <w:sz w:val="12"/>
                <w:szCs w:val="12"/>
              </w:rPr>
              <w:t>12:00</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50CF277E" w14:textId="77777777" w:rsidR="00301437" w:rsidRDefault="00301437" w:rsidP="00301437">
            <w:pPr>
              <w:rPr>
                <w:sz w:val="12"/>
                <w:szCs w:val="12"/>
              </w:rPr>
            </w:pPr>
            <w:r>
              <w:rPr>
                <w:sz w:val="12"/>
                <w:szCs w:val="12"/>
              </w:rPr>
              <w:t> </w:t>
            </w:r>
          </w:p>
        </w:tc>
        <w:tc>
          <w:tcPr>
            <w:tcW w:w="661" w:type="dxa"/>
            <w:tcBorders>
              <w:top w:val="single" w:sz="6" w:space="0" w:color="282A35"/>
              <w:left w:val="single" w:sz="6" w:space="0" w:color="282A35"/>
              <w:bottom w:val="single" w:sz="6" w:space="0" w:color="282A35"/>
              <w:right w:val="single" w:sz="6" w:space="0" w:color="282A35"/>
            </w:tcBorders>
            <w:vAlign w:val="center"/>
            <w:hideMark/>
          </w:tcPr>
          <w:p w14:paraId="362AED0F"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27D51B96"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359019BE" w14:textId="77777777" w:rsidR="00301437" w:rsidRDefault="00301437" w:rsidP="00301437">
            <w:pPr>
              <w:rPr>
                <w:sz w:val="12"/>
                <w:szCs w:val="12"/>
              </w:rPr>
            </w:pPr>
            <w:r>
              <w:rPr>
                <w:sz w:val="12"/>
                <w:szCs w:val="12"/>
              </w:rPr>
              <w:t> </w:t>
            </w:r>
          </w:p>
        </w:tc>
        <w:tc>
          <w:tcPr>
            <w:tcW w:w="662" w:type="dxa"/>
            <w:tcBorders>
              <w:top w:val="single" w:sz="6" w:space="0" w:color="282A35"/>
              <w:left w:val="single" w:sz="6" w:space="0" w:color="282A35"/>
              <w:bottom w:val="single" w:sz="6" w:space="0" w:color="282A35"/>
              <w:right w:val="single" w:sz="6" w:space="0" w:color="282A35"/>
            </w:tcBorders>
            <w:vAlign w:val="center"/>
            <w:hideMark/>
          </w:tcPr>
          <w:p w14:paraId="7438561A" w14:textId="77777777" w:rsidR="00301437" w:rsidRDefault="00301437" w:rsidP="00301437">
            <w:pPr>
              <w:rPr>
                <w:sz w:val="12"/>
                <w:szCs w:val="12"/>
              </w:rPr>
            </w:pPr>
            <w:r>
              <w:rPr>
                <w:sz w:val="12"/>
                <w:szCs w:val="12"/>
              </w:rPr>
              <w:t> </w:t>
            </w:r>
          </w:p>
        </w:tc>
      </w:tr>
    </w:tbl>
    <w:p w14:paraId="727F3A61" w14:textId="77777777" w:rsidR="00301437" w:rsidRDefault="00301437" w:rsidP="00301437">
      <w:pPr>
        <w:shd w:val="clear" w:color="auto" w:fill="FFFFFF"/>
        <w:rPr>
          <w:rFonts w:ascii="Verdana" w:hAnsi="Verdana"/>
          <w:vanish/>
          <w:color w:val="000000"/>
          <w:sz w:val="23"/>
          <w:szCs w:val="23"/>
        </w:rPr>
      </w:pPr>
    </w:p>
    <w:p w14:paraId="17A5D92C" w14:textId="1E11615C" w:rsidR="00301437" w:rsidRDefault="00301437" w:rsidP="00301437">
      <w:pPr>
        <w:spacing w:before="300" w:after="300"/>
      </w:pPr>
    </w:p>
    <w:p w14:paraId="1BD0CFEE" w14:textId="34C59835" w:rsidR="00301437" w:rsidRDefault="00301437" w:rsidP="00301437">
      <w:pPr>
        <w:spacing w:before="300" w:after="300"/>
      </w:pPr>
    </w:p>
    <w:p w14:paraId="1B6CEC51" w14:textId="086DFEAB" w:rsidR="00301437" w:rsidRDefault="00301437" w:rsidP="00301437">
      <w:pPr>
        <w:spacing w:before="300" w:after="300"/>
        <w:rPr>
          <w:rFonts w:ascii="Times New Roman" w:hAnsi="Times New Roman"/>
          <w:sz w:val="24"/>
          <w:szCs w:val="24"/>
        </w:rPr>
      </w:pPr>
    </w:p>
    <w:tbl>
      <w:tblPr>
        <w:tblpPr w:leftFromText="180" w:rightFromText="180" w:vertAnchor="page" w:horzAnchor="margin" w:tblpY="6541"/>
        <w:tblW w:w="3358"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1119"/>
        <w:gridCol w:w="1119"/>
        <w:gridCol w:w="1120"/>
      </w:tblGrid>
      <w:tr w:rsidR="00301437" w14:paraId="68B3D7AE" w14:textId="77777777" w:rsidTr="00301437">
        <w:tc>
          <w:tcPr>
            <w:tcW w:w="3358" w:type="dxa"/>
            <w:gridSpan w:val="3"/>
            <w:tcBorders>
              <w:top w:val="single" w:sz="6" w:space="0" w:color="282A35"/>
              <w:left w:val="single" w:sz="6" w:space="0" w:color="282A35"/>
              <w:bottom w:val="single" w:sz="6" w:space="0" w:color="282A35"/>
              <w:right w:val="single" w:sz="6" w:space="0" w:color="282A35"/>
            </w:tcBorders>
            <w:vAlign w:val="center"/>
            <w:hideMark/>
          </w:tcPr>
          <w:p w14:paraId="6337A4A2" w14:textId="77777777" w:rsidR="00301437" w:rsidRDefault="00301437" w:rsidP="00301437">
            <w:pPr>
              <w:spacing w:after="0"/>
              <w:jc w:val="center"/>
              <w:rPr>
                <w:rFonts w:ascii="Times New Roman" w:hAnsi="Times New Roman"/>
                <w:b/>
                <w:bCs/>
                <w:sz w:val="12"/>
                <w:szCs w:val="12"/>
              </w:rPr>
            </w:pPr>
            <w:r>
              <w:rPr>
                <w:b/>
                <w:bCs/>
                <w:sz w:val="12"/>
                <w:szCs w:val="12"/>
              </w:rPr>
              <w:t>DECEMBER</w:t>
            </w:r>
          </w:p>
        </w:tc>
      </w:tr>
      <w:tr w:rsidR="00301437" w14:paraId="06C6EB87"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56661F94"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26D643CA"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04F359C1" w14:textId="77777777" w:rsidR="00301437" w:rsidRDefault="00301437" w:rsidP="00301437">
            <w:pPr>
              <w:rPr>
                <w:sz w:val="12"/>
                <w:szCs w:val="12"/>
              </w:rPr>
            </w:pPr>
            <w:r>
              <w:rPr>
                <w:sz w:val="12"/>
                <w:szCs w:val="12"/>
              </w:rPr>
              <w:t> </w:t>
            </w:r>
          </w:p>
        </w:tc>
      </w:tr>
      <w:tr w:rsidR="00301437" w14:paraId="1984F354"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1846462E"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5AFF05A9"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04891205" w14:textId="77777777" w:rsidR="00301437" w:rsidRDefault="00301437" w:rsidP="00301437">
            <w:pPr>
              <w:rPr>
                <w:sz w:val="12"/>
                <w:szCs w:val="12"/>
              </w:rPr>
            </w:pPr>
            <w:r>
              <w:rPr>
                <w:sz w:val="12"/>
                <w:szCs w:val="12"/>
              </w:rPr>
              <w:t> </w:t>
            </w:r>
          </w:p>
        </w:tc>
      </w:tr>
      <w:tr w:rsidR="00301437" w14:paraId="5D2061DA"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1C77A91F"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359FC84E"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4DD41B19" w14:textId="77777777" w:rsidR="00301437" w:rsidRDefault="00301437" w:rsidP="00301437">
            <w:pPr>
              <w:rPr>
                <w:sz w:val="12"/>
                <w:szCs w:val="12"/>
              </w:rPr>
            </w:pPr>
            <w:r>
              <w:rPr>
                <w:sz w:val="12"/>
                <w:szCs w:val="12"/>
              </w:rPr>
              <w:t> </w:t>
            </w:r>
          </w:p>
        </w:tc>
      </w:tr>
      <w:tr w:rsidR="00301437" w14:paraId="2C34F57C"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3E56C4E2"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21CBE007"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255E42CA" w14:textId="77777777" w:rsidR="00301437" w:rsidRDefault="00301437" w:rsidP="00301437">
            <w:pPr>
              <w:rPr>
                <w:sz w:val="12"/>
                <w:szCs w:val="12"/>
              </w:rPr>
            </w:pPr>
            <w:r>
              <w:rPr>
                <w:sz w:val="12"/>
                <w:szCs w:val="12"/>
              </w:rPr>
              <w:t> </w:t>
            </w:r>
          </w:p>
        </w:tc>
      </w:tr>
      <w:tr w:rsidR="00301437" w14:paraId="56C28A39" w14:textId="77777777" w:rsidTr="00301437">
        <w:tc>
          <w:tcPr>
            <w:tcW w:w="1119" w:type="dxa"/>
            <w:tcBorders>
              <w:top w:val="single" w:sz="6" w:space="0" w:color="282A35"/>
              <w:left w:val="single" w:sz="6" w:space="0" w:color="282A35"/>
              <w:bottom w:val="single" w:sz="6" w:space="0" w:color="282A35"/>
              <w:right w:val="single" w:sz="6" w:space="0" w:color="282A35"/>
            </w:tcBorders>
            <w:vAlign w:val="center"/>
            <w:hideMark/>
          </w:tcPr>
          <w:p w14:paraId="06BA4F12" w14:textId="77777777" w:rsidR="00301437" w:rsidRDefault="00301437" w:rsidP="00301437">
            <w:pPr>
              <w:rPr>
                <w:sz w:val="12"/>
                <w:szCs w:val="12"/>
              </w:rPr>
            </w:pPr>
            <w:r>
              <w:rPr>
                <w:sz w:val="12"/>
                <w:szCs w:val="12"/>
              </w:rPr>
              <w:t> </w:t>
            </w:r>
          </w:p>
        </w:tc>
        <w:tc>
          <w:tcPr>
            <w:tcW w:w="1119" w:type="dxa"/>
            <w:tcBorders>
              <w:top w:val="single" w:sz="6" w:space="0" w:color="282A35"/>
              <w:left w:val="single" w:sz="6" w:space="0" w:color="282A35"/>
              <w:bottom w:val="single" w:sz="6" w:space="0" w:color="282A35"/>
              <w:right w:val="single" w:sz="6" w:space="0" w:color="282A35"/>
            </w:tcBorders>
            <w:vAlign w:val="center"/>
            <w:hideMark/>
          </w:tcPr>
          <w:p w14:paraId="347821C8" w14:textId="77777777" w:rsidR="00301437" w:rsidRDefault="00301437" w:rsidP="00301437">
            <w:pPr>
              <w:rPr>
                <w:sz w:val="12"/>
                <w:szCs w:val="12"/>
              </w:rPr>
            </w:pPr>
            <w:r>
              <w:rPr>
                <w:sz w:val="12"/>
                <w:szCs w:val="12"/>
              </w:rPr>
              <w:t> </w:t>
            </w:r>
          </w:p>
        </w:tc>
        <w:tc>
          <w:tcPr>
            <w:tcW w:w="1120" w:type="dxa"/>
            <w:tcBorders>
              <w:top w:val="single" w:sz="6" w:space="0" w:color="282A35"/>
              <w:left w:val="single" w:sz="6" w:space="0" w:color="282A35"/>
              <w:bottom w:val="single" w:sz="6" w:space="0" w:color="282A35"/>
              <w:right w:val="single" w:sz="6" w:space="0" w:color="282A35"/>
            </w:tcBorders>
            <w:vAlign w:val="center"/>
            <w:hideMark/>
          </w:tcPr>
          <w:p w14:paraId="7FB4D0FE" w14:textId="77777777" w:rsidR="00301437" w:rsidRDefault="00301437" w:rsidP="00301437">
            <w:pPr>
              <w:rPr>
                <w:sz w:val="12"/>
                <w:szCs w:val="12"/>
              </w:rPr>
            </w:pPr>
            <w:r>
              <w:rPr>
                <w:sz w:val="12"/>
                <w:szCs w:val="12"/>
              </w:rPr>
              <w:t> </w:t>
            </w:r>
          </w:p>
        </w:tc>
      </w:tr>
    </w:tbl>
    <w:p w14:paraId="7ECFA6A1" w14:textId="7F387DBF" w:rsidR="00301437" w:rsidRDefault="00301437" w:rsidP="00301437">
      <w:pPr>
        <w:spacing w:before="300" w:after="300"/>
        <w:rPr>
          <w:rFonts w:ascii="Times New Roman" w:hAnsi="Times New Roman"/>
          <w:sz w:val="24"/>
          <w:szCs w:val="24"/>
        </w:rPr>
      </w:pPr>
    </w:p>
    <w:p w14:paraId="353D13FB" w14:textId="033446F3" w:rsidR="00301437" w:rsidRDefault="00301437" w:rsidP="00301437">
      <w:pPr>
        <w:spacing w:before="300" w:after="300"/>
        <w:rPr>
          <w:rFonts w:ascii="Times New Roman" w:hAnsi="Times New Roman"/>
          <w:sz w:val="24"/>
          <w:szCs w:val="24"/>
        </w:rPr>
      </w:pPr>
    </w:p>
    <w:p w14:paraId="079285B0" w14:textId="1B1F6744" w:rsidR="00301437" w:rsidRDefault="00301437" w:rsidP="00301437">
      <w:pPr>
        <w:spacing w:before="300" w:after="300"/>
        <w:rPr>
          <w:rFonts w:ascii="Times New Roman" w:hAnsi="Times New Roman"/>
          <w:sz w:val="24"/>
          <w:szCs w:val="24"/>
        </w:rPr>
      </w:pPr>
    </w:p>
    <w:p w14:paraId="1EC95A43" w14:textId="2D987A45" w:rsidR="00301437" w:rsidRDefault="00301437" w:rsidP="00301437">
      <w:pPr>
        <w:spacing w:before="300" w:after="300"/>
        <w:rPr>
          <w:rFonts w:ascii="Times New Roman" w:hAnsi="Times New Roman"/>
          <w:sz w:val="24"/>
          <w:szCs w:val="24"/>
        </w:rPr>
      </w:pPr>
    </w:p>
    <w:p w14:paraId="4D97748E" w14:textId="465F58B8" w:rsidR="00301437" w:rsidRDefault="00301437" w:rsidP="00301437">
      <w:pPr>
        <w:spacing w:before="300" w:after="300"/>
        <w:rPr>
          <w:rFonts w:ascii="Times New Roman" w:hAnsi="Times New Roman"/>
          <w:sz w:val="24"/>
          <w:szCs w:val="24"/>
        </w:rPr>
      </w:pPr>
    </w:p>
    <w:p w14:paraId="52DB6701" w14:textId="5AB71ADC" w:rsidR="00301437" w:rsidRDefault="00301437" w:rsidP="00301437">
      <w:pPr>
        <w:spacing w:before="300" w:after="300"/>
        <w:rPr>
          <w:rFonts w:ascii="Times New Roman" w:hAnsi="Times New Roman"/>
          <w:sz w:val="24"/>
          <w:szCs w:val="24"/>
        </w:rPr>
      </w:pPr>
    </w:p>
    <w:p w14:paraId="3D8E4316" w14:textId="15B082AE" w:rsidR="00301437" w:rsidRDefault="00301437" w:rsidP="00301437">
      <w:pPr>
        <w:spacing w:before="300" w:after="300"/>
        <w:rPr>
          <w:rFonts w:ascii="Times New Roman" w:hAnsi="Times New Roman"/>
          <w:sz w:val="24"/>
          <w:szCs w:val="24"/>
        </w:rPr>
      </w:pPr>
    </w:p>
    <w:p w14:paraId="2F91FEF7" w14:textId="0EEF1496" w:rsidR="00301437" w:rsidRDefault="00301437" w:rsidP="00301437">
      <w:pPr>
        <w:spacing w:before="300" w:after="300"/>
        <w:rPr>
          <w:rFonts w:ascii="Times New Roman" w:hAnsi="Times New Roman"/>
          <w:sz w:val="24"/>
          <w:szCs w:val="24"/>
        </w:rPr>
      </w:pPr>
    </w:p>
    <w:p w14:paraId="7E36D5E1" w14:textId="5B5B3EB1" w:rsidR="00301437" w:rsidRDefault="00301437" w:rsidP="00301437">
      <w:pPr>
        <w:spacing w:before="300" w:after="300"/>
        <w:rPr>
          <w:rFonts w:ascii="Times New Roman" w:hAnsi="Times New Roman"/>
          <w:sz w:val="24"/>
          <w:szCs w:val="24"/>
        </w:rPr>
      </w:pPr>
    </w:p>
    <w:p w14:paraId="5680FD5E" w14:textId="77777777" w:rsidR="00301437" w:rsidRDefault="00301437" w:rsidP="00301437">
      <w:pPr>
        <w:spacing w:before="300" w:after="300"/>
        <w:rPr>
          <w:rFonts w:ascii="Times New Roman" w:hAnsi="Times New Roman"/>
          <w:sz w:val="24"/>
          <w:szCs w:val="24"/>
        </w:rPr>
      </w:pPr>
    </w:p>
    <w:p w14:paraId="41839FE3" w14:textId="77777777" w:rsidR="00301437" w:rsidRDefault="00301437" w:rsidP="00301437">
      <w:pPr>
        <w:spacing w:before="300" w:after="300"/>
        <w:rPr>
          <w:rFonts w:ascii="Times New Roman" w:hAnsi="Times New Roman"/>
          <w:sz w:val="24"/>
          <w:szCs w:val="24"/>
        </w:rPr>
      </w:pPr>
    </w:p>
    <w:p w14:paraId="5089306B" w14:textId="77777777" w:rsidR="00301437" w:rsidRPr="005173A5" w:rsidRDefault="00301437" w:rsidP="005173A5">
      <w:pPr>
        <w:pStyle w:val="Heading3"/>
        <w:rPr>
          <w:b w:val="0"/>
          <w:bCs/>
          <w:szCs w:val="32"/>
        </w:rPr>
      </w:pPr>
      <w:bookmarkStart w:id="100" w:name="_Toc114175551"/>
      <w:r w:rsidRPr="005173A5">
        <w:rPr>
          <w:b w:val="0"/>
          <w:bCs/>
          <w:szCs w:val="32"/>
        </w:rPr>
        <w:lastRenderedPageBreak/>
        <w:t>HTML Table Headers</w:t>
      </w:r>
      <w:bookmarkEnd w:id="100"/>
    </w:p>
    <w:p w14:paraId="3A1364FE" w14:textId="77777777" w:rsidR="00301437" w:rsidRDefault="00301437" w:rsidP="00301437">
      <w:pPr>
        <w:shd w:val="clear" w:color="auto" w:fill="FFFFFF"/>
        <w:spacing w:before="288" w:after="288"/>
        <w:rPr>
          <w:rFonts w:ascii="Verdana" w:hAnsi="Verdana"/>
          <w:color w:val="000000"/>
          <w:sz w:val="23"/>
          <w:szCs w:val="23"/>
        </w:rPr>
      </w:pPr>
      <w:r>
        <w:rPr>
          <w:rFonts w:ascii="Verdana" w:hAnsi="Verdana"/>
          <w:color w:val="000000"/>
          <w:sz w:val="23"/>
          <w:szCs w:val="23"/>
        </w:rPr>
        <w:t>Table headers are defined with </w:t>
      </w:r>
      <w:proofErr w:type="spellStart"/>
      <w:r>
        <w:rPr>
          <w:rStyle w:val="Emphasis"/>
          <w:rFonts w:ascii="Consolas" w:hAnsi="Consolas"/>
          <w:color w:val="DC143C"/>
        </w:rPr>
        <w:t>th</w:t>
      </w:r>
      <w:proofErr w:type="spellEnd"/>
      <w:r>
        <w:rPr>
          <w:rFonts w:ascii="Verdana" w:hAnsi="Verdana"/>
          <w:color w:val="000000"/>
          <w:sz w:val="23"/>
          <w:szCs w:val="23"/>
        </w:rPr>
        <w:t> elements. Each </w:t>
      </w:r>
      <w:proofErr w:type="spellStart"/>
      <w:r>
        <w:rPr>
          <w:rStyle w:val="Emphasis"/>
          <w:rFonts w:ascii="Consolas" w:hAnsi="Consolas"/>
          <w:color w:val="DC143C"/>
        </w:rPr>
        <w:t>th</w:t>
      </w:r>
      <w:proofErr w:type="spellEnd"/>
      <w:r>
        <w:rPr>
          <w:rFonts w:ascii="Verdana" w:hAnsi="Verdana"/>
          <w:color w:val="000000"/>
          <w:sz w:val="23"/>
          <w:szCs w:val="23"/>
        </w:rPr>
        <w:t> element represents a table cell.</w:t>
      </w:r>
    </w:p>
    <w:p w14:paraId="253B71A5" w14:textId="77777777" w:rsidR="00301437" w:rsidRDefault="00301437" w:rsidP="00301437">
      <w:pPr>
        <w:shd w:val="clear" w:color="auto" w:fill="FFFFFF"/>
        <w:rPr>
          <w:rStyle w:val="tagnamecolor"/>
          <w:rFonts w:ascii="Consolas" w:hAnsi="Consolas"/>
          <w:color w:val="0000CD"/>
          <w:sz w:val="23"/>
          <w:szCs w:val="23"/>
        </w:rPr>
      </w:pPr>
    </w:p>
    <w:p w14:paraId="11F7C919" w14:textId="58007954" w:rsidR="00301437" w:rsidRDefault="00301437" w:rsidP="0030143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proofErr w:type="spellStart"/>
      <w:r>
        <w:rPr>
          <w:rFonts w:ascii="Consolas" w:hAnsi="Consolas"/>
          <w:color w:val="000000"/>
          <w:sz w:val="23"/>
          <w:szCs w:val="23"/>
        </w:rPr>
        <w:t>Firstname</w:t>
      </w:r>
      <w:proofErr w:type="spellEnd"/>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Lastname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Age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Jill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Smith</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Eve</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Jackson</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94</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p w14:paraId="31F39825" w14:textId="77777777" w:rsidR="00301437" w:rsidRDefault="00301437" w:rsidP="00301437">
      <w:pPr>
        <w:spacing w:before="300" w:after="300"/>
      </w:pPr>
    </w:p>
    <w:p w14:paraId="1F22942A" w14:textId="77777777" w:rsidR="00301437" w:rsidRDefault="00301437" w:rsidP="00301437">
      <w:pPr>
        <w:spacing w:before="300" w:after="300"/>
      </w:pPr>
    </w:p>
    <w:p w14:paraId="29EDE3CC" w14:textId="77777777" w:rsidR="00301437" w:rsidRDefault="00301437" w:rsidP="00301437">
      <w:pPr>
        <w:spacing w:before="300" w:after="300"/>
      </w:pPr>
    </w:p>
    <w:p w14:paraId="50CAC8E7" w14:textId="77777777" w:rsidR="00301437" w:rsidRDefault="00301437" w:rsidP="00301437">
      <w:pPr>
        <w:spacing w:before="300" w:after="300"/>
      </w:pPr>
    </w:p>
    <w:p w14:paraId="65BD1274" w14:textId="77777777" w:rsidR="00301437" w:rsidRDefault="00301437" w:rsidP="00301437">
      <w:pPr>
        <w:spacing w:before="300" w:after="300"/>
      </w:pPr>
    </w:p>
    <w:p w14:paraId="5C478AD5" w14:textId="77777777" w:rsidR="00301437" w:rsidRDefault="00301437" w:rsidP="00301437">
      <w:pPr>
        <w:spacing w:before="300" w:after="300"/>
      </w:pPr>
    </w:p>
    <w:p w14:paraId="5A53A4A3" w14:textId="77777777" w:rsidR="00301437" w:rsidRDefault="00301437" w:rsidP="00301437">
      <w:pPr>
        <w:spacing w:before="300" w:after="300"/>
      </w:pPr>
    </w:p>
    <w:p w14:paraId="636F5551" w14:textId="55DFDAE7" w:rsidR="00301437" w:rsidRDefault="008625FE" w:rsidP="00301437">
      <w:pPr>
        <w:spacing w:before="300" w:after="300"/>
        <w:rPr>
          <w:rFonts w:ascii="Times New Roman" w:hAnsi="Times New Roman"/>
          <w:sz w:val="24"/>
          <w:szCs w:val="24"/>
        </w:rPr>
      </w:pPr>
      <w:r>
        <w:pict w14:anchorId="0A89FB3D">
          <v:rect id="_x0000_i1037" style="width:0;height:0" o:hralign="center" o:hrstd="t" o:hrnoshade="t" o:hr="t" fillcolor="black" stroked="f"/>
        </w:pict>
      </w:r>
    </w:p>
    <w:p w14:paraId="4128F4AB" w14:textId="77777777" w:rsidR="00301437" w:rsidRPr="005173A5" w:rsidRDefault="00301437" w:rsidP="005173A5">
      <w:pPr>
        <w:pStyle w:val="Heading3"/>
        <w:rPr>
          <w:b w:val="0"/>
          <w:bCs/>
          <w:szCs w:val="32"/>
        </w:rPr>
      </w:pPr>
      <w:bookmarkStart w:id="101" w:name="_Toc114175552"/>
      <w:r w:rsidRPr="005173A5">
        <w:rPr>
          <w:b w:val="0"/>
          <w:bCs/>
          <w:szCs w:val="32"/>
        </w:rPr>
        <w:lastRenderedPageBreak/>
        <w:t>Vertical Table Headers</w:t>
      </w:r>
      <w:bookmarkEnd w:id="101"/>
    </w:p>
    <w:p w14:paraId="5B3F21B5" w14:textId="77777777" w:rsidR="00301437" w:rsidRDefault="00301437" w:rsidP="00301437">
      <w:pPr>
        <w:shd w:val="clear" w:color="auto" w:fill="FFFFFF"/>
        <w:spacing w:before="288" w:after="288"/>
        <w:rPr>
          <w:rFonts w:ascii="Verdana" w:hAnsi="Verdana"/>
          <w:color w:val="000000"/>
          <w:sz w:val="23"/>
          <w:szCs w:val="23"/>
        </w:rPr>
      </w:pPr>
      <w:r>
        <w:rPr>
          <w:rFonts w:ascii="Verdana" w:hAnsi="Verdana"/>
          <w:color w:val="000000"/>
          <w:sz w:val="23"/>
          <w:szCs w:val="23"/>
        </w:rPr>
        <w:t>To use the first column as table headers, define the first cell in each row as a </w:t>
      </w:r>
      <w:proofErr w:type="spellStart"/>
      <w:r>
        <w:rPr>
          <w:rStyle w:val="Emphasis"/>
          <w:rFonts w:ascii="Consolas" w:hAnsi="Consolas"/>
          <w:color w:val="DC143C"/>
        </w:rPr>
        <w:t>th</w:t>
      </w:r>
      <w:proofErr w:type="spellEnd"/>
      <w:r>
        <w:rPr>
          <w:rFonts w:ascii="Verdana" w:hAnsi="Verdana"/>
          <w:color w:val="000000"/>
          <w:sz w:val="23"/>
          <w:szCs w:val="23"/>
        </w:rPr>
        <w:t> element:</w:t>
      </w:r>
    </w:p>
    <w:p w14:paraId="45CC5F8E" w14:textId="77777777" w:rsidR="00301437" w:rsidRDefault="00301437" w:rsidP="0030143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proofErr w:type="spellStart"/>
      <w:r>
        <w:rPr>
          <w:rFonts w:ascii="Consolas" w:hAnsi="Consolas"/>
          <w:color w:val="000000"/>
          <w:sz w:val="23"/>
          <w:szCs w:val="23"/>
        </w:rPr>
        <w:t>Firstname</w:t>
      </w:r>
      <w:proofErr w:type="spellEnd"/>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Jill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Eve</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Lastname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Smith</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Jackson</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Age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94</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p w14:paraId="1913CEFC" w14:textId="77777777" w:rsidR="00301437" w:rsidRDefault="008625FE" w:rsidP="00301437">
      <w:pPr>
        <w:spacing w:before="300" w:after="300"/>
        <w:rPr>
          <w:rFonts w:ascii="Times New Roman" w:hAnsi="Times New Roman"/>
          <w:sz w:val="24"/>
          <w:szCs w:val="24"/>
        </w:rPr>
      </w:pPr>
      <w:r>
        <w:pict w14:anchorId="6A781518">
          <v:rect id="_x0000_i1038" style="width:0;height:0" o:hralign="center" o:hrstd="t" o:hrnoshade="t" o:hr="t" fillcolor="black" stroked="f"/>
        </w:pict>
      </w:r>
    </w:p>
    <w:p w14:paraId="27F86B12" w14:textId="770C87CD" w:rsidR="00301437" w:rsidRDefault="00301437" w:rsidP="00301437">
      <w:pPr>
        <w:shd w:val="clear" w:color="auto" w:fill="FFFFFF"/>
        <w:spacing w:before="300" w:after="300"/>
        <w:jc w:val="center"/>
        <w:rPr>
          <w:rFonts w:ascii="Verdana" w:hAnsi="Verdana"/>
          <w:color w:val="000000"/>
          <w:sz w:val="18"/>
          <w:szCs w:val="18"/>
        </w:rPr>
      </w:pPr>
    </w:p>
    <w:p w14:paraId="36C2B7B0" w14:textId="670DAA49" w:rsidR="00AC6A54" w:rsidRDefault="00AC6A54" w:rsidP="00301437">
      <w:pPr>
        <w:shd w:val="clear" w:color="auto" w:fill="FFFFFF"/>
        <w:spacing w:before="300" w:after="300"/>
        <w:jc w:val="center"/>
        <w:rPr>
          <w:rFonts w:ascii="Verdana" w:hAnsi="Verdana"/>
          <w:color w:val="000000"/>
          <w:sz w:val="18"/>
          <w:szCs w:val="18"/>
        </w:rPr>
      </w:pPr>
    </w:p>
    <w:p w14:paraId="124A9A13" w14:textId="77777777" w:rsidR="00AC6A54" w:rsidRDefault="00AC6A54" w:rsidP="00301437">
      <w:pPr>
        <w:shd w:val="clear" w:color="auto" w:fill="FFFFFF"/>
        <w:spacing w:before="300" w:after="300"/>
        <w:jc w:val="center"/>
        <w:rPr>
          <w:rFonts w:ascii="Verdana" w:hAnsi="Verdana"/>
          <w:color w:val="000000"/>
          <w:sz w:val="18"/>
          <w:szCs w:val="18"/>
        </w:rPr>
      </w:pPr>
    </w:p>
    <w:p w14:paraId="5F759C47" w14:textId="3DF92F7A" w:rsidR="00AC6A54" w:rsidRDefault="00AC6A54" w:rsidP="00301437">
      <w:pPr>
        <w:shd w:val="clear" w:color="auto" w:fill="FFFFFF"/>
        <w:spacing w:before="300" w:after="300"/>
        <w:jc w:val="center"/>
        <w:rPr>
          <w:rFonts w:ascii="Verdana" w:hAnsi="Verdana"/>
          <w:color w:val="000000"/>
          <w:sz w:val="18"/>
          <w:szCs w:val="18"/>
        </w:rPr>
      </w:pPr>
    </w:p>
    <w:p w14:paraId="1B9F3370" w14:textId="45851A8A" w:rsidR="00AC6A54" w:rsidRDefault="00AC6A54" w:rsidP="00301437">
      <w:pPr>
        <w:shd w:val="clear" w:color="auto" w:fill="FFFFFF"/>
        <w:spacing w:before="300" w:after="300"/>
        <w:jc w:val="center"/>
        <w:rPr>
          <w:rFonts w:ascii="Verdana" w:hAnsi="Verdana"/>
          <w:color w:val="000000"/>
          <w:sz w:val="18"/>
          <w:szCs w:val="18"/>
        </w:rPr>
      </w:pPr>
    </w:p>
    <w:p w14:paraId="1E580B95" w14:textId="32C118BD" w:rsidR="00AC6A54" w:rsidRDefault="00AC6A54" w:rsidP="00301437">
      <w:pPr>
        <w:shd w:val="clear" w:color="auto" w:fill="FFFFFF"/>
        <w:spacing w:before="300" w:after="300"/>
        <w:jc w:val="center"/>
        <w:rPr>
          <w:rFonts w:ascii="Verdana" w:hAnsi="Verdana"/>
          <w:color w:val="000000"/>
          <w:sz w:val="18"/>
          <w:szCs w:val="18"/>
        </w:rPr>
      </w:pPr>
    </w:p>
    <w:p w14:paraId="34DEDAAF" w14:textId="6478451D" w:rsidR="00AC6A54" w:rsidRDefault="00AC6A54" w:rsidP="00301437">
      <w:pPr>
        <w:shd w:val="clear" w:color="auto" w:fill="FFFFFF"/>
        <w:spacing w:before="300" w:after="300"/>
        <w:jc w:val="center"/>
        <w:rPr>
          <w:rFonts w:ascii="Verdana" w:hAnsi="Verdana"/>
          <w:color w:val="000000"/>
          <w:sz w:val="18"/>
          <w:szCs w:val="18"/>
        </w:rPr>
      </w:pPr>
    </w:p>
    <w:p w14:paraId="750045B2" w14:textId="267EA78A" w:rsidR="00AC6A54" w:rsidRDefault="00AC6A54" w:rsidP="00301437">
      <w:pPr>
        <w:shd w:val="clear" w:color="auto" w:fill="FFFFFF"/>
        <w:spacing w:before="300" w:after="300"/>
        <w:jc w:val="center"/>
        <w:rPr>
          <w:rFonts w:ascii="Verdana" w:hAnsi="Verdana"/>
          <w:color w:val="000000"/>
          <w:sz w:val="18"/>
          <w:szCs w:val="18"/>
        </w:rPr>
      </w:pPr>
    </w:p>
    <w:p w14:paraId="63EE25EF" w14:textId="77777777" w:rsidR="00AC6A54" w:rsidRDefault="00AC6A54" w:rsidP="00301437">
      <w:pPr>
        <w:shd w:val="clear" w:color="auto" w:fill="FFFFFF"/>
        <w:spacing w:before="300" w:after="300"/>
        <w:jc w:val="center"/>
        <w:rPr>
          <w:rFonts w:ascii="Verdana" w:hAnsi="Verdana"/>
          <w:color w:val="000000"/>
          <w:sz w:val="18"/>
          <w:szCs w:val="18"/>
        </w:rPr>
      </w:pPr>
    </w:p>
    <w:p w14:paraId="00305CFF" w14:textId="77777777" w:rsidR="00301437" w:rsidRDefault="008625FE" w:rsidP="00301437">
      <w:pPr>
        <w:spacing w:before="300" w:after="300"/>
        <w:rPr>
          <w:rFonts w:ascii="Times New Roman" w:hAnsi="Times New Roman"/>
          <w:sz w:val="24"/>
          <w:szCs w:val="24"/>
        </w:rPr>
      </w:pPr>
      <w:r>
        <w:pict w14:anchorId="1BCE33EE">
          <v:rect id="_x0000_i1039" style="width:0;height:0" o:hralign="center" o:hrstd="t" o:hrnoshade="t" o:hr="t" fillcolor="black" stroked="f"/>
        </w:pict>
      </w:r>
    </w:p>
    <w:p w14:paraId="5A6C52BD" w14:textId="77777777" w:rsidR="00301437" w:rsidRPr="005173A5" w:rsidRDefault="00301437" w:rsidP="005173A5">
      <w:pPr>
        <w:pStyle w:val="Heading3"/>
        <w:rPr>
          <w:b w:val="0"/>
          <w:bCs/>
          <w:szCs w:val="32"/>
        </w:rPr>
      </w:pPr>
      <w:bookmarkStart w:id="102" w:name="_Toc114175553"/>
      <w:r w:rsidRPr="005173A5">
        <w:rPr>
          <w:b w:val="0"/>
          <w:bCs/>
          <w:szCs w:val="32"/>
        </w:rPr>
        <w:lastRenderedPageBreak/>
        <w:t>Align Table Headers</w:t>
      </w:r>
      <w:bookmarkEnd w:id="102"/>
    </w:p>
    <w:p w14:paraId="08AF0E08" w14:textId="77777777" w:rsidR="00301437" w:rsidRDefault="00301437" w:rsidP="00301437">
      <w:pPr>
        <w:shd w:val="clear" w:color="auto" w:fill="FFFFFF"/>
        <w:spacing w:before="288" w:after="288"/>
        <w:rPr>
          <w:rFonts w:ascii="Verdana" w:hAnsi="Verdana"/>
          <w:color w:val="000000"/>
          <w:sz w:val="23"/>
          <w:szCs w:val="23"/>
        </w:rPr>
      </w:pPr>
      <w:r>
        <w:rPr>
          <w:rFonts w:ascii="Verdana" w:hAnsi="Verdana"/>
          <w:color w:val="000000"/>
          <w:sz w:val="23"/>
          <w:szCs w:val="23"/>
        </w:rPr>
        <w:t>By default, table headers are bold and centered:</w:t>
      </w:r>
    </w:p>
    <w:tbl>
      <w:tblPr>
        <w:tblW w:w="7632"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3160"/>
        <w:gridCol w:w="3069"/>
        <w:gridCol w:w="1403"/>
      </w:tblGrid>
      <w:tr w:rsidR="00301437" w14:paraId="46DD5DFF" w14:textId="77777777" w:rsidTr="00301437">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3EBA03F3" w14:textId="77777777" w:rsidR="00301437" w:rsidRDefault="00301437">
            <w:pPr>
              <w:jc w:val="center"/>
              <w:rPr>
                <w:rFonts w:ascii="Verdana" w:hAnsi="Verdana"/>
                <w:b/>
                <w:bCs/>
                <w:color w:val="000000"/>
                <w:sz w:val="23"/>
                <w:szCs w:val="23"/>
              </w:rPr>
            </w:pPr>
            <w:proofErr w:type="spellStart"/>
            <w:r>
              <w:rPr>
                <w:rFonts w:ascii="Verdana" w:hAnsi="Verdana"/>
                <w:b/>
                <w:bCs/>
                <w:color w:val="000000"/>
                <w:sz w:val="23"/>
                <w:szCs w:val="23"/>
              </w:rPr>
              <w:t>Firstname</w:t>
            </w:r>
            <w:proofErr w:type="spellEnd"/>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01366037" w14:textId="77777777" w:rsidR="00301437" w:rsidRDefault="00301437">
            <w:pPr>
              <w:jc w:val="center"/>
              <w:rPr>
                <w:rFonts w:ascii="Verdana" w:hAnsi="Verdana"/>
                <w:b/>
                <w:bCs/>
                <w:color w:val="000000"/>
                <w:sz w:val="23"/>
                <w:szCs w:val="23"/>
              </w:rPr>
            </w:pPr>
            <w:r>
              <w:rPr>
                <w:rFonts w:ascii="Verdana" w:hAnsi="Verdana"/>
                <w:b/>
                <w:bCs/>
                <w:color w:val="000000"/>
                <w:sz w:val="23"/>
                <w:szCs w:val="23"/>
              </w:rPr>
              <w:t>Lastname</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1E15D6C7" w14:textId="77777777" w:rsidR="00301437" w:rsidRDefault="00301437">
            <w:pPr>
              <w:jc w:val="center"/>
              <w:rPr>
                <w:rFonts w:ascii="Verdana" w:hAnsi="Verdana"/>
                <w:b/>
                <w:bCs/>
                <w:color w:val="000000"/>
                <w:sz w:val="23"/>
                <w:szCs w:val="23"/>
              </w:rPr>
            </w:pPr>
            <w:r>
              <w:rPr>
                <w:rFonts w:ascii="Verdana" w:hAnsi="Verdana"/>
                <w:b/>
                <w:bCs/>
                <w:color w:val="000000"/>
                <w:sz w:val="23"/>
                <w:szCs w:val="23"/>
              </w:rPr>
              <w:t>Age</w:t>
            </w:r>
          </w:p>
        </w:tc>
      </w:tr>
      <w:tr w:rsidR="00301437" w14:paraId="67623ADB" w14:textId="77777777" w:rsidTr="00301437">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356BCC7A" w14:textId="77777777" w:rsidR="00301437" w:rsidRDefault="00301437">
            <w:pPr>
              <w:rPr>
                <w:rFonts w:ascii="Verdana" w:hAnsi="Verdana"/>
                <w:color w:val="000000"/>
                <w:sz w:val="23"/>
                <w:szCs w:val="23"/>
              </w:rPr>
            </w:pPr>
            <w:r>
              <w:rPr>
                <w:rFonts w:ascii="Verdana" w:hAnsi="Verdana"/>
                <w:color w:val="000000"/>
                <w:sz w:val="23"/>
                <w:szCs w:val="23"/>
              </w:rPr>
              <w:t>Jill</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03903566" w14:textId="77777777" w:rsidR="00301437" w:rsidRDefault="00301437">
            <w:pPr>
              <w:rPr>
                <w:rFonts w:ascii="Verdana" w:hAnsi="Verdana"/>
                <w:color w:val="000000"/>
                <w:sz w:val="23"/>
                <w:szCs w:val="23"/>
              </w:rPr>
            </w:pPr>
            <w:r>
              <w:rPr>
                <w:rFonts w:ascii="Verdana" w:hAnsi="Verdana"/>
                <w:color w:val="000000"/>
                <w:sz w:val="23"/>
                <w:szCs w:val="23"/>
              </w:rPr>
              <w:t>Smith</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4E5D2BB2" w14:textId="77777777" w:rsidR="00301437" w:rsidRDefault="00301437">
            <w:pPr>
              <w:rPr>
                <w:rFonts w:ascii="Verdana" w:hAnsi="Verdana"/>
                <w:color w:val="000000"/>
                <w:sz w:val="23"/>
                <w:szCs w:val="23"/>
              </w:rPr>
            </w:pPr>
            <w:r>
              <w:rPr>
                <w:rFonts w:ascii="Verdana" w:hAnsi="Verdana"/>
                <w:color w:val="000000"/>
                <w:sz w:val="23"/>
                <w:szCs w:val="23"/>
              </w:rPr>
              <w:t>50</w:t>
            </w:r>
          </w:p>
        </w:tc>
      </w:tr>
      <w:tr w:rsidR="00301437" w14:paraId="6E3B982D" w14:textId="77777777" w:rsidTr="00301437">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3E78D2AD" w14:textId="77777777" w:rsidR="00301437" w:rsidRDefault="00301437">
            <w:pPr>
              <w:rPr>
                <w:rFonts w:ascii="Verdana" w:hAnsi="Verdana"/>
                <w:color w:val="000000"/>
                <w:sz w:val="23"/>
                <w:szCs w:val="23"/>
              </w:rPr>
            </w:pPr>
            <w:r>
              <w:rPr>
                <w:rFonts w:ascii="Verdana" w:hAnsi="Verdana"/>
                <w:color w:val="000000"/>
                <w:sz w:val="23"/>
                <w:szCs w:val="23"/>
              </w:rPr>
              <w:t>Eve</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3C371F00" w14:textId="77777777" w:rsidR="00301437" w:rsidRDefault="00301437">
            <w:pPr>
              <w:rPr>
                <w:rFonts w:ascii="Verdana" w:hAnsi="Verdana"/>
                <w:color w:val="000000"/>
                <w:sz w:val="23"/>
                <w:szCs w:val="23"/>
              </w:rPr>
            </w:pPr>
            <w:r>
              <w:rPr>
                <w:rFonts w:ascii="Verdana" w:hAnsi="Verdana"/>
                <w:color w:val="000000"/>
                <w:sz w:val="23"/>
                <w:szCs w:val="23"/>
              </w:rPr>
              <w:t>Jackson</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29AD08E9" w14:textId="77777777" w:rsidR="00301437" w:rsidRDefault="00301437">
            <w:pPr>
              <w:rPr>
                <w:rFonts w:ascii="Verdana" w:hAnsi="Verdana"/>
                <w:color w:val="000000"/>
                <w:sz w:val="23"/>
                <w:szCs w:val="23"/>
              </w:rPr>
            </w:pPr>
            <w:r>
              <w:rPr>
                <w:rFonts w:ascii="Verdana" w:hAnsi="Verdana"/>
                <w:color w:val="000000"/>
                <w:sz w:val="23"/>
                <w:szCs w:val="23"/>
              </w:rPr>
              <w:t>94</w:t>
            </w:r>
          </w:p>
        </w:tc>
      </w:tr>
    </w:tbl>
    <w:p w14:paraId="7F49E5C3" w14:textId="77777777" w:rsidR="00301437" w:rsidRDefault="00301437" w:rsidP="00301437">
      <w:pPr>
        <w:shd w:val="clear" w:color="auto" w:fill="FFFFFF"/>
        <w:spacing w:before="288" w:after="288"/>
        <w:rPr>
          <w:rFonts w:ascii="Verdana" w:hAnsi="Verdana"/>
          <w:color w:val="000000"/>
          <w:sz w:val="23"/>
          <w:szCs w:val="23"/>
        </w:rPr>
      </w:pPr>
      <w:r>
        <w:rPr>
          <w:rFonts w:ascii="Verdana" w:hAnsi="Verdana"/>
          <w:color w:val="000000"/>
          <w:sz w:val="23"/>
          <w:szCs w:val="23"/>
        </w:rPr>
        <w:t>To left-align the table headers, use the CSS </w:t>
      </w:r>
      <w:r>
        <w:rPr>
          <w:rStyle w:val="Emphasis"/>
          <w:rFonts w:ascii="Consolas" w:hAnsi="Consolas"/>
          <w:color w:val="DC143C"/>
        </w:rPr>
        <w:t>text-align</w:t>
      </w:r>
      <w:r>
        <w:rPr>
          <w:rFonts w:ascii="Verdana" w:hAnsi="Verdana"/>
          <w:color w:val="000000"/>
          <w:sz w:val="23"/>
          <w:szCs w:val="23"/>
        </w:rPr>
        <w:t> property:</w:t>
      </w:r>
    </w:p>
    <w:p w14:paraId="2423DE56" w14:textId="77777777" w:rsidR="00AC6A54" w:rsidRDefault="00AC6A54" w:rsidP="00301437">
      <w:pPr>
        <w:shd w:val="clear" w:color="auto" w:fill="FFFFFF"/>
        <w:rPr>
          <w:rStyle w:val="csspropertyvaluecolor"/>
          <w:rFonts w:ascii="Consolas" w:hAnsi="Consolas"/>
          <w:color w:val="A52A2A"/>
          <w:sz w:val="23"/>
          <w:szCs w:val="23"/>
        </w:rPr>
      </w:pPr>
    </w:p>
    <w:p w14:paraId="18867305" w14:textId="4AAB2E81" w:rsidR="00301437" w:rsidRDefault="00301437" w:rsidP="00AC6A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proofErr w:type="spellStart"/>
      <w:r>
        <w:rPr>
          <w:rStyle w:val="csspropertyvaluecolor"/>
          <w:rFonts w:ascii="Consolas" w:hAnsi="Consolas"/>
          <w:color w:val="A52A2A"/>
          <w:sz w:val="23"/>
          <w:szCs w:val="23"/>
        </w:rPr>
        <w:t>th</w:t>
      </w:r>
      <w:proofErr w:type="spellEnd"/>
      <w:r>
        <w:rPr>
          <w:rStyle w:val="csspropertyvaluecolor"/>
          <w:rFonts w:ascii="Consolas" w:hAnsi="Consolas"/>
          <w:color w:val="A52A2A"/>
          <w:sz w:val="23"/>
          <w:szCs w:val="23"/>
        </w:rPr>
        <w:t>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text-align</w:t>
      </w:r>
      <w:r>
        <w:rPr>
          <w:rFonts w:ascii="Consolas" w:hAnsi="Consolas"/>
          <w:color w:val="000000"/>
          <w:sz w:val="23"/>
          <w:szCs w:val="23"/>
        </w:rPr>
        <w:t>:</w:t>
      </w:r>
      <w:r>
        <w:rPr>
          <w:rStyle w:val="csspropertycolor"/>
          <w:rFonts w:ascii="Consolas" w:hAnsi="Consolas"/>
          <w:color w:val="0000CD"/>
          <w:sz w:val="23"/>
          <w:szCs w:val="23"/>
        </w:rPr>
        <w:t> left</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p>
    <w:p w14:paraId="42DF9A40" w14:textId="40CC9070" w:rsidR="00301437" w:rsidRDefault="00301437" w:rsidP="00301437">
      <w:pPr>
        <w:spacing w:before="300" w:after="300"/>
      </w:pPr>
    </w:p>
    <w:p w14:paraId="02CDE57E" w14:textId="2FE9CD38" w:rsidR="00AC6A54" w:rsidRDefault="00AC6A54" w:rsidP="00301437">
      <w:pPr>
        <w:spacing w:before="300" w:after="300"/>
      </w:pPr>
    </w:p>
    <w:p w14:paraId="3772AAE6" w14:textId="451303F5" w:rsidR="00AC6A54" w:rsidRDefault="00AC6A54" w:rsidP="00301437">
      <w:pPr>
        <w:spacing w:before="300" w:after="300"/>
      </w:pPr>
    </w:p>
    <w:p w14:paraId="058BB602" w14:textId="5BD222B2" w:rsidR="00AC6A54" w:rsidRDefault="00AC6A54" w:rsidP="00301437">
      <w:pPr>
        <w:spacing w:before="300" w:after="300"/>
      </w:pPr>
    </w:p>
    <w:p w14:paraId="2789FACE" w14:textId="73677924" w:rsidR="00AC6A54" w:rsidRDefault="00AC6A54" w:rsidP="00301437">
      <w:pPr>
        <w:spacing w:before="300" w:after="300"/>
      </w:pPr>
    </w:p>
    <w:p w14:paraId="639F3EC8" w14:textId="6F385D4A" w:rsidR="00AC6A54" w:rsidRDefault="00AC6A54" w:rsidP="00301437">
      <w:pPr>
        <w:spacing w:before="300" w:after="300"/>
      </w:pPr>
    </w:p>
    <w:p w14:paraId="605FC988" w14:textId="55C344BD" w:rsidR="00AC6A54" w:rsidRDefault="00AC6A54" w:rsidP="00301437">
      <w:pPr>
        <w:spacing w:before="300" w:after="300"/>
      </w:pPr>
    </w:p>
    <w:p w14:paraId="3F30FACD" w14:textId="551252C7" w:rsidR="00AC6A54" w:rsidRDefault="00AC6A54" w:rsidP="00301437">
      <w:pPr>
        <w:spacing w:before="300" w:after="300"/>
      </w:pPr>
    </w:p>
    <w:p w14:paraId="3AFE80FF" w14:textId="50A79545" w:rsidR="00AC6A54" w:rsidRDefault="00AC6A54" w:rsidP="00301437">
      <w:pPr>
        <w:spacing w:before="300" w:after="300"/>
      </w:pPr>
    </w:p>
    <w:p w14:paraId="481661B7" w14:textId="1DAF87AB" w:rsidR="00AC6A54" w:rsidRDefault="00AC6A54" w:rsidP="00301437">
      <w:pPr>
        <w:spacing w:before="300" w:after="300"/>
      </w:pPr>
    </w:p>
    <w:p w14:paraId="71F46AF5" w14:textId="77777777" w:rsidR="00AC6A54" w:rsidRDefault="00AC6A54" w:rsidP="005173A5">
      <w:pPr>
        <w:spacing w:before="300" w:after="300"/>
        <w:jc w:val="center"/>
        <w:rPr>
          <w:rFonts w:ascii="Times New Roman" w:hAnsi="Times New Roman"/>
          <w:sz w:val="24"/>
          <w:szCs w:val="24"/>
        </w:rPr>
      </w:pPr>
    </w:p>
    <w:p w14:paraId="172D5E26" w14:textId="77777777" w:rsidR="00301437" w:rsidRPr="005173A5" w:rsidRDefault="00301437" w:rsidP="005173A5">
      <w:pPr>
        <w:pStyle w:val="Heading3"/>
        <w:rPr>
          <w:b w:val="0"/>
          <w:bCs/>
          <w:szCs w:val="32"/>
        </w:rPr>
      </w:pPr>
      <w:bookmarkStart w:id="103" w:name="_Toc114175554"/>
      <w:r w:rsidRPr="005173A5">
        <w:rPr>
          <w:b w:val="0"/>
          <w:bCs/>
          <w:szCs w:val="32"/>
        </w:rPr>
        <w:lastRenderedPageBreak/>
        <w:t>Header for Multiple Columns</w:t>
      </w:r>
      <w:bookmarkEnd w:id="103"/>
    </w:p>
    <w:p w14:paraId="42818390" w14:textId="77777777" w:rsidR="00301437" w:rsidRDefault="00301437" w:rsidP="00301437">
      <w:pPr>
        <w:shd w:val="clear" w:color="auto" w:fill="FFFFFF"/>
        <w:spacing w:before="288" w:after="288"/>
        <w:rPr>
          <w:rFonts w:ascii="Verdana" w:hAnsi="Verdana"/>
          <w:color w:val="000000"/>
          <w:sz w:val="23"/>
          <w:szCs w:val="23"/>
        </w:rPr>
      </w:pPr>
      <w:r>
        <w:rPr>
          <w:rFonts w:ascii="Verdana" w:hAnsi="Verdana"/>
          <w:color w:val="000000"/>
          <w:sz w:val="23"/>
          <w:szCs w:val="23"/>
        </w:rPr>
        <w:t>You can have a header that spans over two or more columns.</w:t>
      </w:r>
    </w:p>
    <w:tbl>
      <w:tblPr>
        <w:tblW w:w="7632"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1916"/>
        <w:gridCol w:w="3550"/>
        <w:gridCol w:w="2166"/>
      </w:tblGrid>
      <w:tr w:rsidR="00301437" w14:paraId="3028EF46" w14:textId="77777777" w:rsidTr="00301437">
        <w:tc>
          <w:tcPr>
            <w:tcW w:w="0" w:type="auto"/>
            <w:gridSpan w:val="2"/>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7DA10825" w14:textId="77777777" w:rsidR="00301437" w:rsidRDefault="00301437">
            <w:pPr>
              <w:jc w:val="center"/>
              <w:rPr>
                <w:rFonts w:ascii="Verdana" w:hAnsi="Verdana"/>
                <w:b/>
                <w:bCs/>
                <w:color w:val="000000"/>
                <w:sz w:val="23"/>
                <w:szCs w:val="23"/>
              </w:rPr>
            </w:pPr>
            <w:r>
              <w:rPr>
                <w:rFonts w:ascii="Verdana" w:hAnsi="Verdana"/>
                <w:b/>
                <w:bCs/>
                <w:color w:val="000000"/>
                <w:sz w:val="23"/>
                <w:szCs w:val="23"/>
              </w:rPr>
              <w:t>Name</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25C275AB" w14:textId="77777777" w:rsidR="00301437" w:rsidRDefault="00301437">
            <w:pPr>
              <w:jc w:val="center"/>
              <w:rPr>
                <w:rFonts w:ascii="Verdana" w:hAnsi="Verdana"/>
                <w:b/>
                <w:bCs/>
                <w:color w:val="000000"/>
                <w:sz w:val="23"/>
                <w:szCs w:val="23"/>
              </w:rPr>
            </w:pPr>
            <w:r>
              <w:rPr>
                <w:rFonts w:ascii="Verdana" w:hAnsi="Verdana"/>
                <w:b/>
                <w:bCs/>
                <w:color w:val="000000"/>
                <w:sz w:val="23"/>
                <w:szCs w:val="23"/>
              </w:rPr>
              <w:t>Age</w:t>
            </w:r>
          </w:p>
        </w:tc>
      </w:tr>
      <w:tr w:rsidR="00301437" w14:paraId="4E7EEDF8" w14:textId="77777777" w:rsidTr="00301437">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2D701537" w14:textId="77777777" w:rsidR="00301437" w:rsidRDefault="00301437">
            <w:pPr>
              <w:rPr>
                <w:rFonts w:ascii="Verdana" w:hAnsi="Verdana"/>
                <w:color w:val="000000"/>
                <w:sz w:val="23"/>
                <w:szCs w:val="23"/>
              </w:rPr>
            </w:pPr>
            <w:r>
              <w:rPr>
                <w:rFonts w:ascii="Verdana" w:hAnsi="Verdana"/>
                <w:color w:val="000000"/>
                <w:sz w:val="23"/>
                <w:szCs w:val="23"/>
              </w:rPr>
              <w:t>Jill</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3FEAAF14" w14:textId="77777777" w:rsidR="00301437" w:rsidRDefault="00301437">
            <w:pPr>
              <w:rPr>
                <w:rFonts w:ascii="Verdana" w:hAnsi="Verdana"/>
                <w:color w:val="000000"/>
                <w:sz w:val="23"/>
                <w:szCs w:val="23"/>
              </w:rPr>
            </w:pPr>
            <w:r>
              <w:rPr>
                <w:rFonts w:ascii="Verdana" w:hAnsi="Verdana"/>
                <w:color w:val="000000"/>
                <w:sz w:val="23"/>
                <w:szCs w:val="23"/>
              </w:rPr>
              <w:t>Smith</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294B72C6" w14:textId="77777777" w:rsidR="00301437" w:rsidRDefault="00301437">
            <w:pPr>
              <w:rPr>
                <w:rFonts w:ascii="Verdana" w:hAnsi="Verdana"/>
                <w:color w:val="000000"/>
                <w:sz w:val="23"/>
                <w:szCs w:val="23"/>
              </w:rPr>
            </w:pPr>
            <w:r>
              <w:rPr>
                <w:rFonts w:ascii="Verdana" w:hAnsi="Verdana"/>
                <w:color w:val="000000"/>
                <w:sz w:val="23"/>
                <w:szCs w:val="23"/>
              </w:rPr>
              <w:t>50</w:t>
            </w:r>
          </w:p>
        </w:tc>
      </w:tr>
      <w:tr w:rsidR="00301437" w14:paraId="7C7D008B" w14:textId="77777777" w:rsidTr="00301437">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767C2D57" w14:textId="77777777" w:rsidR="00301437" w:rsidRDefault="00301437">
            <w:pPr>
              <w:rPr>
                <w:rFonts w:ascii="Verdana" w:hAnsi="Verdana"/>
                <w:color w:val="000000"/>
                <w:sz w:val="23"/>
                <w:szCs w:val="23"/>
              </w:rPr>
            </w:pPr>
            <w:r>
              <w:rPr>
                <w:rFonts w:ascii="Verdana" w:hAnsi="Verdana"/>
                <w:color w:val="000000"/>
                <w:sz w:val="23"/>
                <w:szCs w:val="23"/>
              </w:rPr>
              <w:t>Eve</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14E4522D" w14:textId="77777777" w:rsidR="00301437" w:rsidRDefault="00301437">
            <w:pPr>
              <w:rPr>
                <w:rFonts w:ascii="Verdana" w:hAnsi="Verdana"/>
                <w:color w:val="000000"/>
                <w:sz w:val="23"/>
                <w:szCs w:val="23"/>
              </w:rPr>
            </w:pPr>
            <w:r>
              <w:rPr>
                <w:rFonts w:ascii="Verdana" w:hAnsi="Verdana"/>
                <w:color w:val="000000"/>
                <w:sz w:val="23"/>
                <w:szCs w:val="23"/>
              </w:rPr>
              <w:t>Jackson</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16314DA9" w14:textId="77777777" w:rsidR="00301437" w:rsidRDefault="00301437">
            <w:pPr>
              <w:rPr>
                <w:rFonts w:ascii="Verdana" w:hAnsi="Verdana"/>
                <w:color w:val="000000"/>
                <w:sz w:val="23"/>
                <w:szCs w:val="23"/>
              </w:rPr>
            </w:pPr>
            <w:r>
              <w:rPr>
                <w:rFonts w:ascii="Verdana" w:hAnsi="Verdana"/>
                <w:color w:val="000000"/>
                <w:sz w:val="23"/>
                <w:szCs w:val="23"/>
              </w:rPr>
              <w:t>94</w:t>
            </w:r>
          </w:p>
        </w:tc>
      </w:tr>
    </w:tbl>
    <w:p w14:paraId="628ABE85" w14:textId="77777777" w:rsidR="00301437" w:rsidRDefault="00301437" w:rsidP="00301437">
      <w:pPr>
        <w:shd w:val="clear" w:color="auto" w:fill="FFFFFF"/>
        <w:spacing w:before="288" w:after="288"/>
        <w:rPr>
          <w:rFonts w:ascii="Verdana" w:hAnsi="Verdana"/>
          <w:color w:val="000000"/>
          <w:sz w:val="23"/>
          <w:szCs w:val="23"/>
        </w:rPr>
      </w:pPr>
      <w:r>
        <w:rPr>
          <w:rFonts w:ascii="Verdana" w:hAnsi="Verdana"/>
          <w:color w:val="000000"/>
          <w:sz w:val="23"/>
          <w:szCs w:val="23"/>
        </w:rPr>
        <w:t>To do this, use the </w:t>
      </w:r>
      <w:proofErr w:type="spellStart"/>
      <w:r>
        <w:rPr>
          <w:rStyle w:val="Emphasis"/>
          <w:rFonts w:ascii="Consolas" w:hAnsi="Consolas"/>
          <w:color w:val="DC143C"/>
        </w:rPr>
        <w:t>colspan</w:t>
      </w:r>
      <w:proofErr w:type="spellEnd"/>
      <w:r>
        <w:rPr>
          <w:rFonts w:ascii="Verdana" w:hAnsi="Verdana"/>
          <w:color w:val="000000"/>
          <w:sz w:val="23"/>
          <w:szCs w:val="23"/>
        </w:rPr>
        <w:t> attribute on the </w:t>
      </w:r>
      <w:r>
        <w:rPr>
          <w:rStyle w:val="Emphasis"/>
          <w:rFonts w:ascii="Consolas" w:hAnsi="Consolas"/>
          <w:color w:val="DC143C"/>
        </w:rPr>
        <w:t>&lt;</w:t>
      </w:r>
      <w:proofErr w:type="spellStart"/>
      <w:r>
        <w:rPr>
          <w:rStyle w:val="Emphasis"/>
          <w:rFonts w:ascii="Consolas" w:hAnsi="Consolas"/>
          <w:color w:val="DC143C"/>
        </w:rPr>
        <w:t>th</w:t>
      </w:r>
      <w:proofErr w:type="spellEnd"/>
      <w:r>
        <w:rPr>
          <w:rStyle w:val="Emphasis"/>
          <w:rFonts w:ascii="Consolas" w:hAnsi="Consolas"/>
          <w:color w:val="DC143C"/>
        </w:rPr>
        <w:t>&gt;</w:t>
      </w:r>
      <w:r>
        <w:rPr>
          <w:rFonts w:ascii="Verdana" w:hAnsi="Verdana"/>
          <w:color w:val="000000"/>
          <w:sz w:val="23"/>
          <w:szCs w:val="23"/>
        </w:rPr>
        <w:t> element:</w:t>
      </w:r>
    </w:p>
    <w:p w14:paraId="630324A6" w14:textId="77777777" w:rsidR="00301437" w:rsidRDefault="00301437" w:rsidP="00AC6A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colspan</w:t>
      </w:r>
      <w:proofErr w:type="spellEnd"/>
      <w:r>
        <w:rPr>
          <w:rStyle w:val="colorh1"/>
          <w:rFonts w:ascii="Consolas" w:hAnsi="Consolas"/>
          <w:color w:val="0000CD"/>
          <w:sz w:val="23"/>
          <w:szCs w:val="23"/>
        </w:rPr>
        <w:t>="2"</w:t>
      </w:r>
      <w:r>
        <w:rPr>
          <w:rStyle w:val="tagnamecolor"/>
          <w:rFonts w:ascii="Consolas" w:hAnsi="Consolas"/>
          <w:color w:val="0000CD"/>
          <w:sz w:val="23"/>
          <w:szCs w:val="23"/>
        </w:rPr>
        <w:t>&gt;</w:t>
      </w:r>
      <w:r>
        <w:rPr>
          <w:rFonts w:ascii="Consolas" w:hAnsi="Consolas"/>
          <w:color w:val="000000"/>
          <w:sz w:val="23"/>
          <w:szCs w:val="23"/>
        </w:rPr>
        <w:t>Name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Age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Jill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Smith</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Eve</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Jackson</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94</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p w14:paraId="64D2D861" w14:textId="77777777" w:rsidR="008E46F3" w:rsidRDefault="008E46F3" w:rsidP="00301437">
      <w:pPr>
        <w:spacing w:before="300" w:after="300"/>
      </w:pPr>
    </w:p>
    <w:p w14:paraId="008D165F" w14:textId="77777777" w:rsidR="008E46F3" w:rsidRDefault="008E46F3" w:rsidP="00301437">
      <w:pPr>
        <w:spacing w:before="300" w:after="300"/>
      </w:pPr>
    </w:p>
    <w:p w14:paraId="75B351FE" w14:textId="77777777" w:rsidR="008E46F3" w:rsidRDefault="008E46F3" w:rsidP="00301437">
      <w:pPr>
        <w:spacing w:before="300" w:after="300"/>
      </w:pPr>
    </w:p>
    <w:p w14:paraId="4D6F99F6" w14:textId="77777777" w:rsidR="008E46F3" w:rsidRDefault="008E46F3" w:rsidP="00301437">
      <w:pPr>
        <w:spacing w:before="300" w:after="300"/>
      </w:pPr>
    </w:p>
    <w:p w14:paraId="3DB0A190" w14:textId="4D7241B7" w:rsidR="00301437" w:rsidRDefault="008625FE" w:rsidP="00301437">
      <w:pPr>
        <w:spacing w:before="300" w:after="300"/>
        <w:rPr>
          <w:rFonts w:ascii="Times New Roman" w:hAnsi="Times New Roman"/>
          <w:sz w:val="24"/>
          <w:szCs w:val="24"/>
        </w:rPr>
      </w:pPr>
      <w:r>
        <w:pict w14:anchorId="48962BEB">
          <v:rect id="_x0000_i1040" style="width:0;height:0" o:hralign="center" o:hrstd="t" o:hrnoshade="t" o:hr="t" fillcolor="black" stroked="f"/>
        </w:pict>
      </w:r>
    </w:p>
    <w:p w14:paraId="3C32F352" w14:textId="77777777" w:rsidR="00301437" w:rsidRPr="005173A5" w:rsidRDefault="00301437" w:rsidP="005173A5">
      <w:pPr>
        <w:pStyle w:val="Heading3"/>
        <w:rPr>
          <w:b w:val="0"/>
          <w:bCs/>
          <w:szCs w:val="32"/>
        </w:rPr>
      </w:pPr>
      <w:bookmarkStart w:id="104" w:name="_Toc114175555"/>
      <w:r w:rsidRPr="005173A5">
        <w:rPr>
          <w:b w:val="0"/>
          <w:bCs/>
          <w:szCs w:val="32"/>
        </w:rPr>
        <w:lastRenderedPageBreak/>
        <w:t>Table Caption</w:t>
      </w:r>
      <w:bookmarkEnd w:id="104"/>
    </w:p>
    <w:p w14:paraId="09AD6636" w14:textId="77777777" w:rsidR="00301437" w:rsidRDefault="00301437" w:rsidP="00301437">
      <w:pPr>
        <w:shd w:val="clear" w:color="auto" w:fill="FFFFFF"/>
        <w:spacing w:before="288" w:after="288"/>
        <w:rPr>
          <w:rFonts w:ascii="Verdana" w:hAnsi="Verdana"/>
          <w:color w:val="000000"/>
          <w:sz w:val="23"/>
          <w:szCs w:val="23"/>
        </w:rPr>
      </w:pPr>
      <w:r>
        <w:rPr>
          <w:rFonts w:ascii="Verdana" w:hAnsi="Verdana"/>
          <w:color w:val="000000"/>
          <w:sz w:val="23"/>
          <w:szCs w:val="23"/>
        </w:rPr>
        <w:t>You can add a caption that serves as a heading for the entire table.</w:t>
      </w:r>
    </w:p>
    <w:tbl>
      <w:tblPr>
        <w:tblW w:w="7632" w:type="dxa"/>
        <w:tblBorders>
          <w:top w:val="single" w:sz="6" w:space="0" w:color="282A35"/>
          <w:left w:val="single" w:sz="6" w:space="0" w:color="282A35"/>
          <w:bottom w:val="single" w:sz="6" w:space="0" w:color="282A35"/>
          <w:right w:val="single" w:sz="6" w:space="0" w:color="282A35"/>
        </w:tblBorders>
        <w:shd w:val="clear" w:color="auto" w:fill="FFFFFF"/>
        <w:tblCellMar>
          <w:top w:w="15" w:type="dxa"/>
          <w:left w:w="15" w:type="dxa"/>
          <w:bottom w:w="15" w:type="dxa"/>
          <w:right w:w="15" w:type="dxa"/>
        </w:tblCellMar>
        <w:tblLook w:val="04A0" w:firstRow="1" w:lastRow="0" w:firstColumn="1" w:lastColumn="0" w:noHBand="0" w:noVBand="1"/>
      </w:tblPr>
      <w:tblGrid>
        <w:gridCol w:w="3852"/>
        <w:gridCol w:w="3780"/>
      </w:tblGrid>
      <w:tr w:rsidR="00301437" w14:paraId="3F9ABABC" w14:textId="77777777" w:rsidTr="00301437">
        <w:tc>
          <w:tcPr>
            <w:tcW w:w="0" w:type="auto"/>
            <w:gridSpan w:val="2"/>
            <w:tcBorders>
              <w:top w:val="nil"/>
              <w:left w:val="nil"/>
              <w:bottom w:val="nil"/>
              <w:right w:val="nil"/>
            </w:tcBorders>
            <w:shd w:val="clear" w:color="auto" w:fill="FFFFFF"/>
            <w:tcMar>
              <w:top w:w="75" w:type="dxa"/>
              <w:left w:w="75" w:type="dxa"/>
              <w:bottom w:w="75" w:type="dxa"/>
              <w:right w:w="75" w:type="dxa"/>
            </w:tcMar>
            <w:vAlign w:val="center"/>
            <w:hideMark/>
          </w:tcPr>
          <w:p w14:paraId="5C36DBCA" w14:textId="77777777" w:rsidR="00301437" w:rsidRDefault="00301437">
            <w:pPr>
              <w:jc w:val="center"/>
              <w:rPr>
                <w:rFonts w:ascii="Verdana" w:hAnsi="Verdana"/>
                <w:color w:val="000000"/>
                <w:sz w:val="23"/>
                <w:szCs w:val="23"/>
              </w:rPr>
            </w:pPr>
            <w:r>
              <w:rPr>
                <w:rFonts w:ascii="Verdana" w:hAnsi="Verdana"/>
                <w:color w:val="000000"/>
                <w:sz w:val="23"/>
                <w:szCs w:val="23"/>
              </w:rPr>
              <w:t>Monthly savings</w:t>
            </w:r>
          </w:p>
        </w:tc>
      </w:tr>
      <w:tr w:rsidR="00301437" w14:paraId="58127C93" w14:textId="77777777" w:rsidTr="00301437">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2DFA9CC8" w14:textId="77777777" w:rsidR="00301437" w:rsidRDefault="00301437">
            <w:pPr>
              <w:jc w:val="center"/>
              <w:rPr>
                <w:rFonts w:ascii="Verdana" w:hAnsi="Verdana"/>
                <w:b/>
                <w:bCs/>
                <w:color w:val="000000"/>
                <w:sz w:val="23"/>
                <w:szCs w:val="23"/>
              </w:rPr>
            </w:pPr>
            <w:r>
              <w:rPr>
                <w:rFonts w:ascii="Verdana" w:hAnsi="Verdana"/>
                <w:b/>
                <w:bCs/>
                <w:color w:val="000000"/>
                <w:sz w:val="23"/>
                <w:szCs w:val="23"/>
              </w:rPr>
              <w:t>Month</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025D805F" w14:textId="77777777" w:rsidR="00301437" w:rsidRDefault="00301437">
            <w:pPr>
              <w:jc w:val="center"/>
              <w:rPr>
                <w:rFonts w:ascii="Verdana" w:hAnsi="Verdana"/>
                <w:b/>
                <w:bCs/>
                <w:color w:val="000000"/>
                <w:sz w:val="23"/>
                <w:szCs w:val="23"/>
              </w:rPr>
            </w:pPr>
            <w:r>
              <w:rPr>
                <w:rFonts w:ascii="Verdana" w:hAnsi="Verdana"/>
                <w:b/>
                <w:bCs/>
                <w:color w:val="000000"/>
                <w:sz w:val="23"/>
                <w:szCs w:val="23"/>
              </w:rPr>
              <w:t>Savings</w:t>
            </w:r>
          </w:p>
        </w:tc>
      </w:tr>
      <w:tr w:rsidR="00301437" w14:paraId="4D152DE7" w14:textId="77777777" w:rsidTr="00301437">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5841F8DB" w14:textId="77777777" w:rsidR="00301437" w:rsidRDefault="00301437">
            <w:pPr>
              <w:rPr>
                <w:rFonts w:ascii="Verdana" w:hAnsi="Verdana"/>
                <w:color w:val="000000"/>
                <w:sz w:val="23"/>
                <w:szCs w:val="23"/>
              </w:rPr>
            </w:pPr>
            <w:r>
              <w:rPr>
                <w:rFonts w:ascii="Verdana" w:hAnsi="Verdana"/>
                <w:color w:val="000000"/>
                <w:sz w:val="23"/>
                <w:szCs w:val="23"/>
              </w:rPr>
              <w:t>January</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75F4D826" w14:textId="77777777" w:rsidR="00301437" w:rsidRDefault="00301437">
            <w:pPr>
              <w:rPr>
                <w:rFonts w:ascii="Verdana" w:hAnsi="Verdana"/>
                <w:color w:val="000000"/>
                <w:sz w:val="23"/>
                <w:szCs w:val="23"/>
              </w:rPr>
            </w:pPr>
            <w:r>
              <w:rPr>
                <w:rFonts w:ascii="Verdana" w:hAnsi="Verdana"/>
                <w:color w:val="000000"/>
                <w:sz w:val="23"/>
                <w:szCs w:val="23"/>
              </w:rPr>
              <w:t>$100</w:t>
            </w:r>
          </w:p>
        </w:tc>
      </w:tr>
      <w:tr w:rsidR="00301437" w14:paraId="31D55213" w14:textId="77777777" w:rsidTr="00301437">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408ED9C0" w14:textId="77777777" w:rsidR="00301437" w:rsidRDefault="00301437">
            <w:pPr>
              <w:rPr>
                <w:rFonts w:ascii="Verdana" w:hAnsi="Verdana"/>
                <w:color w:val="000000"/>
                <w:sz w:val="23"/>
                <w:szCs w:val="23"/>
              </w:rPr>
            </w:pPr>
            <w:r>
              <w:rPr>
                <w:rFonts w:ascii="Verdana" w:hAnsi="Verdana"/>
                <w:color w:val="000000"/>
                <w:sz w:val="23"/>
                <w:szCs w:val="23"/>
              </w:rPr>
              <w:t>February</w:t>
            </w:r>
          </w:p>
        </w:tc>
        <w:tc>
          <w:tcPr>
            <w:tcW w:w="0" w:type="auto"/>
            <w:tcBorders>
              <w:top w:val="single" w:sz="6" w:space="0" w:color="282A35"/>
              <w:left w:val="single" w:sz="6" w:space="0" w:color="282A35"/>
              <w:bottom w:val="single" w:sz="6" w:space="0" w:color="282A35"/>
              <w:right w:val="single" w:sz="6" w:space="0" w:color="282A35"/>
            </w:tcBorders>
            <w:shd w:val="clear" w:color="auto" w:fill="FFFFFF"/>
            <w:tcMar>
              <w:top w:w="75" w:type="dxa"/>
              <w:left w:w="75" w:type="dxa"/>
              <w:bottom w:w="75" w:type="dxa"/>
              <w:right w:w="75" w:type="dxa"/>
            </w:tcMar>
            <w:vAlign w:val="center"/>
            <w:hideMark/>
          </w:tcPr>
          <w:p w14:paraId="434464A1" w14:textId="77777777" w:rsidR="00301437" w:rsidRDefault="00301437">
            <w:pPr>
              <w:rPr>
                <w:rFonts w:ascii="Verdana" w:hAnsi="Verdana"/>
                <w:color w:val="000000"/>
                <w:sz w:val="23"/>
                <w:szCs w:val="23"/>
              </w:rPr>
            </w:pPr>
            <w:r>
              <w:rPr>
                <w:rFonts w:ascii="Verdana" w:hAnsi="Verdana"/>
                <w:color w:val="000000"/>
                <w:sz w:val="23"/>
                <w:szCs w:val="23"/>
              </w:rPr>
              <w:t>$50</w:t>
            </w:r>
          </w:p>
        </w:tc>
      </w:tr>
    </w:tbl>
    <w:p w14:paraId="5FBA77B8" w14:textId="77777777" w:rsidR="00301437" w:rsidRDefault="00301437" w:rsidP="00301437">
      <w:pPr>
        <w:shd w:val="clear" w:color="auto" w:fill="FFFFFF"/>
        <w:spacing w:before="288" w:after="288"/>
        <w:rPr>
          <w:rFonts w:ascii="Verdana" w:hAnsi="Verdana"/>
          <w:color w:val="000000"/>
          <w:sz w:val="23"/>
          <w:szCs w:val="23"/>
        </w:rPr>
      </w:pPr>
      <w:r>
        <w:rPr>
          <w:rFonts w:ascii="Verdana" w:hAnsi="Verdana"/>
          <w:color w:val="000000"/>
          <w:sz w:val="23"/>
          <w:szCs w:val="23"/>
        </w:rPr>
        <w:t>To add a caption to a table, use the </w:t>
      </w:r>
      <w:r>
        <w:rPr>
          <w:rStyle w:val="Emphasis"/>
          <w:rFonts w:ascii="Consolas" w:hAnsi="Consolas"/>
          <w:color w:val="DC143C"/>
        </w:rPr>
        <w:t>&lt;caption&gt;</w:t>
      </w:r>
      <w:r>
        <w:rPr>
          <w:rFonts w:ascii="Verdana" w:hAnsi="Verdana"/>
          <w:color w:val="000000"/>
          <w:sz w:val="23"/>
          <w:szCs w:val="23"/>
        </w:rPr>
        <w:t> tag:</w:t>
      </w:r>
    </w:p>
    <w:p w14:paraId="18AD0D62" w14:textId="77777777" w:rsidR="00301437" w:rsidRDefault="00301437" w:rsidP="008E46F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color"/>
          <w:rFonts w:ascii="Consolas" w:hAnsi="Consolas"/>
          <w:color w:val="FF0000"/>
          <w:sz w:val="23"/>
          <w:szCs w:val="23"/>
        </w:rPr>
        <w:t> style</w:t>
      </w:r>
      <w:r>
        <w:rPr>
          <w:rStyle w:val="colorh1"/>
          <w:rFonts w:ascii="Consolas" w:hAnsi="Consolas"/>
          <w:color w:val="0000CD"/>
          <w:sz w:val="23"/>
          <w:szCs w:val="23"/>
        </w:rPr>
        <w:t>="width:100%"</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caption</w:t>
      </w:r>
      <w:r>
        <w:rPr>
          <w:rStyle w:val="tagnamecolor"/>
          <w:rFonts w:ascii="Consolas" w:hAnsi="Consolas"/>
          <w:color w:val="0000CD"/>
          <w:sz w:val="23"/>
          <w:szCs w:val="23"/>
        </w:rPr>
        <w:t>&gt;</w:t>
      </w:r>
      <w:r>
        <w:rPr>
          <w:rFonts w:ascii="Consolas" w:hAnsi="Consolas"/>
          <w:color w:val="000000"/>
          <w:sz w:val="23"/>
          <w:szCs w:val="23"/>
        </w:rPr>
        <w:t>Monthly savings</w:t>
      </w:r>
      <w:r>
        <w:rPr>
          <w:rStyle w:val="tagnamecolor"/>
          <w:rFonts w:ascii="Consolas" w:hAnsi="Consolas"/>
          <w:color w:val="0000CD"/>
          <w:sz w:val="23"/>
          <w:szCs w:val="23"/>
        </w:rPr>
        <w:t>&lt;</w:t>
      </w:r>
      <w:r>
        <w:rPr>
          <w:rStyle w:val="HTMLCode"/>
          <w:rFonts w:ascii="Consolas" w:eastAsiaTheme="minorHAnsi" w:hAnsi="Consolas"/>
          <w:color w:val="A52A2A"/>
          <w:sz w:val="23"/>
          <w:szCs w:val="23"/>
        </w:rPr>
        <w:t>/caption</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Month</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Savings</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January</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$100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February</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$50</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p w14:paraId="5A6C3A17" w14:textId="77777777" w:rsidR="00301437" w:rsidRDefault="00301437" w:rsidP="008E46F3">
      <w:r>
        <w:rPr>
          <w:rStyle w:val="Heading4Char"/>
          <w:rFonts w:ascii="Verdana" w:hAnsi="Verdana"/>
          <w:color w:val="000000"/>
          <w:sz w:val="23"/>
          <w:szCs w:val="23"/>
        </w:rPr>
        <w:t>Note:</w:t>
      </w:r>
      <w:r>
        <w:t> The </w:t>
      </w:r>
      <w:r>
        <w:rPr>
          <w:rStyle w:val="Emphasis"/>
          <w:rFonts w:ascii="Consolas" w:hAnsi="Consolas"/>
          <w:color w:val="DC143C"/>
          <w:sz w:val="24"/>
          <w:szCs w:val="24"/>
        </w:rPr>
        <w:t>&lt;caption&gt;</w:t>
      </w:r>
      <w:r>
        <w:t> tag should be inserted immediately after the </w:t>
      </w:r>
      <w:r>
        <w:rPr>
          <w:rStyle w:val="Emphasis"/>
          <w:rFonts w:ascii="Consolas" w:hAnsi="Consolas"/>
          <w:color w:val="DC143C"/>
          <w:sz w:val="24"/>
          <w:szCs w:val="24"/>
        </w:rPr>
        <w:t>&lt;table&gt;</w:t>
      </w:r>
      <w:r>
        <w:t> tag.</w:t>
      </w:r>
    </w:p>
    <w:p w14:paraId="46D8BE58" w14:textId="771A6521" w:rsidR="00BB6FB9" w:rsidRDefault="00BB6FB9" w:rsidP="003777D3">
      <w:pPr>
        <w:rPr>
          <w:sz w:val="24"/>
          <w:szCs w:val="24"/>
        </w:rPr>
      </w:pPr>
    </w:p>
    <w:p w14:paraId="4AA6A54A" w14:textId="761FDCEC" w:rsidR="008E46F3" w:rsidRDefault="008E46F3" w:rsidP="003777D3">
      <w:pPr>
        <w:rPr>
          <w:sz w:val="24"/>
          <w:szCs w:val="24"/>
        </w:rPr>
      </w:pPr>
    </w:p>
    <w:p w14:paraId="3F6B5028" w14:textId="12EEE347" w:rsidR="008E46F3" w:rsidRDefault="008E46F3" w:rsidP="003777D3">
      <w:pPr>
        <w:rPr>
          <w:sz w:val="24"/>
          <w:szCs w:val="24"/>
        </w:rPr>
      </w:pPr>
    </w:p>
    <w:p w14:paraId="7191DEFA" w14:textId="042401E7" w:rsidR="008E46F3" w:rsidRDefault="008E46F3" w:rsidP="003777D3">
      <w:pPr>
        <w:rPr>
          <w:sz w:val="24"/>
          <w:szCs w:val="24"/>
        </w:rPr>
      </w:pPr>
    </w:p>
    <w:p w14:paraId="7469AFBD" w14:textId="1587E80A" w:rsidR="008E46F3" w:rsidRDefault="008E46F3" w:rsidP="003777D3">
      <w:pPr>
        <w:rPr>
          <w:sz w:val="24"/>
          <w:szCs w:val="24"/>
        </w:rPr>
      </w:pPr>
    </w:p>
    <w:p w14:paraId="19DD7D36" w14:textId="61192F39" w:rsidR="008E46F3" w:rsidRDefault="008E46F3" w:rsidP="003777D3">
      <w:pPr>
        <w:rPr>
          <w:sz w:val="24"/>
          <w:szCs w:val="24"/>
        </w:rPr>
      </w:pPr>
    </w:p>
    <w:p w14:paraId="1E3576CD" w14:textId="041B48D4" w:rsidR="008E46F3" w:rsidRDefault="008E46F3" w:rsidP="003777D3">
      <w:pPr>
        <w:rPr>
          <w:sz w:val="24"/>
          <w:szCs w:val="24"/>
        </w:rPr>
      </w:pPr>
    </w:p>
    <w:p w14:paraId="00E88414" w14:textId="77777777" w:rsidR="00637075" w:rsidRPr="00C9529C" w:rsidRDefault="00637075" w:rsidP="00C9529C">
      <w:pPr>
        <w:pStyle w:val="Heading3"/>
        <w:rPr>
          <w:b w:val="0"/>
          <w:bCs/>
          <w:szCs w:val="32"/>
        </w:rPr>
      </w:pPr>
      <w:bookmarkStart w:id="105" w:name="_Toc114175556"/>
      <w:r w:rsidRPr="00C9529C">
        <w:rPr>
          <w:b w:val="0"/>
          <w:bCs/>
          <w:szCs w:val="32"/>
        </w:rPr>
        <w:t>HTML </w:t>
      </w:r>
      <w:r w:rsidRPr="00C9529C">
        <w:rPr>
          <w:rStyle w:val="Hyperlink"/>
          <w:b w:val="0"/>
          <w:bCs/>
          <w:szCs w:val="32"/>
        </w:rPr>
        <w:t>Table Padding &amp; Spacing</w:t>
      </w:r>
      <w:bookmarkEnd w:id="105"/>
    </w:p>
    <w:p w14:paraId="25C5A2E4" w14:textId="7F97C21B" w:rsidR="008E46F3" w:rsidRDefault="008E46F3" w:rsidP="003777D3">
      <w:pPr>
        <w:rPr>
          <w:sz w:val="24"/>
          <w:szCs w:val="24"/>
        </w:rPr>
      </w:pPr>
    </w:p>
    <w:p w14:paraId="70CA573B" w14:textId="77777777" w:rsidR="000C78E7" w:rsidRPr="000C78E7" w:rsidRDefault="000C78E7" w:rsidP="000C78E7">
      <w:pPr>
        <w:shd w:val="clear" w:color="auto" w:fill="FFFFFF"/>
        <w:spacing w:before="288" w:after="288" w:line="240" w:lineRule="auto"/>
        <w:rPr>
          <w:rFonts w:ascii="Verdana" w:eastAsia="Times New Roman" w:hAnsi="Verdana" w:cs="Times New Roman"/>
          <w:color w:val="000000"/>
          <w:sz w:val="24"/>
          <w:szCs w:val="24"/>
        </w:rPr>
      </w:pPr>
      <w:r w:rsidRPr="000C78E7">
        <w:rPr>
          <w:rFonts w:ascii="Verdana" w:eastAsia="Times New Roman" w:hAnsi="Verdana" w:cs="Times New Roman"/>
          <w:color w:val="000000"/>
          <w:sz w:val="24"/>
          <w:szCs w:val="24"/>
        </w:rPr>
        <w:t>HTML tables can adjust the padding inside the cells, and also the space between the cells.</w:t>
      </w:r>
    </w:p>
    <w:tbl>
      <w:tblPr>
        <w:tblpPr w:leftFromText="180" w:rightFromText="180" w:vertAnchor="text" w:horzAnchor="page" w:tblpX="5749" w:tblpY="564"/>
        <w:tblW w:w="0" w:type="auto"/>
        <w:tblCellSpacing w:w="15"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855"/>
        <w:gridCol w:w="840"/>
        <w:gridCol w:w="855"/>
      </w:tblGrid>
      <w:tr w:rsidR="000C78E7" w:rsidRPr="000C78E7" w14:paraId="3B2A2B5E" w14:textId="77777777" w:rsidTr="000C78E7">
        <w:trPr>
          <w:tblCellSpacing w:w="15" w:type="dxa"/>
        </w:trPr>
        <w:tc>
          <w:tcPr>
            <w:tcW w:w="0" w:type="auto"/>
            <w:gridSpan w:val="3"/>
            <w:tcBorders>
              <w:top w:val="nil"/>
              <w:left w:val="nil"/>
              <w:bottom w:val="nil"/>
              <w:right w:val="nil"/>
            </w:tcBorders>
            <w:tcMar>
              <w:top w:w="150" w:type="dxa"/>
              <w:left w:w="150" w:type="dxa"/>
              <w:bottom w:w="150" w:type="dxa"/>
              <w:right w:w="150" w:type="dxa"/>
            </w:tcMar>
            <w:vAlign w:val="center"/>
            <w:hideMark/>
          </w:tcPr>
          <w:p w14:paraId="7AE4EB77" w14:textId="77777777" w:rsidR="000C78E7" w:rsidRPr="000C78E7" w:rsidRDefault="000C78E7" w:rsidP="000C78E7">
            <w:pPr>
              <w:spacing w:after="0" w:line="240" w:lineRule="auto"/>
              <w:jc w:val="center"/>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With Padding</w:t>
            </w:r>
          </w:p>
        </w:tc>
      </w:tr>
      <w:tr w:rsidR="000C78E7" w:rsidRPr="000C78E7" w14:paraId="7AD49B13" w14:textId="77777777" w:rsidTr="000C78E7">
        <w:trPr>
          <w:tblCellSpacing w:w="15" w:type="dxa"/>
        </w:trPr>
        <w:tc>
          <w:tcPr>
            <w:tcW w:w="0" w:type="auto"/>
            <w:tcBorders>
              <w:top w:val="single" w:sz="6" w:space="0" w:color="282A35"/>
              <w:left w:val="single" w:sz="6" w:space="0" w:color="282A35"/>
              <w:bottom w:val="single" w:sz="6" w:space="0" w:color="282A35"/>
              <w:right w:val="single" w:sz="6" w:space="0" w:color="282A35"/>
            </w:tcBorders>
            <w:tcMar>
              <w:top w:w="150" w:type="dxa"/>
              <w:left w:w="150" w:type="dxa"/>
              <w:bottom w:w="150" w:type="dxa"/>
              <w:right w:w="150" w:type="dxa"/>
            </w:tcMar>
            <w:vAlign w:val="center"/>
            <w:hideMark/>
          </w:tcPr>
          <w:p w14:paraId="5BCE87CB"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tcMar>
              <w:top w:w="150" w:type="dxa"/>
              <w:left w:w="150" w:type="dxa"/>
              <w:bottom w:w="150" w:type="dxa"/>
              <w:right w:w="150" w:type="dxa"/>
            </w:tcMar>
            <w:vAlign w:val="center"/>
            <w:hideMark/>
          </w:tcPr>
          <w:p w14:paraId="1D3C5E00"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tcMar>
              <w:top w:w="150" w:type="dxa"/>
              <w:left w:w="150" w:type="dxa"/>
              <w:bottom w:w="150" w:type="dxa"/>
              <w:right w:w="150" w:type="dxa"/>
            </w:tcMar>
            <w:vAlign w:val="center"/>
            <w:hideMark/>
          </w:tcPr>
          <w:p w14:paraId="2FEEE504"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r>
      <w:tr w:rsidR="000C78E7" w:rsidRPr="000C78E7" w14:paraId="6BE78C6E" w14:textId="77777777" w:rsidTr="000C78E7">
        <w:trPr>
          <w:tblCellSpacing w:w="15" w:type="dxa"/>
        </w:trPr>
        <w:tc>
          <w:tcPr>
            <w:tcW w:w="0" w:type="auto"/>
            <w:tcBorders>
              <w:top w:val="single" w:sz="6" w:space="0" w:color="282A35"/>
              <w:left w:val="single" w:sz="6" w:space="0" w:color="282A35"/>
              <w:bottom w:val="single" w:sz="6" w:space="0" w:color="282A35"/>
              <w:right w:val="single" w:sz="6" w:space="0" w:color="282A35"/>
            </w:tcBorders>
            <w:tcMar>
              <w:top w:w="150" w:type="dxa"/>
              <w:left w:w="150" w:type="dxa"/>
              <w:bottom w:w="150" w:type="dxa"/>
              <w:right w:w="150" w:type="dxa"/>
            </w:tcMar>
            <w:vAlign w:val="center"/>
            <w:hideMark/>
          </w:tcPr>
          <w:p w14:paraId="494E12D3"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tcMar>
              <w:top w:w="150" w:type="dxa"/>
              <w:left w:w="150" w:type="dxa"/>
              <w:bottom w:w="150" w:type="dxa"/>
              <w:right w:w="150" w:type="dxa"/>
            </w:tcMar>
            <w:vAlign w:val="center"/>
            <w:hideMark/>
          </w:tcPr>
          <w:p w14:paraId="53350A48"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tcMar>
              <w:top w:w="150" w:type="dxa"/>
              <w:left w:w="150" w:type="dxa"/>
              <w:bottom w:w="150" w:type="dxa"/>
              <w:right w:w="150" w:type="dxa"/>
            </w:tcMar>
            <w:vAlign w:val="center"/>
            <w:hideMark/>
          </w:tcPr>
          <w:p w14:paraId="34D85FFF"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r>
      <w:tr w:rsidR="000C78E7" w:rsidRPr="000C78E7" w14:paraId="11EAB6C4" w14:textId="77777777" w:rsidTr="000C78E7">
        <w:trPr>
          <w:tblCellSpacing w:w="15" w:type="dxa"/>
        </w:trPr>
        <w:tc>
          <w:tcPr>
            <w:tcW w:w="0" w:type="auto"/>
            <w:tcBorders>
              <w:top w:val="single" w:sz="6" w:space="0" w:color="282A35"/>
              <w:left w:val="single" w:sz="6" w:space="0" w:color="282A35"/>
              <w:bottom w:val="single" w:sz="6" w:space="0" w:color="282A35"/>
              <w:right w:val="single" w:sz="6" w:space="0" w:color="282A35"/>
            </w:tcBorders>
            <w:tcMar>
              <w:top w:w="150" w:type="dxa"/>
              <w:left w:w="150" w:type="dxa"/>
              <w:bottom w:w="150" w:type="dxa"/>
              <w:right w:w="150" w:type="dxa"/>
            </w:tcMar>
            <w:vAlign w:val="center"/>
            <w:hideMark/>
          </w:tcPr>
          <w:p w14:paraId="2D034D26"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tcMar>
              <w:top w:w="150" w:type="dxa"/>
              <w:left w:w="150" w:type="dxa"/>
              <w:bottom w:w="150" w:type="dxa"/>
              <w:right w:w="150" w:type="dxa"/>
            </w:tcMar>
            <w:vAlign w:val="center"/>
            <w:hideMark/>
          </w:tcPr>
          <w:p w14:paraId="72B387F0"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tcMar>
              <w:top w:w="150" w:type="dxa"/>
              <w:left w:w="150" w:type="dxa"/>
              <w:bottom w:w="150" w:type="dxa"/>
              <w:right w:w="150" w:type="dxa"/>
            </w:tcMar>
            <w:vAlign w:val="center"/>
            <w:hideMark/>
          </w:tcPr>
          <w:p w14:paraId="6C72F9EC"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r>
    </w:tbl>
    <w:tbl>
      <w:tblPr>
        <w:tblpPr w:leftFromText="180" w:rightFromText="180" w:vertAnchor="page" w:horzAnchor="margin" w:tblpY="4081"/>
        <w:tblW w:w="3169" w:type="dxa"/>
        <w:tblCellSpacing w:w="15"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1062"/>
        <w:gridCol w:w="1046"/>
        <w:gridCol w:w="1061"/>
      </w:tblGrid>
      <w:tr w:rsidR="000C78E7" w:rsidRPr="000C78E7" w14:paraId="7A074393" w14:textId="77777777" w:rsidTr="000C78E7">
        <w:trPr>
          <w:trHeight w:val="482"/>
          <w:tblCellSpacing w:w="15" w:type="dxa"/>
        </w:trPr>
        <w:tc>
          <w:tcPr>
            <w:tcW w:w="0" w:type="auto"/>
            <w:gridSpan w:val="3"/>
            <w:tcBorders>
              <w:top w:val="nil"/>
              <w:left w:val="nil"/>
              <w:bottom w:val="nil"/>
              <w:right w:val="nil"/>
            </w:tcBorders>
            <w:vAlign w:val="center"/>
            <w:hideMark/>
          </w:tcPr>
          <w:p w14:paraId="396886C7" w14:textId="77777777" w:rsidR="000C78E7" w:rsidRPr="000C78E7" w:rsidRDefault="000C78E7" w:rsidP="000C78E7">
            <w:pPr>
              <w:spacing w:after="0" w:line="240" w:lineRule="auto"/>
              <w:jc w:val="center"/>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With Spacing</w:t>
            </w:r>
          </w:p>
        </w:tc>
      </w:tr>
      <w:tr w:rsidR="000C78E7" w:rsidRPr="000C78E7" w14:paraId="5E01C247" w14:textId="77777777" w:rsidTr="000C78E7">
        <w:trPr>
          <w:trHeight w:val="504"/>
          <w:tblCellSpacing w:w="15" w:type="dxa"/>
        </w:trPr>
        <w:tc>
          <w:tcPr>
            <w:tcW w:w="0" w:type="auto"/>
            <w:tcBorders>
              <w:top w:val="single" w:sz="6" w:space="0" w:color="282A35"/>
              <w:left w:val="single" w:sz="6" w:space="0" w:color="282A35"/>
              <w:bottom w:val="single" w:sz="6" w:space="0" w:color="282A35"/>
              <w:right w:val="single" w:sz="6" w:space="0" w:color="282A35"/>
            </w:tcBorders>
            <w:vAlign w:val="center"/>
            <w:hideMark/>
          </w:tcPr>
          <w:p w14:paraId="03B862F4"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53B8EA8E"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780B2119"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r>
      <w:tr w:rsidR="000C78E7" w:rsidRPr="000C78E7" w14:paraId="2DB00305" w14:textId="77777777" w:rsidTr="000C78E7">
        <w:trPr>
          <w:trHeight w:val="482"/>
          <w:tblCellSpacing w:w="15" w:type="dxa"/>
        </w:trPr>
        <w:tc>
          <w:tcPr>
            <w:tcW w:w="0" w:type="auto"/>
            <w:tcBorders>
              <w:top w:val="single" w:sz="6" w:space="0" w:color="282A35"/>
              <w:left w:val="single" w:sz="6" w:space="0" w:color="282A35"/>
              <w:bottom w:val="single" w:sz="6" w:space="0" w:color="282A35"/>
              <w:right w:val="single" w:sz="6" w:space="0" w:color="282A35"/>
            </w:tcBorders>
            <w:vAlign w:val="center"/>
            <w:hideMark/>
          </w:tcPr>
          <w:p w14:paraId="048703ED"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4AAE3E50"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19996B24"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r>
      <w:tr w:rsidR="000C78E7" w:rsidRPr="000C78E7" w14:paraId="38784329" w14:textId="77777777" w:rsidTr="000C78E7">
        <w:trPr>
          <w:trHeight w:val="504"/>
          <w:tblCellSpacing w:w="15" w:type="dxa"/>
        </w:trPr>
        <w:tc>
          <w:tcPr>
            <w:tcW w:w="0" w:type="auto"/>
            <w:tcBorders>
              <w:top w:val="single" w:sz="6" w:space="0" w:color="282A35"/>
              <w:left w:val="single" w:sz="6" w:space="0" w:color="282A35"/>
              <w:bottom w:val="single" w:sz="6" w:space="0" w:color="282A35"/>
              <w:right w:val="single" w:sz="6" w:space="0" w:color="282A35"/>
            </w:tcBorders>
            <w:vAlign w:val="center"/>
            <w:hideMark/>
          </w:tcPr>
          <w:p w14:paraId="5470A078"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7FC90AA2"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c>
          <w:tcPr>
            <w:tcW w:w="0" w:type="auto"/>
            <w:tcBorders>
              <w:top w:val="single" w:sz="6" w:space="0" w:color="282A35"/>
              <w:left w:val="single" w:sz="6" w:space="0" w:color="282A35"/>
              <w:bottom w:val="single" w:sz="6" w:space="0" w:color="282A35"/>
              <w:right w:val="single" w:sz="6" w:space="0" w:color="282A35"/>
            </w:tcBorders>
            <w:vAlign w:val="center"/>
            <w:hideMark/>
          </w:tcPr>
          <w:p w14:paraId="5EA9F065" w14:textId="77777777" w:rsidR="000C78E7" w:rsidRPr="000C78E7" w:rsidRDefault="000C78E7" w:rsidP="000C78E7">
            <w:pPr>
              <w:spacing w:after="0" w:line="240" w:lineRule="auto"/>
              <w:rPr>
                <w:rFonts w:ascii="Times New Roman" w:eastAsia="Times New Roman" w:hAnsi="Times New Roman" w:cs="Times New Roman"/>
                <w:sz w:val="24"/>
                <w:szCs w:val="24"/>
              </w:rPr>
            </w:pPr>
            <w:r w:rsidRPr="000C78E7">
              <w:rPr>
                <w:rFonts w:ascii="Times New Roman" w:eastAsia="Times New Roman" w:hAnsi="Times New Roman" w:cs="Times New Roman"/>
                <w:sz w:val="24"/>
                <w:szCs w:val="24"/>
              </w:rPr>
              <w:t>hello</w:t>
            </w:r>
          </w:p>
        </w:tc>
      </w:tr>
    </w:tbl>
    <w:p w14:paraId="1D81738A" w14:textId="15D7ADA9" w:rsidR="000C78E7" w:rsidRPr="000C78E7" w:rsidRDefault="000C78E7" w:rsidP="000C78E7">
      <w:pPr>
        <w:spacing w:before="300" w:after="300" w:line="240" w:lineRule="auto"/>
        <w:rPr>
          <w:rFonts w:ascii="Times New Roman" w:eastAsia="Times New Roman" w:hAnsi="Times New Roman" w:cs="Times New Roman"/>
          <w:sz w:val="24"/>
          <w:szCs w:val="24"/>
        </w:rPr>
      </w:pPr>
    </w:p>
    <w:p w14:paraId="29A15758" w14:textId="77777777" w:rsidR="000C78E7" w:rsidRPr="000C78E7" w:rsidRDefault="000C78E7" w:rsidP="000C78E7">
      <w:pPr>
        <w:shd w:val="clear" w:color="auto" w:fill="FFFFFF"/>
        <w:spacing w:after="0" w:line="240" w:lineRule="auto"/>
        <w:rPr>
          <w:rFonts w:ascii="Verdana" w:eastAsia="Times New Roman" w:hAnsi="Verdana" w:cs="Times New Roman"/>
          <w:vanish/>
          <w:color w:val="000000"/>
          <w:sz w:val="23"/>
          <w:szCs w:val="23"/>
        </w:rPr>
      </w:pPr>
    </w:p>
    <w:p w14:paraId="7BFE7A9E" w14:textId="3075D52E" w:rsidR="000C78E7" w:rsidRDefault="000C78E7" w:rsidP="003777D3">
      <w:pPr>
        <w:rPr>
          <w:sz w:val="24"/>
          <w:szCs w:val="24"/>
        </w:rPr>
      </w:pPr>
    </w:p>
    <w:p w14:paraId="33801D9A" w14:textId="54FC7942" w:rsidR="000C78E7" w:rsidRDefault="000C78E7" w:rsidP="003777D3">
      <w:pPr>
        <w:rPr>
          <w:sz w:val="24"/>
          <w:szCs w:val="24"/>
        </w:rPr>
      </w:pPr>
    </w:p>
    <w:p w14:paraId="74C4AA6C" w14:textId="37CADC15" w:rsidR="000C78E7" w:rsidRDefault="000C78E7" w:rsidP="003777D3">
      <w:pPr>
        <w:rPr>
          <w:sz w:val="24"/>
          <w:szCs w:val="24"/>
        </w:rPr>
      </w:pPr>
    </w:p>
    <w:p w14:paraId="7C69EC5D" w14:textId="069DAAB8" w:rsidR="000C78E7" w:rsidRDefault="000C78E7" w:rsidP="003777D3">
      <w:pPr>
        <w:rPr>
          <w:sz w:val="24"/>
          <w:szCs w:val="24"/>
        </w:rPr>
      </w:pPr>
    </w:p>
    <w:p w14:paraId="69AAFCEE" w14:textId="5FB6171E" w:rsidR="000C78E7" w:rsidRDefault="000C78E7" w:rsidP="003777D3">
      <w:pPr>
        <w:rPr>
          <w:sz w:val="24"/>
          <w:szCs w:val="24"/>
        </w:rPr>
      </w:pPr>
    </w:p>
    <w:p w14:paraId="67A1BFE0" w14:textId="38FF049E" w:rsidR="000C78E7" w:rsidRDefault="000C78E7" w:rsidP="003777D3">
      <w:pPr>
        <w:rPr>
          <w:sz w:val="24"/>
          <w:szCs w:val="24"/>
        </w:rPr>
      </w:pPr>
    </w:p>
    <w:p w14:paraId="2A60EE0D" w14:textId="63993B97" w:rsidR="0096219D" w:rsidRDefault="0096219D" w:rsidP="003777D3">
      <w:pPr>
        <w:rPr>
          <w:sz w:val="24"/>
          <w:szCs w:val="24"/>
        </w:rPr>
      </w:pPr>
    </w:p>
    <w:p w14:paraId="08900C04" w14:textId="1929A81B" w:rsidR="0096219D" w:rsidRDefault="0096219D" w:rsidP="003777D3">
      <w:pPr>
        <w:rPr>
          <w:sz w:val="24"/>
          <w:szCs w:val="24"/>
        </w:rPr>
      </w:pPr>
    </w:p>
    <w:p w14:paraId="6E22E58E" w14:textId="4BCD58F1" w:rsidR="0096219D" w:rsidRDefault="0096219D" w:rsidP="003777D3">
      <w:pPr>
        <w:rPr>
          <w:sz w:val="24"/>
          <w:szCs w:val="24"/>
        </w:rPr>
      </w:pPr>
    </w:p>
    <w:p w14:paraId="34A67C0F" w14:textId="77777777" w:rsidR="0096219D" w:rsidRDefault="0096219D" w:rsidP="003777D3">
      <w:pPr>
        <w:rPr>
          <w:sz w:val="24"/>
          <w:szCs w:val="24"/>
        </w:rPr>
      </w:pPr>
    </w:p>
    <w:p w14:paraId="0BF8A3D9" w14:textId="77777777" w:rsidR="00093905" w:rsidRPr="00C9529C" w:rsidRDefault="00093905" w:rsidP="00C9529C">
      <w:pPr>
        <w:pStyle w:val="Heading3"/>
        <w:rPr>
          <w:b w:val="0"/>
          <w:bCs/>
          <w:szCs w:val="32"/>
        </w:rPr>
      </w:pPr>
      <w:bookmarkStart w:id="106" w:name="_Toc114175557"/>
      <w:r w:rsidRPr="00C9529C">
        <w:rPr>
          <w:b w:val="0"/>
          <w:bCs/>
          <w:szCs w:val="32"/>
        </w:rPr>
        <w:t>HTML Table - Cell Padding</w:t>
      </w:r>
      <w:bookmarkEnd w:id="106"/>
    </w:p>
    <w:p w14:paraId="5CB285DC" w14:textId="77777777" w:rsidR="00093905" w:rsidRDefault="00093905" w:rsidP="00093905">
      <w:pPr>
        <w:shd w:val="clear" w:color="auto" w:fill="FFFFFF"/>
        <w:spacing w:before="288" w:after="288"/>
        <w:rPr>
          <w:rFonts w:ascii="Verdana" w:hAnsi="Verdana"/>
          <w:color w:val="000000"/>
          <w:sz w:val="23"/>
          <w:szCs w:val="23"/>
        </w:rPr>
      </w:pPr>
      <w:r>
        <w:rPr>
          <w:rFonts w:ascii="Verdana" w:hAnsi="Verdana"/>
          <w:color w:val="000000"/>
          <w:sz w:val="23"/>
          <w:szCs w:val="23"/>
        </w:rPr>
        <w:t>Cell padding is the space between the cell edges and the cell content.</w:t>
      </w:r>
    </w:p>
    <w:p w14:paraId="47C63472" w14:textId="77777777" w:rsidR="00093905" w:rsidRDefault="00093905" w:rsidP="00093905">
      <w:pPr>
        <w:shd w:val="clear" w:color="auto" w:fill="FFFFFF"/>
        <w:spacing w:before="288" w:after="288"/>
        <w:rPr>
          <w:rFonts w:ascii="Verdana" w:hAnsi="Verdana"/>
          <w:color w:val="000000"/>
          <w:sz w:val="23"/>
          <w:szCs w:val="23"/>
        </w:rPr>
      </w:pPr>
      <w:r>
        <w:rPr>
          <w:rFonts w:ascii="Verdana" w:hAnsi="Verdana"/>
          <w:color w:val="000000"/>
          <w:sz w:val="23"/>
          <w:szCs w:val="23"/>
        </w:rPr>
        <w:t>By default the padding is set to 0.</w:t>
      </w:r>
    </w:p>
    <w:p w14:paraId="19D6C5FE" w14:textId="77777777" w:rsidR="00093905" w:rsidRDefault="00093905" w:rsidP="00093905">
      <w:pPr>
        <w:shd w:val="clear" w:color="auto" w:fill="FFFFFF"/>
        <w:spacing w:before="288" w:after="288"/>
        <w:rPr>
          <w:rFonts w:ascii="Verdana" w:hAnsi="Verdana"/>
          <w:color w:val="000000"/>
          <w:sz w:val="23"/>
          <w:szCs w:val="23"/>
        </w:rPr>
      </w:pPr>
      <w:r>
        <w:rPr>
          <w:rFonts w:ascii="Verdana" w:hAnsi="Verdana"/>
          <w:color w:val="000000"/>
          <w:sz w:val="23"/>
          <w:szCs w:val="23"/>
        </w:rPr>
        <w:t>To add padding on table cells, use the CSS </w:t>
      </w:r>
      <w:r>
        <w:rPr>
          <w:rStyle w:val="Emphasis"/>
          <w:rFonts w:ascii="Consolas" w:hAnsi="Consolas"/>
          <w:color w:val="DC143C"/>
        </w:rPr>
        <w:t>padding</w:t>
      </w:r>
      <w:r>
        <w:rPr>
          <w:rFonts w:ascii="Verdana" w:hAnsi="Verdana"/>
          <w:color w:val="000000"/>
          <w:sz w:val="23"/>
          <w:szCs w:val="23"/>
        </w:rPr>
        <w:t> property:</w:t>
      </w:r>
    </w:p>
    <w:p w14:paraId="7433250A" w14:textId="609BD183" w:rsidR="00093905" w:rsidRDefault="00093905" w:rsidP="003777D3">
      <w:pPr>
        <w:rPr>
          <w:sz w:val="24"/>
          <w:szCs w:val="24"/>
        </w:rPr>
      </w:pPr>
    </w:p>
    <w:p w14:paraId="54C16D73" w14:textId="1B90ACF8" w:rsidR="0096219D" w:rsidRDefault="0096219D" w:rsidP="003777D3">
      <w:pPr>
        <w:rPr>
          <w:sz w:val="24"/>
          <w:szCs w:val="24"/>
        </w:rPr>
      </w:pPr>
    </w:p>
    <w:p w14:paraId="184877EB" w14:textId="2F2D3356" w:rsidR="0096219D" w:rsidRDefault="0096219D" w:rsidP="003777D3">
      <w:pPr>
        <w:rPr>
          <w:sz w:val="24"/>
          <w:szCs w:val="24"/>
        </w:rPr>
      </w:pPr>
    </w:p>
    <w:p w14:paraId="74173039" w14:textId="38A1ED93" w:rsidR="0096219D" w:rsidRDefault="0096219D" w:rsidP="003777D3">
      <w:pPr>
        <w:rPr>
          <w:sz w:val="24"/>
          <w:szCs w:val="24"/>
        </w:rPr>
      </w:pPr>
    </w:p>
    <w:p w14:paraId="3723E56A" w14:textId="7724D225" w:rsidR="0096219D" w:rsidRDefault="0096219D" w:rsidP="003777D3">
      <w:pPr>
        <w:rPr>
          <w:sz w:val="24"/>
          <w:szCs w:val="24"/>
        </w:rPr>
      </w:pPr>
    </w:p>
    <w:p w14:paraId="5A9ECFF3" w14:textId="199C7685" w:rsidR="0096219D" w:rsidRDefault="0096219D" w:rsidP="003777D3">
      <w:pPr>
        <w:rPr>
          <w:sz w:val="24"/>
          <w:szCs w:val="24"/>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07"/>
      </w:tblGrid>
      <w:tr w:rsidR="0096219D" w14:paraId="06F69FC2" w14:textId="77777777" w:rsidTr="0096219D">
        <w:trPr>
          <w:trHeight w:val="11160"/>
        </w:trPr>
        <w:tc>
          <w:tcPr>
            <w:tcW w:w="3507" w:type="dxa"/>
          </w:tcPr>
          <w:p w14:paraId="3E5B7B2A" w14:textId="77777777" w:rsidR="0096219D" w:rsidRPr="0096219D" w:rsidRDefault="0096219D" w:rsidP="0096219D">
            <w:pPr>
              <w:spacing w:after="0"/>
              <w:ind w:left="560"/>
              <w:rPr>
                <w:sz w:val="20"/>
              </w:rPr>
            </w:pPr>
            <w:r w:rsidRPr="0096219D">
              <w:rPr>
                <w:sz w:val="20"/>
              </w:rPr>
              <w:t>&lt;head&gt;</w:t>
            </w:r>
          </w:p>
          <w:p w14:paraId="5690E21B" w14:textId="77777777" w:rsidR="0096219D" w:rsidRPr="0096219D" w:rsidRDefault="0096219D" w:rsidP="0096219D">
            <w:pPr>
              <w:spacing w:after="0"/>
              <w:ind w:left="560"/>
              <w:rPr>
                <w:sz w:val="20"/>
              </w:rPr>
            </w:pPr>
            <w:r w:rsidRPr="0096219D">
              <w:rPr>
                <w:sz w:val="20"/>
              </w:rPr>
              <w:t>&lt;style&gt;</w:t>
            </w:r>
          </w:p>
          <w:p w14:paraId="0F3F1C93" w14:textId="77777777" w:rsidR="0096219D" w:rsidRPr="0096219D" w:rsidRDefault="0096219D" w:rsidP="0096219D">
            <w:pPr>
              <w:spacing w:after="0"/>
              <w:ind w:left="560"/>
              <w:rPr>
                <w:sz w:val="20"/>
              </w:rPr>
            </w:pPr>
            <w:r w:rsidRPr="0096219D">
              <w:rPr>
                <w:sz w:val="20"/>
              </w:rPr>
              <w:t xml:space="preserve">table, </w:t>
            </w:r>
            <w:proofErr w:type="spellStart"/>
            <w:r w:rsidRPr="0096219D">
              <w:rPr>
                <w:sz w:val="20"/>
              </w:rPr>
              <w:t>th</w:t>
            </w:r>
            <w:proofErr w:type="spellEnd"/>
            <w:r w:rsidRPr="0096219D">
              <w:rPr>
                <w:sz w:val="20"/>
              </w:rPr>
              <w:t>, td {</w:t>
            </w:r>
          </w:p>
          <w:p w14:paraId="0337E310" w14:textId="77777777" w:rsidR="0096219D" w:rsidRPr="0096219D" w:rsidRDefault="0096219D" w:rsidP="0096219D">
            <w:pPr>
              <w:spacing w:after="0"/>
              <w:ind w:left="560"/>
              <w:rPr>
                <w:sz w:val="20"/>
              </w:rPr>
            </w:pPr>
            <w:r w:rsidRPr="0096219D">
              <w:rPr>
                <w:sz w:val="20"/>
              </w:rPr>
              <w:t xml:space="preserve">  border: 1px solid black;</w:t>
            </w:r>
          </w:p>
          <w:p w14:paraId="120E7E02" w14:textId="77777777" w:rsidR="0096219D" w:rsidRPr="0096219D" w:rsidRDefault="0096219D" w:rsidP="0096219D">
            <w:pPr>
              <w:spacing w:after="0"/>
              <w:ind w:left="560"/>
              <w:rPr>
                <w:sz w:val="20"/>
              </w:rPr>
            </w:pPr>
            <w:r w:rsidRPr="0096219D">
              <w:rPr>
                <w:sz w:val="20"/>
              </w:rPr>
              <w:t xml:space="preserve">  border-collapse: collapse;</w:t>
            </w:r>
          </w:p>
          <w:p w14:paraId="5104D81D" w14:textId="77777777" w:rsidR="0096219D" w:rsidRPr="0096219D" w:rsidRDefault="0096219D" w:rsidP="0096219D">
            <w:pPr>
              <w:spacing w:after="0"/>
              <w:ind w:left="560"/>
              <w:rPr>
                <w:sz w:val="20"/>
              </w:rPr>
            </w:pPr>
            <w:r w:rsidRPr="0096219D">
              <w:rPr>
                <w:sz w:val="20"/>
              </w:rPr>
              <w:t>}</w:t>
            </w:r>
          </w:p>
          <w:p w14:paraId="41E3A2A8" w14:textId="77777777" w:rsidR="0096219D" w:rsidRPr="0096219D" w:rsidRDefault="0096219D" w:rsidP="0096219D">
            <w:pPr>
              <w:spacing w:after="0"/>
              <w:ind w:left="560"/>
              <w:rPr>
                <w:sz w:val="20"/>
              </w:rPr>
            </w:pPr>
            <w:proofErr w:type="spellStart"/>
            <w:r w:rsidRPr="0096219D">
              <w:rPr>
                <w:sz w:val="20"/>
              </w:rPr>
              <w:t>th</w:t>
            </w:r>
            <w:proofErr w:type="spellEnd"/>
            <w:r w:rsidRPr="0096219D">
              <w:rPr>
                <w:sz w:val="20"/>
              </w:rPr>
              <w:t>, td {</w:t>
            </w:r>
          </w:p>
          <w:p w14:paraId="54E3E3DE" w14:textId="77777777" w:rsidR="0096219D" w:rsidRPr="0096219D" w:rsidRDefault="0096219D" w:rsidP="0096219D">
            <w:pPr>
              <w:spacing w:after="0"/>
              <w:ind w:left="560"/>
              <w:rPr>
                <w:sz w:val="20"/>
              </w:rPr>
            </w:pPr>
            <w:r w:rsidRPr="0096219D">
              <w:rPr>
                <w:sz w:val="20"/>
              </w:rPr>
              <w:t xml:space="preserve">  padding: 15px;</w:t>
            </w:r>
          </w:p>
          <w:p w14:paraId="45A99783" w14:textId="77777777" w:rsidR="0096219D" w:rsidRPr="0096219D" w:rsidRDefault="0096219D" w:rsidP="0096219D">
            <w:pPr>
              <w:spacing w:after="0"/>
              <w:ind w:left="560"/>
              <w:rPr>
                <w:sz w:val="20"/>
              </w:rPr>
            </w:pPr>
            <w:r w:rsidRPr="0096219D">
              <w:rPr>
                <w:sz w:val="20"/>
              </w:rPr>
              <w:t>}</w:t>
            </w:r>
          </w:p>
          <w:p w14:paraId="16264A98" w14:textId="77777777" w:rsidR="0096219D" w:rsidRPr="0096219D" w:rsidRDefault="0096219D" w:rsidP="0096219D">
            <w:pPr>
              <w:spacing w:after="0"/>
              <w:ind w:left="560"/>
              <w:rPr>
                <w:sz w:val="20"/>
              </w:rPr>
            </w:pPr>
            <w:r w:rsidRPr="0096219D">
              <w:rPr>
                <w:sz w:val="20"/>
              </w:rPr>
              <w:t>&lt;/style&gt;</w:t>
            </w:r>
          </w:p>
          <w:p w14:paraId="56086011" w14:textId="77777777" w:rsidR="0096219D" w:rsidRPr="0096219D" w:rsidRDefault="0096219D" w:rsidP="0096219D">
            <w:pPr>
              <w:spacing w:after="0"/>
              <w:ind w:left="560"/>
              <w:rPr>
                <w:sz w:val="20"/>
              </w:rPr>
            </w:pPr>
            <w:r w:rsidRPr="0096219D">
              <w:rPr>
                <w:sz w:val="20"/>
              </w:rPr>
              <w:t>&lt;/head&gt;</w:t>
            </w:r>
          </w:p>
          <w:p w14:paraId="1A5A4485" w14:textId="77777777" w:rsidR="0096219D" w:rsidRPr="0096219D" w:rsidRDefault="0096219D" w:rsidP="0096219D">
            <w:pPr>
              <w:spacing w:after="0"/>
              <w:ind w:left="560"/>
              <w:rPr>
                <w:sz w:val="20"/>
              </w:rPr>
            </w:pPr>
            <w:r w:rsidRPr="0096219D">
              <w:rPr>
                <w:sz w:val="20"/>
              </w:rPr>
              <w:t>&lt;body&gt;</w:t>
            </w:r>
          </w:p>
          <w:p w14:paraId="14035BB7" w14:textId="77777777" w:rsidR="0096219D" w:rsidRPr="0096219D" w:rsidRDefault="0096219D" w:rsidP="0096219D">
            <w:pPr>
              <w:spacing w:after="0"/>
              <w:ind w:left="560"/>
              <w:rPr>
                <w:sz w:val="20"/>
              </w:rPr>
            </w:pPr>
          </w:p>
          <w:p w14:paraId="5FE23433" w14:textId="77777777" w:rsidR="0096219D" w:rsidRPr="0096219D" w:rsidRDefault="0096219D" w:rsidP="0096219D">
            <w:pPr>
              <w:spacing w:after="0"/>
              <w:ind w:left="560"/>
              <w:rPr>
                <w:sz w:val="20"/>
              </w:rPr>
            </w:pPr>
            <w:r w:rsidRPr="0096219D">
              <w:rPr>
                <w:sz w:val="20"/>
              </w:rPr>
              <w:t>&lt;table&gt;</w:t>
            </w:r>
          </w:p>
          <w:p w14:paraId="03F975A0" w14:textId="77777777" w:rsidR="0096219D" w:rsidRPr="0096219D" w:rsidRDefault="0096219D" w:rsidP="0096219D">
            <w:pPr>
              <w:spacing w:after="0"/>
              <w:ind w:left="560"/>
              <w:rPr>
                <w:sz w:val="20"/>
              </w:rPr>
            </w:pPr>
            <w:r w:rsidRPr="0096219D">
              <w:rPr>
                <w:sz w:val="20"/>
              </w:rPr>
              <w:t xml:space="preserve">  &lt;tr&gt;</w:t>
            </w:r>
          </w:p>
          <w:p w14:paraId="14224096" w14:textId="77777777" w:rsidR="0096219D" w:rsidRPr="0096219D" w:rsidRDefault="0096219D" w:rsidP="0096219D">
            <w:pPr>
              <w:spacing w:after="0"/>
              <w:ind w:left="560"/>
              <w:rPr>
                <w:sz w:val="20"/>
              </w:rPr>
            </w:pPr>
            <w:r w:rsidRPr="0096219D">
              <w:rPr>
                <w:sz w:val="20"/>
              </w:rPr>
              <w:t xml:space="preserve">    &lt;</w:t>
            </w:r>
            <w:proofErr w:type="spellStart"/>
            <w:r w:rsidRPr="0096219D">
              <w:rPr>
                <w:sz w:val="20"/>
              </w:rPr>
              <w:t>th</w:t>
            </w:r>
            <w:proofErr w:type="spellEnd"/>
            <w:r w:rsidRPr="0096219D">
              <w:rPr>
                <w:sz w:val="20"/>
              </w:rPr>
              <w:t>&gt;</w:t>
            </w:r>
            <w:proofErr w:type="spellStart"/>
            <w:r w:rsidRPr="0096219D">
              <w:rPr>
                <w:sz w:val="20"/>
              </w:rPr>
              <w:t>Firstname</w:t>
            </w:r>
            <w:proofErr w:type="spellEnd"/>
            <w:r w:rsidRPr="0096219D">
              <w:rPr>
                <w:sz w:val="20"/>
              </w:rPr>
              <w:t>&lt;/</w:t>
            </w:r>
            <w:proofErr w:type="spellStart"/>
            <w:r w:rsidRPr="0096219D">
              <w:rPr>
                <w:sz w:val="20"/>
              </w:rPr>
              <w:t>th</w:t>
            </w:r>
            <w:proofErr w:type="spellEnd"/>
            <w:r w:rsidRPr="0096219D">
              <w:rPr>
                <w:sz w:val="20"/>
              </w:rPr>
              <w:t>&gt;</w:t>
            </w:r>
          </w:p>
          <w:p w14:paraId="01147C95" w14:textId="77777777" w:rsidR="0096219D" w:rsidRPr="0096219D" w:rsidRDefault="0096219D" w:rsidP="0096219D">
            <w:pPr>
              <w:spacing w:after="0"/>
              <w:ind w:left="560"/>
              <w:rPr>
                <w:sz w:val="20"/>
              </w:rPr>
            </w:pPr>
            <w:r w:rsidRPr="0096219D">
              <w:rPr>
                <w:sz w:val="20"/>
              </w:rPr>
              <w:t xml:space="preserve">    &lt;</w:t>
            </w:r>
            <w:proofErr w:type="spellStart"/>
            <w:r w:rsidRPr="0096219D">
              <w:rPr>
                <w:sz w:val="20"/>
              </w:rPr>
              <w:t>th</w:t>
            </w:r>
            <w:proofErr w:type="spellEnd"/>
            <w:r w:rsidRPr="0096219D">
              <w:rPr>
                <w:sz w:val="20"/>
              </w:rPr>
              <w:t>&gt;Lastname&lt;/</w:t>
            </w:r>
            <w:proofErr w:type="spellStart"/>
            <w:r w:rsidRPr="0096219D">
              <w:rPr>
                <w:sz w:val="20"/>
              </w:rPr>
              <w:t>th</w:t>
            </w:r>
            <w:proofErr w:type="spellEnd"/>
            <w:r w:rsidRPr="0096219D">
              <w:rPr>
                <w:sz w:val="20"/>
              </w:rPr>
              <w:t xml:space="preserve">&gt; </w:t>
            </w:r>
          </w:p>
          <w:p w14:paraId="09FC1B8D" w14:textId="77777777" w:rsidR="0096219D" w:rsidRPr="0096219D" w:rsidRDefault="0096219D" w:rsidP="0096219D">
            <w:pPr>
              <w:spacing w:after="0"/>
              <w:ind w:left="560"/>
              <w:rPr>
                <w:sz w:val="20"/>
              </w:rPr>
            </w:pPr>
            <w:r w:rsidRPr="0096219D">
              <w:rPr>
                <w:sz w:val="20"/>
              </w:rPr>
              <w:t xml:space="preserve">    &lt;</w:t>
            </w:r>
            <w:proofErr w:type="spellStart"/>
            <w:r w:rsidRPr="0096219D">
              <w:rPr>
                <w:sz w:val="20"/>
              </w:rPr>
              <w:t>th</w:t>
            </w:r>
            <w:proofErr w:type="spellEnd"/>
            <w:r w:rsidRPr="0096219D">
              <w:rPr>
                <w:sz w:val="20"/>
              </w:rPr>
              <w:t>&gt;Age&lt;/</w:t>
            </w:r>
            <w:proofErr w:type="spellStart"/>
            <w:r w:rsidRPr="0096219D">
              <w:rPr>
                <w:sz w:val="20"/>
              </w:rPr>
              <w:t>th</w:t>
            </w:r>
            <w:proofErr w:type="spellEnd"/>
            <w:r w:rsidRPr="0096219D">
              <w:rPr>
                <w:sz w:val="20"/>
              </w:rPr>
              <w:t>&gt;</w:t>
            </w:r>
          </w:p>
          <w:p w14:paraId="27B9A546" w14:textId="77777777" w:rsidR="0096219D" w:rsidRPr="0096219D" w:rsidRDefault="0096219D" w:rsidP="0096219D">
            <w:pPr>
              <w:spacing w:after="0"/>
              <w:ind w:left="560"/>
              <w:rPr>
                <w:sz w:val="20"/>
              </w:rPr>
            </w:pPr>
            <w:r w:rsidRPr="0096219D">
              <w:rPr>
                <w:sz w:val="20"/>
              </w:rPr>
              <w:t xml:space="preserve">  &lt;/tr&gt;</w:t>
            </w:r>
          </w:p>
          <w:p w14:paraId="1806447D" w14:textId="77777777" w:rsidR="0096219D" w:rsidRPr="0096219D" w:rsidRDefault="0096219D" w:rsidP="0096219D">
            <w:pPr>
              <w:spacing w:after="0"/>
              <w:ind w:left="560"/>
              <w:rPr>
                <w:sz w:val="20"/>
              </w:rPr>
            </w:pPr>
            <w:r w:rsidRPr="0096219D">
              <w:rPr>
                <w:sz w:val="20"/>
              </w:rPr>
              <w:t xml:space="preserve">  &lt;tr&gt;</w:t>
            </w:r>
          </w:p>
          <w:p w14:paraId="437E2745" w14:textId="77777777" w:rsidR="0096219D" w:rsidRPr="0096219D" w:rsidRDefault="0096219D" w:rsidP="0096219D">
            <w:pPr>
              <w:spacing w:after="0"/>
              <w:ind w:left="560"/>
              <w:rPr>
                <w:sz w:val="20"/>
              </w:rPr>
            </w:pPr>
            <w:r w:rsidRPr="0096219D">
              <w:rPr>
                <w:sz w:val="20"/>
              </w:rPr>
              <w:t xml:space="preserve">    &lt;td&gt;Jill&lt;/td&gt;</w:t>
            </w:r>
          </w:p>
          <w:p w14:paraId="59B55892" w14:textId="77777777" w:rsidR="0096219D" w:rsidRPr="0096219D" w:rsidRDefault="0096219D" w:rsidP="0096219D">
            <w:pPr>
              <w:spacing w:after="0"/>
              <w:ind w:left="560"/>
              <w:rPr>
                <w:sz w:val="20"/>
              </w:rPr>
            </w:pPr>
            <w:r w:rsidRPr="0096219D">
              <w:rPr>
                <w:sz w:val="20"/>
              </w:rPr>
              <w:t xml:space="preserve">    &lt;td&gt;Smith&lt;/td&gt;</w:t>
            </w:r>
          </w:p>
          <w:p w14:paraId="1D13BABF" w14:textId="77777777" w:rsidR="0096219D" w:rsidRPr="0096219D" w:rsidRDefault="0096219D" w:rsidP="0096219D">
            <w:pPr>
              <w:spacing w:after="0"/>
              <w:ind w:left="560"/>
              <w:rPr>
                <w:sz w:val="20"/>
              </w:rPr>
            </w:pPr>
            <w:r w:rsidRPr="0096219D">
              <w:rPr>
                <w:sz w:val="20"/>
              </w:rPr>
              <w:t xml:space="preserve">    &lt;td&gt;50&lt;/td&gt;</w:t>
            </w:r>
          </w:p>
          <w:p w14:paraId="18F005D5" w14:textId="77777777" w:rsidR="0096219D" w:rsidRPr="0096219D" w:rsidRDefault="0096219D" w:rsidP="0096219D">
            <w:pPr>
              <w:spacing w:after="0"/>
              <w:ind w:left="560"/>
              <w:rPr>
                <w:sz w:val="20"/>
              </w:rPr>
            </w:pPr>
            <w:r w:rsidRPr="0096219D">
              <w:rPr>
                <w:sz w:val="20"/>
              </w:rPr>
              <w:t xml:space="preserve">  &lt;/tr&gt;</w:t>
            </w:r>
          </w:p>
          <w:p w14:paraId="4B1C8B0E" w14:textId="77777777" w:rsidR="0096219D" w:rsidRPr="0096219D" w:rsidRDefault="0096219D" w:rsidP="0096219D">
            <w:pPr>
              <w:spacing w:after="0"/>
              <w:ind w:left="560"/>
              <w:rPr>
                <w:sz w:val="20"/>
              </w:rPr>
            </w:pPr>
            <w:r w:rsidRPr="0096219D">
              <w:rPr>
                <w:sz w:val="20"/>
              </w:rPr>
              <w:t xml:space="preserve">  &lt;tr&gt;</w:t>
            </w:r>
          </w:p>
          <w:p w14:paraId="210F674A" w14:textId="77777777" w:rsidR="0096219D" w:rsidRPr="0096219D" w:rsidRDefault="0096219D" w:rsidP="0096219D">
            <w:pPr>
              <w:spacing w:after="0"/>
              <w:ind w:left="560"/>
              <w:rPr>
                <w:sz w:val="20"/>
              </w:rPr>
            </w:pPr>
            <w:r w:rsidRPr="0096219D">
              <w:rPr>
                <w:sz w:val="20"/>
              </w:rPr>
              <w:t xml:space="preserve">    &lt;td&gt;Eve&lt;/td&gt;</w:t>
            </w:r>
          </w:p>
          <w:p w14:paraId="66FA3522" w14:textId="77777777" w:rsidR="0096219D" w:rsidRPr="0096219D" w:rsidRDefault="0096219D" w:rsidP="0096219D">
            <w:pPr>
              <w:spacing w:after="0"/>
              <w:ind w:left="560"/>
              <w:rPr>
                <w:sz w:val="20"/>
              </w:rPr>
            </w:pPr>
            <w:r w:rsidRPr="0096219D">
              <w:rPr>
                <w:sz w:val="20"/>
              </w:rPr>
              <w:t xml:space="preserve">    &lt;td&gt;Jackson&lt;/td&gt;</w:t>
            </w:r>
          </w:p>
          <w:p w14:paraId="27D53C7C" w14:textId="77777777" w:rsidR="0096219D" w:rsidRPr="0096219D" w:rsidRDefault="0096219D" w:rsidP="0096219D">
            <w:pPr>
              <w:spacing w:after="0"/>
              <w:ind w:left="560"/>
              <w:rPr>
                <w:sz w:val="20"/>
              </w:rPr>
            </w:pPr>
            <w:r w:rsidRPr="0096219D">
              <w:rPr>
                <w:sz w:val="20"/>
              </w:rPr>
              <w:t xml:space="preserve">    &lt;td&gt;94&lt;/td&gt;</w:t>
            </w:r>
          </w:p>
          <w:p w14:paraId="3A7E2070" w14:textId="77777777" w:rsidR="0096219D" w:rsidRPr="0096219D" w:rsidRDefault="0096219D" w:rsidP="0096219D">
            <w:pPr>
              <w:spacing w:after="0"/>
              <w:ind w:left="560"/>
              <w:rPr>
                <w:sz w:val="20"/>
              </w:rPr>
            </w:pPr>
            <w:r w:rsidRPr="0096219D">
              <w:rPr>
                <w:sz w:val="20"/>
              </w:rPr>
              <w:t xml:space="preserve">  &lt;/tr&gt;</w:t>
            </w:r>
          </w:p>
          <w:p w14:paraId="13AF35CB" w14:textId="77777777" w:rsidR="0096219D" w:rsidRPr="0096219D" w:rsidRDefault="0096219D" w:rsidP="0096219D">
            <w:pPr>
              <w:spacing w:after="0"/>
              <w:ind w:left="560"/>
              <w:rPr>
                <w:sz w:val="20"/>
              </w:rPr>
            </w:pPr>
            <w:r w:rsidRPr="0096219D">
              <w:rPr>
                <w:sz w:val="20"/>
              </w:rPr>
              <w:t xml:space="preserve">  &lt;tr&gt;</w:t>
            </w:r>
          </w:p>
          <w:p w14:paraId="43AF5CB3" w14:textId="77777777" w:rsidR="0096219D" w:rsidRPr="0096219D" w:rsidRDefault="0096219D" w:rsidP="0096219D">
            <w:pPr>
              <w:spacing w:after="0"/>
              <w:ind w:left="560"/>
              <w:rPr>
                <w:sz w:val="20"/>
              </w:rPr>
            </w:pPr>
            <w:r w:rsidRPr="0096219D">
              <w:rPr>
                <w:sz w:val="20"/>
              </w:rPr>
              <w:t xml:space="preserve">    &lt;td&gt;John&lt;/td&gt;</w:t>
            </w:r>
          </w:p>
          <w:p w14:paraId="39842275" w14:textId="77777777" w:rsidR="0096219D" w:rsidRPr="0096219D" w:rsidRDefault="0096219D" w:rsidP="0096219D">
            <w:pPr>
              <w:spacing w:after="0"/>
              <w:ind w:left="560"/>
              <w:rPr>
                <w:sz w:val="20"/>
              </w:rPr>
            </w:pPr>
            <w:r w:rsidRPr="0096219D">
              <w:rPr>
                <w:sz w:val="20"/>
              </w:rPr>
              <w:t xml:space="preserve">    &lt;td&gt;Doe&lt;/td&gt;</w:t>
            </w:r>
          </w:p>
          <w:p w14:paraId="1D2ABDC5" w14:textId="77777777" w:rsidR="0096219D" w:rsidRPr="0096219D" w:rsidRDefault="0096219D" w:rsidP="0096219D">
            <w:pPr>
              <w:spacing w:after="0"/>
              <w:ind w:left="560"/>
              <w:rPr>
                <w:sz w:val="20"/>
              </w:rPr>
            </w:pPr>
            <w:r w:rsidRPr="0096219D">
              <w:rPr>
                <w:sz w:val="20"/>
              </w:rPr>
              <w:t xml:space="preserve">    &lt;td&gt;80&lt;/td&gt;</w:t>
            </w:r>
          </w:p>
          <w:p w14:paraId="0BBEEB30" w14:textId="77777777" w:rsidR="0096219D" w:rsidRPr="0096219D" w:rsidRDefault="0096219D" w:rsidP="0096219D">
            <w:pPr>
              <w:spacing w:after="0"/>
              <w:ind w:left="560"/>
              <w:rPr>
                <w:sz w:val="20"/>
              </w:rPr>
            </w:pPr>
            <w:r w:rsidRPr="0096219D">
              <w:rPr>
                <w:sz w:val="20"/>
              </w:rPr>
              <w:t xml:space="preserve">  &lt;/tr&gt;</w:t>
            </w:r>
          </w:p>
          <w:p w14:paraId="365141E4" w14:textId="77777777" w:rsidR="0096219D" w:rsidRPr="0096219D" w:rsidRDefault="0096219D" w:rsidP="0096219D">
            <w:pPr>
              <w:spacing w:after="0"/>
              <w:ind w:left="560"/>
              <w:rPr>
                <w:sz w:val="20"/>
              </w:rPr>
            </w:pPr>
            <w:r w:rsidRPr="0096219D">
              <w:rPr>
                <w:sz w:val="20"/>
              </w:rPr>
              <w:t>&lt;/table&gt;</w:t>
            </w:r>
          </w:p>
          <w:p w14:paraId="66599D2B" w14:textId="77777777" w:rsidR="0096219D" w:rsidRPr="0096219D" w:rsidRDefault="0096219D" w:rsidP="0096219D">
            <w:pPr>
              <w:spacing w:after="0"/>
              <w:ind w:left="560"/>
              <w:rPr>
                <w:sz w:val="20"/>
              </w:rPr>
            </w:pPr>
          </w:p>
          <w:p w14:paraId="16EF768E" w14:textId="77777777" w:rsidR="0096219D" w:rsidRPr="0096219D" w:rsidRDefault="0096219D" w:rsidP="0096219D">
            <w:pPr>
              <w:spacing w:after="0"/>
              <w:ind w:left="560"/>
              <w:rPr>
                <w:sz w:val="20"/>
              </w:rPr>
            </w:pPr>
          </w:p>
          <w:p w14:paraId="7BA3E9B1" w14:textId="77777777" w:rsidR="0096219D" w:rsidRPr="0096219D" w:rsidRDefault="0096219D" w:rsidP="0096219D">
            <w:pPr>
              <w:spacing w:after="0"/>
              <w:ind w:left="560"/>
              <w:rPr>
                <w:sz w:val="20"/>
              </w:rPr>
            </w:pPr>
            <w:r w:rsidRPr="0096219D">
              <w:rPr>
                <w:sz w:val="20"/>
              </w:rPr>
              <w:t>&lt;/body&gt;</w:t>
            </w:r>
          </w:p>
          <w:p w14:paraId="76CBE3FF" w14:textId="62AD3381" w:rsidR="0096219D" w:rsidRDefault="0096219D" w:rsidP="0096219D">
            <w:pPr>
              <w:spacing w:after="0"/>
              <w:ind w:left="560"/>
              <w:rPr>
                <w:sz w:val="20"/>
              </w:rPr>
            </w:pPr>
            <w:r w:rsidRPr="0096219D">
              <w:rPr>
                <w:sz w:val="20"/>
              </w:rPr>
              <w:t>&lt;/html&gt;</w:t>
            </w:r>
          </w:p>
        </w:tc>
      </w:tr>
    </w:tbl>
    <w:p w14:paraId="01ABF0EC" w14:textId="77777777" w:rsidR="00295CA4" w:rsidRDefault="00295CA4" w:rsidP="003777D3">
      <w:pPr>
        <w:rPr>
          <w:sz w:val="24"/>
          <w:szCs w:val="24"/>
        </w:rPr>
      </w:pPr>
    </w:p>
    <w:p w14:paraId="6F713895" w14:textId="77777777" w:rsidR="00295CA4" w:rsidRPr="00295CA4" w:rsidRDefault="00295CA4" w:rsidP="00295CA4">
      <w:pPr>
        <w:rPr>
          <w:sz w:val="24"/>
          <w:szCs w:val="24"/>
        </w:rPr>
      </w:pPr>
    </w:p>
    <w:p w14:paraId="0F0C5F99" w14:textId="77777777" w:rsidR="00295CA4" w:rsidRPr="00295CA4" w:rsidRDefault="00295CA4" w:rsidP="00295CA4">
      <w:pPr>
        <w:rPr>
          <w:sz w:val="24"/>
          <w:szCs w:val="24"/>
        </w:rPr>
      </w:pPr>
    </w:p>
    <w:p w14:paraId="1666B21D" w14:textId="77777777" w:rsidR="00295CA4" w:rsidRDefault="00295CA4" w:rsidP="003777D3">
      <w:pPr>
        <w:rPr>
          <w:sz w:val="24"/>
          <w:szCs w:val="24"/>
        </w:rPr>
      </w:pP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85"/>
        <w:gridCol w:w="1440"/>
        <w:gridCol w:w="750"/>
      </w:tblGrid>
      <w:tr w:rsidR="00295CA4" w:rsidRPr="00295CA4" w14:paraId="2BBA3B56" w14:textId="77777777" w:rsidTr="00295CA4">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784C2EAB" w14:textId="77777777" w:rsidR="00295CA4" w:rsidRPr="00295CA4" w:rsidRDefault="00295CA4" w:rsidP="00295CA4">
            <w:pPr>
              <w:spacing w:after="0" w:line="240" w:lineRule="auto"/>
              <w:jc w:val="center"/>
              <w:rPr>
                <w:rFonts w:ascii="Times New Roman" w:eastAsia="Times New Roman" w:hAnsi="Times New Roman" w:cs="Times New Roman"/>
                <w:b/>
                <w:bCs/>
                <w:color w:val="000000"/>
                <w:sz w:val="27"/>
                <w:szCs w:val="27"/>
              </w:rPr>
            </w:pPr>
            <w:proofErr w:type="spellStart"/>
            <w:r w:rsidRPr="00295CA4">
              <w:rPr>
                <w:rFonts w:ascii="Times New Roman" w:eastAsia="Times New Roman" w:hAnsi="Times New Roman" w:cs="Times New Roman"/>
                <w:b/>
                <w:bCs/>
                <w:color w:val="000000"/>
                <w:sz w:val="27"/>
                <w:szCs w:val="27"/>
              </w:rPr>
              <w:t>Firstname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1DA75F8B" w14:textId="77777777" w:rsidR="00295CA4" w:rsidRPr="00295CA4" w:rsidRDefault="00295CA4" w:rsidP="00295CA4">
            <w:pPr>
              <w:spacing w:after="0" w:line="240" w:lineRule="auto"/>
              <w:jc w:val="center"/>
              <w:rPr>
                <w:rFonts w:ascii="Times New Roman" w:eastAsia="Times New Roman" w:hAnsi="Times New Roman" w:cs="Times New Roman"/>
                <w:b/>
                <w:bCs/>
                <w:color w:val="000000"/>
                <w:sz w:val="27"/>
                <w:szCs w:val="27"/>
              </w:rPr>
            </w:pPr>
            <w:r w:rsidRPr="00295CA4">
              <w:rPr>
                <w:rFonts w:ascii="Times New Roman" w:eastAsia="Times New Roman" w:hAnsi="Times New Roman" w:cs="Times New Roman"/>
                <w:b/>
                <w:bCs/>
                <w:color w:val="000000"/>
                <w:sz w:val="27"/>
                <w:szCs w:val="27"/>
              </w:rPr>
              <w:t>Lastname</w:t>
            </w:r>
          </w:p>
        </w:tc>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39091011" w14:textId="77777777" w:rsidR="00295CA4" w:rsidRPr="00295CA4" w:rsidRDefault="00295CA4" w:rsidP="00295CA4">
            <w:pPr>
              <w:spacing w:after="0" w:line="240" w:lineRule="auto"/>
              <w:jc w:val="center"/>
              <w:rPr>
                <w:rFonts w:ascii="Times New Roman" w:eastAsia="Times New Roman" w:hAnsi="Times New Roman" w:cs="Times New Roman"/>
                <w:b/>
                <w:bCs/>
                <w:color w:val="000000"/>
                <w:sz w:val="27"/>
                <w:szCs w:val="27"/>
              </w:rPr>
            </w:pPr>
            <w:r w:rsidRPr="00295CA4">
              <w:rPr>
                <w:rFonts w:ascii="Times New Roman" w:eastAsia="Times New Roman" w:hAnsi="Times New Roman" w:cs="Times New Roman"/>
                <w:b/>
                <w:bCs/>
                <w:color w:val="000000"/>
                <w:sz w:val="27"/>
                <w:szCs w:val="27"/>
              </w:rPr>
              <w:t>Age</w:t>
            </w:r>
          </w:p>
        </w:tc>
      </w:tr>
      <w:tr w:rsidR="00295CA4" w:rsidRPr="00295CA4" w14:paraId="3831BF2A" w14:textId="77777777" w:rsidTr="00295CA4">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22831FF2" w14:textId="77777777" w:rsidR="00295CA4" w:rsidRPr="00295CA4" w:rsidRDefault="00295CA4" w:rsidP="00295CA4">
            <w:pPr>
              <w:spacing w:after="0" w:line="240" w:lineRule="auto"/>
              <w:rPr>
                <w:rFonts w:ascii="Times New Roman" w:eastAsia="Times New Roman" w:hAnsi="Times New Roman" w:cs="Times New Roman"/>
                <w:color w:val="000000"/>
                <w:sz w:val="27"/>
                <w:szCs w:val="27"/>
              </w:rPr>
            </w:pPr>
            <w:r w:rsidRPr="00295CA4">
              <w:rPr>
                <w:rFonts w:ascii="Times New Roman" w:eastAsia="Times New Roman" w:hAnsi="Times New Roman" w:cs="Times New Roman"/>
                <w:color w:val="000000"/>
                <w:sz w:val="27"/>
                <w:szCs w:val="27"/>
              </w:rPr>
              <w:t>Jill</w:t>
            </w:r>
          </w:p>
        </w:tc>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1B6D4841" w14:textId="77777777" w:rsidR="00295CA4" w:rsidRPr="00295CA4" w:rsidRDefault="00295CA4" w:rsidP="00295CA4">
            <w:pPr>
              <w:spacing w:after="0" w:line="240" w:lineRule="auto"/>
              <w:rPr>
                <w:rFonts w:ascii="Times New Roman" w:eastAsia="Times New Roman" w:hAnsi="Times New Roman" w:cs="Times New Roman"/>
                <w:color w:val="000000"/>
                <w:sz w:val="27"/>
                <w:szCs w:val="27"/>
              </w:rPr>
            </w:pPr>
            <w:r w:rsidRPr="00295CA4">
              <w:rPr>
                <w:rFonts w:ascii="Times New Roman" w:eastAsia="Times New Roman" w:hAnsi="Times New Roman" w:cs="Times New Roman"/>
                <w:color w:val="000000"/>
                <w:sz w:val="27"/>
                <w:szCs w:val="27"/>
              </w:rPr>
              <w:t>Smith</w:t>
            </w:r>
          </w:p>
        </w:tc>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4A79A813" w14:textId="77777777" w:rsidR="00295CA4" w:rsidRPr="00295CA4" w:rsidRDefault="00295CA4" w:rsidP="00295CA4">
            <w:pPr>
              <w:spacing w:after="0" w:line="240" w:lineRule="auto"/>
              <w:rPr>
                <w:rFonts w:ascii="Times New Roman" w:eastAsia="Times New Roman" w:hAnsi="Times New Roman" w:cs="Times New Roman"/>
                <w:color w:val="000000"/>
                <w:sz w:val="27"/>
                <w:szCs w:val="27"/>
              </w:rPr>
            </w:pPr>
            <w:r w:rsidRPr="00295CA4">
              <w:rPr>
                <w:rFonts w:ascii="Times New Roman" w:eastAsia="Times New Roman" w:hAnsi="Times New Roman" w:cs="Times New Roman"/>
                <w:color w:val="000000"/>
                <w:sz w:val="27"/>
                <w:szCs w:val="27"/>
              </w:rPr>
              <w:t>50</w:t>
            </w:r>
          </w:p>
        </w:tc>
      </w:tr>
      <w:tr w:rsidR="00295CA4" w:rsidRPr="00295CA4" w14:paraId="10E1D897" w14:textId="77777777" w:rsidTr="00295CA4">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677F7510" w14:textId="77777777" w:rsidR="00295CA4" w:rsidRPr="00295CA4" w:rsidRDefault="00295CA4" w:rsidP="00295CA4">
            <w:pPr>
              <w:spacing w:after="0" w:line="240" w:lineRule="auto"/>
              <w:rPr>
                <w:rFonts w:ascii="Times New Roman" w:eastAsia="Times New Roman" w:hAnsi="Times New Roman" w:cs="Times New Roman"/>
                <w:color w:val="000000"/>
                <w:sz w:val="27"/>
                <w:szCs w:val="27"/>
              </w:rPr>
            </w:pPr>
            <w:r w:rsidRPr="00295CA4">
              <w:rPr>
                <w:rFonts w:ascii="Times New Roman" w:eastAsia="Times New Roman" w:hAnsi="Times New Roman" w:cs="Times New Roman"/>
                <w:color w:val="000000"/>
                <w:sz w:val="27"/>
                <w:szCs w:val="27"/>
              </w:rPr>
              <w:t>Eve</w:t>
            </w:r>
          </w:p>
        </w:tc>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1FBAD99B" w14:textId="77777777" w:rsidR="00295CA4" w:rsidRPr="00295CA4" w:rsidRDefault="00295CA4" w:rsidP="00295CA4">
            <w:pPr>
              <w:spacing w:after="0" w:line="240" w:lineRule="auto"/>
              <w:rPr>
                <w:rFonts w:ascii="Times New Roman" w:eastAsia="Times New Roman" w:hAnsi="Times New Roman" w:cs="Times New Roman"/>
                <w:color w:val="000000"/>
                <w:sz w:val="27"/>
                <w:szCs w:val="27"/>
              </w:rPr>
            </w:pPr>
            <w:r w:rsidRPr="00295CA4">
              <w:rPr>
                <w:rFonts w:ascii="Times New Roman" w:eastAsia="Times New Roman" w:hAnsi="Times New Roman" w:cs="Times New Roman"/>
                <w:color w:val="000000"/>
                <w:sz w:val="27"/>
                <w:szCs w:val="27"/>
              </w:rPr>
              <w:t>Jackson</w:t>
            </w:r>
          </w:p>
        </w:tc>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5E3ACD46" w14:textId="77777777" w:rsidR="00295CA4" w:rsidRPr="00295CA4" w:rsidRDefault="00295CA4" w:rsidP="00295CA4">
            <w:pPr>
              <w:spacing w:after="0" w:line="240" w:lineRule="auto"/>
              <w:rPr>
                <w:rFonts w:ascii="Times New Roman" w:eastAsia="Times New Roman" w:hAnsi="Times New Roman" w:cs="Times New Roman"/>
                <w:color w:val="000000"/>
                <w:sz w:val="27"/>
                <w:szCs w:val="27"/>
              </w:rPr>
            </w:pPr>
            <w:r w:rsidRPr="00295CA4">
              <w:rPr>
                <w:rFonts w:ascii="Times New Roman" w:eastAsia="Times New Roman" w:hAnsi="Times New Roman" w:cs="Times New Roman"/>
                <w:color w:val="000000"/>
                <w:sz w:val="27"/>
                <w:szCs w:val="27"/>
              </w:rPr>
              <w:t>94</w:t>
            </w:r>
          </w:p>
        </w:tc>
      </w:tr>
      <w:tr w:rsidR="00295CA4" w:rsidRPr="00295CA4" w14:paraId="46587BFD" w14:textId="77777777" w:rsidTr="00295CA4">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433ECA62" w14:textId="77777777" w:rsidR="00295CA4" w:rsidRPr="00295CA4" w:rsidRDefault="00295CA4" w:rsidP="00295CA4">
            <w:pPr>
              <w:spacing w:after="0" w:line="240" w:lineRule="auto"/>
              <w:rPr>
                <w:rFonts w:ascii="Times New Roman" w:eastAsia="Times New Roman" w:hAnsi="Times New Roman" w:cs="Times New Roman"/>
                <w:color w:val="000000"/>
                <w:sz w:val="27"/>
                <w:szCs w:val="27"/>
              </w:rPr>
            </w:pPr>
            <w:r w:rsidRPr="00295CA4">
              <w:rPr>
                <w:rFonts w:ascii="Times New Roman" w:eastAsia="Times New Roman" w:hAnsi="Times New Roman" w:cs="Times New Roman"/>
                <w:color w:val="000000"/>
                <w:sz w:val="27"/>
                <w:szCs w:val="27"/>
              </w:rPr>
              <w:t>John</w:t>
            </w:r>
          </w:p>
        </w:tc>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5AE6EDE9" w14:textId="77777777" w:rsidR="00295CA4" w:rsidRPr="00295CA4" w:rsidRDefault="00295CA4" w:rsidP="00295CA4">
            <w:pPr>
              <w:spacing w:after="0" w:line="240" w:lineRule="auto"/>
              <w:rPr>
                <w:rFonts w:ascii="Times New Roman" w:eastAsia="Times New Roman" w:hAnsi="Times New Roman" w:cs="Times New Roman"/>
                <w:color w:val="000000"/>
                <w:sz w:val="27"/>
                <w:szCs w:val="27"/>
              </w:rPr>
            </w:pPr>
            <w:r w:rsidRPr="00295CA4">
              <w:rPr>
                <w:rFonts w:ascii="Times New Roman" w:eastAsia="Times New Roman" w:hAnsi="Times New Roman" w:cs="Times New Roman"/>
                <w:color w:val="000000"/>
                <w:sz w:val="27"/>
                <w:szCs w:val="27"/>
              </w:rPr>
              <w:t>Doe</w:t>
            </w:r>
          </w:p>
        </w:tc>
        <w:tc>
          <w:tcPr>
            <w:tcW w:w="0" w:type="auto"/>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vAlign w:val="center"/>
            <w:hideMark/>
          </w:tcPr>
          <w:p w14:paraId="6841FB74" w14:textId="77777777" w:rsidR="00295CA4" w:rsidRPr="00295CA4" w:rsidRDefault="00295CA4" w:rsidP="00295CA4">
            <w:pPr>
              <w:spacing w:after="0" w:line="240" w:lineRule="auto"/>
              <w:rPr>
                <w:rFonts w:ascii="Times New Roman" w:eastAsia="Times New Roman" w:hAnsi="Times New Roman" w:cs="Times New Roman"/>
                <w:color w:val="000000"/>
                <w:sz w:val="27"/>
                <w:szCs w:val="27"/>
              </w:rPr>
            </w:pPr>
            <w:r w:rsidRPr="00295CA4">
              <w:rPr>
                <w:rFonts w:ascii="Times New Roman" w:eastAsia="Times New Roman" w:hAnsi="Times New Roman" w:cs="Times New Roman"/>
                <w:color w:val="000000"/>
                <w:sz w:val="27"/>
                <w:szCs w:val="27"/>
              </w:rPr>
              <w:t>80</w:t>
            </w:r>
          </w:p>
        </w:tc>
      </w:tr>
    </w:tbl>
    <w:p w14:paraId="0EA27D91" w14:textId="100EA724" w:rsidR="0096219D" w:rsidRDefault="0096219D" w:rsidP="00295CA4">
      <w:pPr>
        <w:ind w:firstLine="720"/>
        <w:rPr>
          <w:sz w:val="24"/>
          <w:szCs w:val="24"/>
        </w:rPr>
      </w:pPr>
      <w:r>
        <w:rPr>
          <w:sz w:val="24"/>
          <w:szCs w:val="24"/>
        </w:rPr>
        <w:br w:type="textWrapping" w:clear="all"/>
        <w:t xml:space="preserve">  </w:t>
      </w:r>
    </w:p>
    <w:p w14:paraId="1D2ECDD2" w14:textId="279ABE8B" w:rsidR="00295CA4" w:rsidRDefault="00295CA4" w:rsidP="00295CA4">
      <w:pPr>
        <w:ind w:firstLine="720"/>
        <w:rPr>
          <w:sz w:val="24"/>
          <w:szCs w:val="24"/>
        </w:rPr>
      </w:pPr>
    </w:p>
    <w:p w14:paraId="768C9862" w14:textId="0ABEE928" w:rsidR="00295CA4" w:rsidRDefault="00295CA4" w:rsidP="00295CA4">
      <w:pPr>
        <w:ind w:firstLine="720"/>
        <w:rPr>
          <w:sz w:val="24"/>
          <w:szCs w:val="24"/>
        </w:rPr>
      </w:pPr>
    </w:p>
    <w:p w14:paraId="59035941" w14:textId="7083F584" w:rsidR="00295CA4" w:rsidRDefault="00295CA4" w:rsidP="00295CA4">
      <w:pPr>
        <w:ind w:firstLine="720"/>
        <w:rPr>
          <w:sz w:val="24"/>
          <w:szCs w:val="24"/>
        </w:rPr>
      </w:pPr>
    </w:p>
    <w:p w14:paraId="78BC5C68" w14:textId="77777777" w:rsidR="004D7D80" w:rsidRDefault="004D7D80" w:rsidP="004D7D80">
      <w:pPr>
        <w:shd w:val="clear" w:color="auto" w:fill="FFFFFF"/>
        <w:spacing w:before="288" w:after="288"/>
        <w:rPr>
          <w:rFonts w:ascii="Verdana" w:hAnsi="Verdana"/>
          <w:color w:val="000000"/>
          <w:sz w:val="23"/>
          <w:szCs w:val="23"/>
        </w:rPr>
      </w:pPr>
      <w:r>
        <w:rPr>
          <w:rFonts w:ascii="Verdana" w:hAnsi="Verdana"/>
          <w:color w:val="000000"/>
          <w:sz w:val="23"/>
          <w:szCs w:val="23"/>
        </w:rPr>
        <w:t>To add padding only above the content, use the </w:t>
      </w:r>
      <w:r>
        <w:rPr>
          <w:rStyle w:val="Emphasis"/>
          <w:rFonts w:ascii="Consolas" w:eastAsiaTheme="majorEastAsia" w:hAnsi="Consolas"/>
          <w:color w:val="DC143C"/>
          <w:szCs w:val="24"/>
        </w:rPr>
        <w:t>padding-top</w:t>
      </w:r>
      <w:r>
        <w:rPr>
          <w:rFonts w:ascii="Verdana" w:hAnsi="Verdana"/>
          <w:color w:val="000000"/>
          <w:sz w:val="23"/>
          <w:szCs w:val="23"/>
        </w:rPr>
        <w:t> property.</w:t>
      </w:r>
    </w:p>
    <w:p w14:paraId="6D31E835" w14:textId="77777777" w:rsidR="004D7D80" w:rsidRDefault="004D7D80" w:rsidP="004D7D80">
      <w:pPr>
        <w:shd w:val="clear" w:color="auto" w:fill="FFFFFF"/>
        <w:spacing w:before="288" w:after="288"/>
        <w:rPr>
          <w:rFonts w:ascii="Verdana" w:hAnsi="Verdana"/>
          <w:color w:val="000000"/>
          <w:sz w:val="23"/>
          <w:szCs w:val="23"/>
        </w:rPr>
      </w:pPr>
      <w:r>
        <w:rPr>
          <w:rFonts w:ascii="Verdana" w:hAnsi="Verdana"/>
          <w:color w:val="000000"/>
          <w:sz w:val="23"/>
          <w:szCs w:val="23"/>
        </w:rPr>
        <w:t>And the others sides with the </w:t>
      </w:r>
      <w:r>
        <w:rPr>
          <w:rStyle w:val="Emphasis"/>
          <w:rFonts w:ascii="Consolas" w:eastAsiaTheme="majorEastAsia" w:hAnsi="Consolas"/>
          <w:color w:val="DC143C"/>
          <w:szCs w:val="24"/>
        </w:rPr>
        <w:t>padding-bottom</w:t>
      </w:r>
      <w:r>
        <w:rPr>
          <w:rFonts w:ascii="Verdana" w:hAnsi="Verdana"/>
          <w:color w:val="000000"/>
          <w:sz w:val="23"/>
          <w:szCs w:val="23"/>
        </w:rPr>
        <w:t>, </w:t>
      </w:r>
      <w:r>
        <w:rPr>
          <w:rStyle w:val="Emphasis"/>
          <w:rFonts w:ascii="Consolas" w:eastAsiaTheme="majorEastAsia" w:hAnsi="Consolas"/>
          <w:color w:val="DC143C"/>
          <w:szCs w:val="24"/>
        </w:rPr>
        <w:t>padding-left</w:t>
      </w:r>
      <w:r>
        <w:rPr>
          <w:rFonts w:ascii="Verdana" w:hAnsi="Verdana"/>
          <w:color w:val="000000"/>
          <w:sz w:val="23"/>
          <w:szCs w:val="23"/>
        </w:rPr>
        <w:t>, and </w:t>
      </w:r>
      <w:r>
        <w:rPr>
          <w:rStyle w:val="Emphasis"/>
          <w:rFonts w:ascii="Consolas" w:eastAsiaTheme="majorEastAsia" w:hAnsi="Consolas"/>
          <w:color w:val="DC143C"/>
          <w:szCs w:val="24"/>
        </w:rPr>
        <w:t>padding-right</w:t>
      </w:r>
      <w:r>
        <w:rPr>
          <w:rFonts w:ascii="Verdana" w:hAnsi="Verdana"/>
          <w:color w:val="000000"/>
          <w:sz w:val="23"/>
          <w:szCs w:val="23"/>
        </w:rPr>
        <w:t> properties:</w:t>
      </w:r>
    </w:p>
    <w:p w14:paraId="35F7BD4B" w14:textId="77777777" w:rsidR="004D7D80" w:rsidRDefault="004D7D80" w:rsidP="004D7D8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proofErr w:type="spellStart"/>
      <w:r>
        <w:rPr>
          <w:rStyle w:val="csspropertyvaluecolor"/>
          <w:rFonts w:ascii="Consolas" w:hAnsi="Consolas"/>
          <w:color w:val="A52A2A"/>
          <w:sz w:val="23"/>
          <w:szCs w:val="23"/>
        </w:rPr>
        <w:t>th</w:t>
      </w:r>
      <w:proofErr w:type="spellEnd"/>
      <w:r>
        <w:rPr>
          <w:rStyle w:val="csspropertyvaluecolor"/>
          <w:rFonts w:ascii="Consolas" w:hAnsi="Consolas"/>
          <w:color w:val="A52A2A"/>
          <w:sz w:val="23"/>
          <w:szCs w:val="23"/>
        </w:rPr>
        <w:t>, td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padding-top</w:t>
      </w:r>
      <w:r>
        <w:rPr>
          <w:rFonts w:ascii="Consolas" w:hAnsi="Consolas"/>
          <w:color w:val="000000"/>
          <w:sz w:val="23"/>
          <w:szCs w:val="23"/>
        </w:rPr>
        <w:t>:</w:t>
      </w:r>
      <w:r>
        <w:rPr>
          <w:rStyle w:val="csspropertycolor"/>
          <w:rFonts w:ascii="Consolas" w:hAnsi="Consolas"/>
          <w:color w:val="0000CD"/>
          <w:sz w:val="23"/>
          <w:szCs w:val="23"/>
        </w:rPr>
        <w:t> 10px</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padding-bottom</w:t>
      </w:r>
      <w:r>
        <w:rPr>
          <w:rFonts w:ascii="Consolas" w:hAnsi="Consolas"/>
          <w:color w:val="000000"/>
          <w:sz w:val="23"/>
          <w:szCs w:val="23"/>
        </w:rPr>
        <w:t>:</w:t>
      </w:r>
      <w:r>
        <w:rPr>
          <w:rStyle w:val="csspropertycolor"/>
          <w:rFonts w:ascii="Consolas" w:hAnsi="Consolas"/>
          <w:color w:val="0000CD"/>
          <w:sz w:val="23"/>
          <w:szCs w:val="23"/>
        </w:rPr>
        <w:t> 20px</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padding-left</w:t>
      </w:r>
      <w:r>
        <w:rPr>
          <w:rFonts w:ascii="Consolas" w:hAnsi="Consolas"/>
          <w:color w:val="000000"/>
          <w:sz w:val="23"/>
          <w:szCs w:val="23"/>
        </w:rPr>
        <w:t>:</w:t>
      </w:r>
      <w:r>
        <w:rPr>
          <w:rStyle w:val="csspropertycolor"/>
          <w:rFonts w:ascii="Consolas" w:hAnsi="Consolas"/>
          <w:color w:val="0000CD"/>
          <w:sz w:val="23"/>
          <w:szCs w:val="23"/>
        </w:rPr>
        <w:t> 30px</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padding-right</w:t>
      </w:r>
      <w:r>
        <w:rPr>
          <w:rFonts w:ascii="Consolas" w:hAnsi="Consolas"/>
          <w:color w:val="000000"/>
          <w:sz w:val="23"/>
          <w:szCs w:val="23"/>
        </w:rPr>
        <w:t>:</w:t>
      </w:r>
      <w:r>
        <w:rPr>
          <w:rStyle w:val="csspropertycolor"/>
          <w:rFonts w:ascii="Consolas" w:hAnsi="Consolas"/>
          <w:color w:val="0000CD"/>
          <w:sz w:val="23"/>
          <w:szCs w:val="23"/>
        </w:rPr>
        <w:t> 40px</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p>
    <w:p w14:paraId="116EC02B" w14:textId="3C03B74E" w:rsidR="00295CA4" w:rsidRDefault="00295CA4" w:rsidP="00295CA4">
      <w:pPr>
        <w:ind w:firstLine="720"/>
        <w:rPr>
          <w:sz w:val="24"/>
          <w:szCs w:val="24"/>
        </w:rPr>
      </w:pPr>
    </w:p>
    <w:p w14:paraId="759BF344" w14:textId="7AD05FED" w:rsidR="004D7D80" w:rsidRDefault="004D7D80" w:rsidP="00295CA4">
      <w:pPr>
        <w:ind w:firstLine="720"/>
        <w:rPr>
          <w:sz w:val="24"/>
          <w:szCs w:val="24"/>
        </w:rPr>
      </w:pPr>
    </w:p>
    <w:p w14:paraId="66A0AB2C" w14:textId="77777777" w:rsidR="001012A8" w:rsidRPr="00C9529C" w:rsidRDefault="001012A8" w:rsidP="00C9529C">
      <w:pPr>
        <w:pStyle w:val="Heading3"/>
        <w:rPr>
          <w:b w:val="0"/>
          <w:bCs/>
          <w:szCs w:val="32"/>
        </w:rPr>
      </w:pPr>
      <w:bookmarkStart w:id="107" w:name="_Toc114175558"/>
      <w:r w:rsidRPr="00C9529C">
        <w:rPr>
          <w:b w:val="0"/>
          <w:bCs/>
          <w:szCs w:val="32"/>
        </w:rPr>
        <w:t>HTML Table - Cell Spacing</w:t>
      </w:r>
      <w:bookmarkEnd w:id="107"/>
    </w:p>
    <w:p w14:paraId="3CD39312" w14:textId="77777777" w:rsidR="001012A8" w:rsidRDefault="001012A8" w:rsidP="001012A8">
      <w:pPr>
        <w:shd w:val="clear" w:color="auto" w:fill="FFFFFF"/>
        <w:spacing w:before="288" w:after="288"/>
        <w:rPr>
          <w:rFonts w:ascii="Verdana" w:hAnsi="Verdana"/>
          <w:color w:val="000000"/>
          <w:sz w:val="23"/>
          <w:szCs w:val="23"/>
        </w:rPr>
      </w:pPr>
      <w:r>
        <w:rPr>
          <w:rFonts w:ascii="Verdana" w:hAnsi="Verdana"/>
          <w:color w:val="000000"/>
          <w:sz w:val="23"/>
          <w:szCs w:val="23"/>
        </w:rPr>
        <w:t>Cell spacing is the space between each cell.</w:t>
      </w:r>
    </w:p>
    <w:p w14:paraId="1BBDFC72" w14:textId="77777777" w:rsidR="001012A8" w:rsidRDefault="001012A8" w:rsidP="001012A8">
      <w:pPr>
        <w:shd w:val="clear" w:color="auto" w:fill="FFFFFF"/>
        <w:spacing w:before="288" w:after="288"/>
        <w:rPr>
          <w:rFonts w:ascii="Verdana" w:hAnsi="Verdana"/>
          <w:color w:val="000000"/>
          <w:sz w:val="23"/>
          <w:szCs w:val="23"/>
        </w:rPr>
      </w:pPr>
      <w:r>
        <w:rPr>
          <w:rFonts w:ascii="Verdana" w:hAnsi="Verdana"/>
          <w:color w:val="000000"/>
          <w:sz w:val="23"/>
          <w:szCs w:val="23"/>
        </w:rPr>
        <w:t>By default the space is set to 2 pixels.</w:t>
      </w:r>
    </w:p>
    <w:p w14:paraId="628A7243" w14:textId="77777777" w:rsidR="001012A8" w:rsidRDefault="001012A8" w:rsidP="001012A8">
      <w:pPr>
        <w:shd w:val="clear" w:color="auto" w:fill="FFFFFF"/>
        <w:spacing w:before="288" w:after="288"/>
        <w:rPr>
          <w:rFonts w:ascii="Verdana" w:hAnsi="Verdana"/>
          <w:color w:val="000000"/>
          <w:sz w:val="23"/>
          <w:szCs w:val="23"/>
        </w:rPr>
      </w:pPr>
      <w:r>
        <w:rPr>
          <w:rFonts w:ascii="Verdana" w:hAnsi="Verdana"/>
          <w:color w:val="000000"/>
          <w:sz w:val="23"/>
          <w:szCs w:val="23"/>
        </w:rPr>
        <w:t>To change the space between table cells, use the CSS </w:t>
      </w:r>
      <w:r>
        <w:rPr>
          <w:rStyle w:val="Emphasis"/>
          <w:rFonts w:ascii="Consolas" w:hAnsi="Consolas"/>
          <w:color w:val="DC143C"/>
        </w:rPr>
        <w:t>border-spacing</w:t>
      </w:r>
      <w:r>
        <w:rPr>
          <w:rFonts w:ascii="Verdana" w:hAnsi="Verdana"/>
          <w:color w:val="000000"/>
          <w:sz w:val="23"/>
          <w:szCs w:val="23"/>
        </w:rPr>
        <w:t> property on the </w:t>
      </w:r>
      <w:r>
        <w:rPr>
          <w:rStyle w:val="Emphasis"/>
          <w:rFonts w:ascii="Consolas" w:hAnsi="Consolas"/>
          <w:color w:val="DC143C"/>
        </w:rPr>
        <w:t>table</w:t>
      </w:r>
      <w:r>
        <w:rPr>
          <w:rFonts w:ascii="Verdana" w:hAnsi="Verdana"/>
          <w:color w:val="000000"/>
          <w:sz w:val="23"/>
          <w:szCs w:val="23"/>
        </w:rPr>
        <w:t> element:</w:t>
      </w:r>
    </w:p>
    <w:p w14:paraId="7B0BAD07" w14:textId="77777777" w:rsidR="001012A8" w:rsidRDefault="001012A8" w:rsidP="001012A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csspropertyvaluecolor"/>
          <w:rFonts w:ascii="Consolas" w:hAnsi="Consolas"/>
          <w:color w:val="A52A2A"/>
          <w:sz w:val="23"/>
          <w:szCs w:val="23"/>
        </w:rPr>
        <w:t>table </w:t>
      </w:r>
      <w:r>
        <w:rP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FF0000"/>
          <w:sz w:val="23"/>
          <w:szCs w:val="23"/>
        </w:rPr>
        <w:t>  border-spacing</w:t>
      </w:r>
      <w:r>
        <w:rPr>
          <w:rFonts w:ascii="Consolas" w:hAnsi="Consolas"/>
          <w:color w:val="000000"/>
          <w:sz w:val="23"/>
          <w:szCs w:val="23"/>
        </w:rPr>
        <w:t>:</w:t>
      </w:r>
      <w:r>
        <w:rPr>
          <w:rStyle w:val="csspropertycolor"/>
          <w:rFonts w:ascii="Consolas" w:hAnsi="Consolas"/>
          <w:color w:val="0000CD"/>
          <w:sz w:val="23"/>
          <w:szCs w:val="23"/>
        </w:rPr>
        <w:t> 30px</w:t>
      </w:r>
      <w:r>
        <w:rPr>
          <w:rFonts w:ascii="Consolas" w:hAnsi="Consolas"/>
          <w:color w:val="000000"/>
          <w:sz w:val="23"/>
          <w:szCs w:val="23"/>
        </w:rPr>
        <w:t>;</w:t>
      </w:r>
      <w:r>
        <w:rPr>
          <w:rFonts w:ascii="Consolas" w:hAnsi="Consolas"/>
          <w:color w:val="FF0000"/>
          <w:sz w:val="23"/>
          <w:szCs w:val="23"/>
        </w:rPr>
        <w:br/>
      </w:r>
      <w:r>
        <w:rPr>
          <w:rFonts w:ascii="Consolas" w:hAnsi="Consolas"/>
          <w:color w:val="000000"/>
          <w:sz w:val="23"/>
          <w:szCs w:val="23"/>
        </w:rPr>
        <w:t>}</w:t>
      </w:r>
    </w:p>
    <w:p w14:paraId="26FCFA6A" w14:textId="1261D680" w:rsidR="004D7D80" w:rsidRDefault="004D7D80" w:rsidP="00295CA4">
      <w:pPr>
        <w:ind w:firstLine="720"/>
        <w:rPr>
          <w:sz w:val="24"/>
          <w:szCs w:val="24"/>
        </w:rPr>
      </w:pPr>
    </w:p>
    <w:p w14:paraId="4E6EAB5D" w14:textId="06B0F7D7" w:rsidR="001012A8" w:rsidRDefault="001012A8" w:rsidP="00295CA4">
      <w:pPr>
        <w:ind w:firstLine="720"/>
        <w:rPr>
          <w:sz w:val="24"/>
          <w:szCs w:val="24"/>
        </w:rPr>
      </w:pPr>
    </w:p>
    <w:p w14:paraId="4E20998B" w14:textId="53AF4A4D" w:rsidR="001012A8" w:rsidRDefault="001012A8" w:rsidP="00295CA4">
      <w:pPr>
        <w:ind w:firstLine="720"/>
        <w:rPr>
          <w:sz w:val="24"/>
          <w:szCs w:val="24"/>
        </w:rPr>
      </w:pPr>
    </w:p>
    <w:p w14:paraId="06C25FE4" w14:textId="69E5613A" w:rsidR="001012A8" w:rsidRDefault="001012A8" w:rsidP="00295CA4">
      <w:pPr>
        <w:ind w:firstLine="720"/>
        <w:rPr>
          <w:sz w:val="24"/>
          <w:szCs w:val="24"/>
        </w:rPr>
      </w:pPr>
    </w:p>
    <w:p w14:paraId="1FCFDF24" w14:textId="04B01F3B" w:rsidR="001012A8" w:rsidRDefault="001012A8" w:rsidP="00295CA4">
      <w:pPr>
        <w:ind w:firstLine="720"/>
        <w:rPr>
          <w:sz w:val="24"/>
          <w:szCs w:val="24"/>
        </w:rPr>
      </w:pPr>
    </w:p>
    <w:p w14:paraId="73AAC1EB" w14:textId="78DE4A01" w:rsidR="001012A8" w:rsidRDefault="001012A8" w:rsidP="00295CA4">
      <w:pPr>
        <w:ind w:firstLine="720"/>
        <w:rPr>
          <w:sz w:val="24"/>
          <w:szCs w:val="24"/>
        </w:rPr>
      </w:pPr>
    </w:p>
    <w:p w14:paraId="02CA0F77" w14:textId="1CBFE887" w:rsidR="001012A8" w:rsidRDefault="001012A8" w:rsidP="00295CA4">
      <w:pPr>
        <w:ind w:firstLine="720"/>
        <w:rPr>
          <w:sz w:val="24"/>
          <w:szCs w:val="24"/>
        </w:rPr>
      </w:pPr>
    </w:p>
    <w:p w14:paraId="0948418A" w14:textId="340701FB" w:rsidR="001012A8" w:rsidRDefault="001012A8" w:rsidP="00295CA4">
      <w:pPr>
        <w:ind w:firstLine="720"/>
        <w:rPr>
          <w:sz w:val="24"/>
          <w:szCs w:val="24"/>
        </w:rPr>
      </w:pPr>
    </w:p>
    <w:p w14:paraId="0BE3D287" w14:textId="3E103E70" w:rsidR="001012A8" w:rsidRDefault="001012A8" w:rsidP="00295CA4">
      <w:pPr>
        <w:ind w:firstLine="720"/>
        <w:rPr>
          <w:sz w:val="24"/>
          <w:szCs w:val="24"/>
        </w:rPr>
      </w:pPr>
    </w:p>
    <w:p w14:paraId="10382DC6" w14:textId="5640CBA9" w:rsidR="001012A8" w:rsidRDefault="001012A8" w:rsidP="00295CA4">
      <w:pPr>
        <w:ind w:firstLine="720"/>
        <w:rPr>
          <w:sz w:val="24"/>
          <w:szCs w:val="24"/>
        </w:rPr>
      </w:pPr>
    </w:p>
    <w:p w14:paraId="01CE4934" w14:textId="77777777" w:rsidR="00DE1FC2" w:rsidRPr="00C9529C" w:rsidRDefault="00DE1FC2" w:rsidP="00C9529C">
      <w:pPr>
        <w:pStyle w:val="Heading3"/>
        <w:rPr>
          <w:b w:val="0"/>
          <w:bCs/>
          <w:szCs w:val="32"/>
        </w:rPr>
      </w:pPr>
      <w:bookmarkStart w:id="108" w:name="_Toc114175559"/>
      <w:r w:rsidRPr="00C9529C">
        <w:rPr>
          <w:b w:val="0"/>
          <w:bCs/>
          <w:szCs w:val="32"/>
        </w:rPr>
        <w:t>HTML </w:t>
      </w:r>
      <w:r w:rsidRPr="00C9529C">
        <w:rPr>
          <w:rStyle w:val="Hyperlink"/>
          <w:b w:val="0"/>
          <w:bCs/>
          <w:szCs w:val="32"/>
        </w:rPr>
        <w:t xml:space="preserve">Table </w:t>
      </w:r>
      <w:proofErr w:type="spellStart"/>
      <w:r w:rsidRPr="00C9529C">
        <w:rPr>
          <w:rStyle w:val="Hyperlink"/>
          <w:b w:val="0"/>
          <w:bCs/>
          <w:szCs w:val="32"/>
        </w:rPr>
        <w:t>Colspan</w:t>
      </w:r>
      <w:proofErr w:type="spellEnd"/>
      <w:r w:rsidRPr="00C9529C">
        <w:rPr>
          <w:rStyle w:val="Hyperlink"/>
          <w:b w:val="0"/>
          <w:bCs/>
          <w:szCs w:val="32"/>
        </w:rPr>
        <w:t xml:space="preserve"> &amp; </w:t>
      </w:r>
      <w:proofErr w:type="spellStart"/>
      <w:r w:rsidRPr="00C9529C">
        <w:rPr>
          <w:rStyle w:val="Hyperlink"/>
          <w:b w:val="0"/>
          <w:bCs/>
          <w:szCs w:val="32"/>
        </w:rPr>
        <w:t>Rowspan</w:t>
      </w:r>
      <w:bookmarkEnd w:id="108"/>
      <w:proofErr w:type="spellEnd"/>
    </w:p>
    <w:p w14:paraId="2A145F36" w14:textId="77777777" w:rsidR="00DE1FC2" w:rsidRDefault="008625FE" w:rsidP="00DE1FC2">
      <w:pPr>
        <w:spacing w:before="300" w:after="300"/>
        <w:rPr>
          <w:rFonts w:ascii="Times New Roman" w:hAnsi="Times New Roman"/>
          <w:sz w:val="24"/>
          <w:szCs w:val="24"/>
        </w:rPr>
      </w:pPr>
      <w:r>
        <w:pict w14:anchorId="5377A05C">
          <v:rect id="_x0000_i1041" style="width:0;height:0" o:hralign="center" o:hrstd="t" o:hrnoshade="t" o:hr="t" fillcolor="black" stroked="f"/>
        </w:pict>
      </w:r>
    </w:p>
    <w:p w14:paraId="6A957102" w14:textId="77777777" w:rsidR="00DE1FC2" w:rsidRDefault="00DE1FC2" w:rsidP="00DE1FC2">
      <w:pPr>
        <w:shd w:val="clear" w:color="auto" w:fill="FFFFFF"/>
        <w:spacing w:before="288" w:after="288"/>
        <w:rPr>
          <w:rFonts w:ascii="Verdana" w:hAnsi="Verdana"/>
          <w:color w:val="000000"/>
        </w:rPr>
      </w:pPr>
      <w:r>
        <w:rPr>
          <w:rFonts w:ascii="Verdana" w:hAnsi="Verdana"/>
          <w:color w:val="000000"/>
        </w:rPr>
        <w:t>HTML tables can have cells that span over multiple rows and/or columns.</w:t>
      </w:r>
    </w:p>
    <w:p w14:paraId="021D4421" w14:textId="2A664BE2" w:rsidR="00DE1FC2" w:rsidRDefault="00DE1FC2" w:rsidP="00DE1FC2">
      <w:pPr>
        <w:spacing w:before="300" w:after="300"/>
        <w:rPr>
          <w:rFonts w:ascii="Times New Roman" w:hAnsi="Times New Roman"/>
        </w:rPr>
      </w:pPr>
    </w:p>
    <w:tbl>
      <w:tblPr>
        <w:tblW w:w="4084" w:type="dxa"/>
        <w:tblInd w:w="-742"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1360"/>
        <w:gridCol w:w="1362"/>
        <w:gridCol w:w="1362"/>
      </w:tblGrid>
      <w:tr w:rsidR="00DE1FC2" w14:paraId="566CD93F" w14:textId="77777777" w:rsidTr="00DE1FC2">
        <w:trPr>
          <w:trHeight w:val="258"/>
        </w:trPr>
        <w:tc>
          <w:tcPr>
            <w:tcW w:w="2722" w:type="dxa"/>
            <w:gridSpan w:val="2"/>
            <w:tcBorders>
              <w:top w:val="single" w:sz="6" w:space="0" w:color="282A35"/>
              <w:left w:val="single" w:sz="6" w:space="0" w:color="282A35"/>
              <w:bottom w:val="single" w:sz="6" w:space="0" w:color="282A35"/>
              <w:right w:val="single" w:sz="6" w:space="0" w:color="282A35"/>
            </w:tcBorders>
            <w:vAlign w:val="center"/>
            <w:hideMark/>
          </w:tcPr>
          <w:p w14:paraId="37CB56C4" w14:textId="77777777" w:rsidR="00DE1FC2" w:rsidRDefault="00DE1FC2">
            <w:pPr>
              <w:spacing w:after="0"/>
              <w:jc w:val="center"/>
              <w:rPr>
                <w:b/>
                <w:bCs/>
                <w:sz w:val="18"/>
                <w:szCs w:val="18"/>
              </w:rPr>
            </w:pPr>
            <w:r>
              <w:rPr>
                <w:b/>
                <w:bCs/>
                <w:sz w:val="18"/>
                <w:szCs w:val="18"/>
              </w:rPr>
              <w:t>NAME</w:t>
            </w:r>
          </w:p>
        </w:tc>
        <w:tc>
          <w:tcPr>
            <w:tcW w:w="1362" w:type="dxa"/>
            <w:tcBorders>
              <w:top w:val="single" w:sz="6" w:space="0" w:color="282A35"/>
              <w:left w:val="single" w:sz="6" w:space="0" w:color="282A35"/>
              <w:bottom w:val="single" w:sz="6" w:space="0" w:color="282A35"/>
              <w:right w:val="single" w:sz="6" w:space="0" w:color="282A35"/>
            </w:tcBorders>
            <w:vAlign w:val="center"/>
            <w:hideMark/>
          </w:tcPr>
          <w:p w14:paraId="0ECC8090" w14:textId="77777777" w:rsidR="00DE1FC2" w:rsidRDefault="00DE1FC2">
            <w:pPr>
              <w:rPr>
                <w:sz w:val="18"/>
                <w:szCs w:val="18"/>
              </w:rPr>
            </w:pPr>
            <w:r>
              <w:rPr>
                <w:sz w:val="18"/>
                <w:szCs w:val="18"/>
              </w:rPr>
              <w:t> </w:t>
            </w:r>
          </w:p>
        </w:tc>
      </w:tr>
      <w:tr w:rsidR="00DE1FC2" w14:paraId="4A29B596" w14:textId="77777777" w:rsidTr="00DE1FC2">
        <w:trPr>
          <w:trHeight w:val="258"/>
        </w:trPr>
        <w:tc>
          <w:tcPr>
            <w:tcW w:w="1360" w:type="dxa"/>
            <w:tcBorders>
              <w:top w:val="single" w:sz="6" w:space="0" w:color="282A35"/>
              <w:left w:val="single" w:sz="6" w:space="0" w:color="282A35"/>
              <w:bottom w:val="single" w:sz="6" w:space="0" w:color="282A35"/>
              <w:right w:val="single" w:sz="6" w:space="0" w:color="282A35"/>
            </w:tcBorders>
            <w:vAlign w:val="center"/>
            <w:hideMark/>
          </w:tcPr>
          <w:p w14:paraId="28D723EC" w14:textId="77777777" w:rsidR="00DE1FC2" w:rsidRDefault="00DE1FC2">
            <w:pPr>
              <w:rPr>
                <w:sz w:val="18"/>
                <w:szCs w:val="18"/>
              </w:rPr>
            </w:pPr>
            <w:r>
              <w:rPr>
                <w:sz w:val="18"/>
                <w:szCs w:val="18"/>
              </w:rPr>
              <w:t> </w:t>
            </w:r>
          </w:p>
        </w:tc>
        <w:tc>
          <w:tcPr>
            <w:tcW w:w="1362" w:type="dxa"/>
            <w:tcBorders>
              <w:top w:val="single" w:sz="6" w:space="0" w:color="282A35"/>
              <w:left w:val="single" w:sz="6" w:space="0" w:color="282A35"/>
              <w:bottom w:val="single" w:sz="6" w:space="0" w:color="282A35"/>
              <w:right w:val="single" w:sz="6" w:space="0" w:color="282A35"/>
            </w:tcBorders>
            <w:vAlign w:val="center"/>
            <w:hideMark/>
          </w:tcPr>
          <w:p w14:paraId="6089ED00" w14:textId="77777777" w:rsidR="00DE1FC2" w:rsidRDefault="00DE1FC2">
            <w:pPr>
              <w:rPr>
                <w:sz w:val="18"/>
                <w:szCs w:val="18"/>
              </w:rPr>
            </w:pPr>
            <w:r>
              <w:rPr>
                <w:sz w:val="18"/>
                <w:szCs w:val="18"/>
              </w:rPr>
              <w:t> </w:t>
            </w:r>
          </w:p>
        </w:tc>
        <w:tc>
          <w:tcPr>
            <w:tcW w:w="1362" w:type="dxa"/>
            <w:tcBorders>
              <w:top w:val="single" w:sz="6" w:space="0" w:color="282A35"/>
              <w:left w:val="single" w:sz="6" w:space="0" w:color="282A35"/>
              <w:bottom w:val="single" w:sz="6" w:space="0" w:color="282A35"/>
              <w:right w:val="single" w:sz="6" w:space="0" w:color="282A35"/>
            </w:tcBorders>
            <w:vAlign w:val="center"/>
            <w:hideMark/>
          </w:tcPr>
          <w:p w14:paraId="2655F1CB" w14:textId="77777777" w:rsidR="00DE1FC2" w:rsidRDefault="00DE1FC2">
            <w:pPr>
              <w:rPr>
                <w:sz w:val="18"/>
                <w:szCs w:val="18"/>
              </w:rPr>
            </w:pPr>
            <w:r>
              <w:rPr>
                <w:sz w:val="18"/>
                <w:szCs w:val="18"/>
              </w:rPr>
              <w:t> </w:t>
            </w:r>
          </w:p>
        </w:tc>
      </w:tr>
      <w:tr w:rsidR="00DE1FC2" w14:paraId="28CE015C" w14:textId="77777777" w:rsidTr="00DE1FC2">
        <w:trPr>
          <w:trHeight w:val="258"/>
        </w:trPr>
        <w:tc>
          <w:tcPr>
            <w:tcW w:w="1360" w:type="dxa"/>
            <w:tcBorders>
              <w:top w:val="single" w:sz="6" w:space="0" w:color="282A35"/>
              <w:left w:val="single" w:sz="6" w:space="0" w:color="282A35"/>
              <w:bottom w:val="single" w:sz="6" w:space="0" w:color="282A35"/>
              <w:right w:val="single" w:sz="6" w:space="0" w:color="282A35"/>
            </w:tcBorders>
            <w:vAlign w:val="center"/>
            <w:hideMark/>
          </w:tcPr>
          <w:p w14:paraId="3D282837" w14:textId="77777777" w:rsidR="00DE1FC2" w:rsidRDefault="00DE1FC2">
            <w:pPr>
              <w:rPr>
                <w:sz w:val="18"/>
                <w:szCs w:val="18"/>
              </w:rPr>
            </w:pPr>
            <w:r>
              <w:rPr>
                <w:sz w:val="18"/>
                <w:szCs w:val="18"/>
              </w:rPr>
              <w:t> </w:t>
            </w:r>
          </w:p>
        </w:tc>
        <w:tc>
          <w:tcPr>
            <w:tcW w:w="1362" w:type="dxa"/>
            <w:tcBorders>
              <w:top w:val="single" w:sz="6" w:space="0" w:color="282A35"/>
              <w:left w:val="single" w:sz="6" w:space="0" w:color="282A35"/>
              <w:bottom w:val="single" w:sz="6" w:space="0" w:color="282A35"/>
              <w:right w:val="single" w:sz="6" w:space="0" w:color="282A35"/>
            </w:tcBorders>
            <w:vAlign w:val="center"/>
            <w:hideMark/>
          </w:tcPr>
          <w:p w14:paraId="489B8EF6" w14:textId="77777777" w:rsidR="00DE1FC2" w:rsidRDefault="00DE1FC2">
            <w:pPr>
              <w:rPr>
                <w:sz w:val="18"/>
                <w:szCs w:val="18"/>
              </w:rPr>
            </w:pPr>
            <w:r>
              <w:rPr>
                <w:sz w:val="18"/>
                <w:szCs w:val="18"/>
              </w:rPr>
              <w:t> </w:t>
            </w:r>
          </w:p>
        </w:tc>
        <w:tc>
          <w:tcPr>
            <w:tcW w:w="1362" w:type="dxa"/>
            <w:tcBorders>
              <w:top w:val="single" w:sz="6" w:space="0" w:color="282A35"/>
              <w:left w:val="single" w:sz="6" w:space="0" w:color="282A35"/>
              <w:bottom w:val="single" w:sz="6" w:space="0" w:color="282A35"/>
              <w:right w:val="single" w:sz="6" w:space="0" w:color="282A35"/>
            </w:tcBorders>
            <w:vAlign w:val="center"/>
            <w:hideMark/>
          </w:tcPr>
          <w:p w14:paraId="12C84A10" w14:textId="77777777" w:rsidR="00DE1FC2" w:rsidRDefault="00DE1FC2">
            <w:pPr>
              <w:rPr>
                <w:sz w:val="18"/>
                <w:szCs w:val="18"/>
              </w:rPr>
            </w:pPr>
            <w:r>
              <w:rPr>
                <w:sz w:val="18"/>
                <w:szCs w:val="18"/>
              </w:rPr>
              <w:t> </w:t>
            </w:r>
          </w:p>
        </w:tc>
      </w:tr>
      <w:tr w:rsidR="00DE1FC2" w14:paraId="67BD7800" w14:textId="77777777" w:rsidTr="00DE1FC2">
        <w:trPr>
          <w:trHeight w:val="266"/>
        </w:trPr>
        <w:tc>
          <w:tcPr>
            <w:tcW w:w="1360" w:type="dxa"/>
            <w:tcBorders>
              <w:top w:val="single" w:sz="6" w:space="0" w:color="282A35"/>
              <w:left w:val="single" w:sz="6" w:space="0" w:color="282A35"/>
              <w:bottom w:val="single" w:sz="6" w:space="0" w:color="282A35"/>
              <w:right w:val="single" w:sz="6" w:space="0" w:color="282A35"/>
            </w:tcBorders>
            <w:vAlign w:val="center"/>
            <w:hideMark/>
          </w:tcPr>
          <w:p w14:paraId="0216ED15" w14:textId="77777777" w:rsidR="00DE1FC2" w:rsidRDefault="00DE1FC2">
            <w:pPr>
              <w:rPr>
                <w:sz w:val="18"/>
                <w:szCs w:val="18"/>
              </w:rPr>
            </w:pPr>
            <w:r>
              <w:rPr>
                <w:sz w:val="18"/>
                <w:szCs w:val="18"/>
              </w:rPr>
              <w:t> </w:t>
            </w:r>
          </w:p>
        </w:tc>
        <w:tc>
          <w:tcPr>
            <w:tcW w:w="1362" w:type="dxa"/>
            <w:tcBorders>
              <w:top w:val="single" w:sz="6" w:space="0" w:color="282A35"/>
              <w:left w:val="single" w:sz="6" w:space="0" w:color="282A35"/>
              <w:bottom w:val="single" w:sz="6" w:space="0" w:color="282A35"/>
              <w:right w:val="single" w:sz="6" w:space="0" w:color="282A35"/>
            </w:tcBorders>
            <w:vAlign w:val="center"/>
            <w:hideMark/>
          </w:tcPr>
          <w:p w14:paraId="4491FD1F" w14:textId="77777777" w:rsidR="00DE1FC2" w:rsidRDefault="00DE1FC2">
            <w:pPr>
              <w:rPr>
                <w:sz w:val="18"/>
                <w:szCs w:val="18"/>
              </w:rPr>
            </w:pPr>
            <w:r>
              <w:rPr>
                <w:sz w:val="18"/>
                <w:szCs w:val="18"/>
              </w:rPr>
              <w:t> </w:t>
            </w:r>
          </w:p>
        </w:tc>
        <w:tc>
          <w:tcPr>
            <w:tcW w:w="1362" w:type="dxa"/>
            <w:tcBorders>
              <w:top w:val="single" w:sz="6" w:space="0" w:color="282A35"/>
              <w:left w:val="single" w:sz="6" w:space="0" w:color="282A35"/>
              <w:bottom w:val="single" w:sz="6" w:space="0" w:color="282A35"/>
              <w:right w:val="single" w:sz="6" w:space="0" w:color="282A35"/>
            </w:tcBorders>
            <w:vAlign w:val="center"/>
            <w:hideMark/>
          </w:tcPr>
          <w:p w14:paraId="2FA85479" w14:textId="77777777" w:rsidR="00DE1FC2" w:rsidRDefault="00DE1FC2">
            <w:pPr>
              <w:rPr>
                <w:sz w:val="18"/>
                <w:szCs w:val="18"/>
              </w:rPr>
            </w:pPr>
            <w:r>
              <w:rPr>
                <w:sz w:val="18"/>
                <w:szCs w:val="18"/>
              </w:rPr>
              <w:t> </w:t>
            </w:r>
          </w:p>
        </w:tc>
      </w:tr>
      <w:tr w:rsidR="00DE1FC2" w14:paraId="5E9D39DE" w14:textId="77777777" w:rsidTr="00DE1FC2">
        <w:trPr>
          <w:trHeight w:val="258"/>
        </w:trPr>
        <w:tc>
          <w:tcPr>
            <w:tcW w:w="1360" w:type="dxa"/>
            <w:tcBorders>
              <w:top w:val="single" w:sz="6" w:space="0" w:color="282A35"/>
              <w:left w:val="single" w:sz="6" w:space="0" w:color="282A35"/>
              <w:bottom w:val="single" w:sz="6" w:space="0" w:color="282A35"/>
              <w:right w:val="single" w:sz="6" w:space="0" w:color="282A35"/>
            </w:tcBorders>
            <w:vAlign w:val="center"/>
            <w:hideMark/>
          </w:tcPr>
          <w:p w14:paraId="6AB1943B" w14:textId="77777777" w:rsidR="00DE1FC2" w:rsidRDefault="00DE1FC2">
            <w:pPr>
              <w:rPr>
                <w:sz w:val="18"/>
                <w:szCs w:val="18"/>
              </w:rPr>
            </w:pPr>
            <w:r>
              <w:rPr>
                <w:sz w:val="18"/>
                <w:szCs w:val="18"/>
              </w:rPr>
              <w:t> </w:t>
            </w:r>
          </w:p>
        </w:tc>
        <w:tc>
          <w:tcPr>
            <w:tcW w:w="1362" w:type="dxa"/>
            <w:tcBorders>
              <w:top w:val="single" w:sz="6" w:space="0" w:color="282A35"/>
              <w:left w:val="single" w:sz="6" w:space="0" w:color="282A35"/>
              <w:bottom w:val="single" w:sz="6" w:space="0" w:color="282A35"/>
              <w:right w:val="single" w:sz="6" w:space="0" w:color="282A35"/>
            </w:tcBorders>
            <w:vAlign w:val="center"/>
            <w:hideMark/>
          </w:tcPr>
          <w:p w14:paraId="39907B6B" w14:textId="77777777" w:rsidR="00DE1FC2" w:rsidRDefault="00DE1FC2">
            <w:pPr>
              <w:rPr>
                <w:sz w:val="18"/>
                <w:szCs w:val="18"/>
              </w:rPr>
            </w:pPr>
            <w:r>
              <w:rPr>
                <w:sz w:val="18"/>
                <w:szCs w:val="18"/>
              </w:rPr>
              <w:t> </w:t>
            </w:r>
          </w:p>
        </w:tc>
        <w:tc>
          <w:tcPr>
            <w:tcW w:w="1362" w:type="dxa"/>
            <w:tcBorders>
              <w:top w:val="single" w:sz="6" w:space="0" w:color="282A35"/>
              <w:left w:val="single" w:sz="6" w:space="0" w:color="282A35"/>
              <w:bottom w:val="single" w:sz="6" w:space="0" w:color="282A35"/>
              <w:right w:val="single" w:sz="6" w:space="0" w:color="282A35"/>
            </w:tcBorders>
            <w:vAlign w:val="center"/>
            <w:hideMark/>
          </w:tcPr>
          <w:p w14:paraId="76DB857E" w14:textId="77777777" w:rsidR="00DE1FC2" w:rsidRDefault="00DE1FC2">
            <w:pPr>
              <w:rPr>
                <w:sz w:val="18"/>
                <w:szCs w:val="18"/>
              </w:rPr>
            </w:pPr>
            <w:r>
              <w:rPr>
                <w:sz w:val="18"/>
                <w:szCs w:val="18"/>
              </w:rPr>
              <w:t> </w:t>
            </w:r>
          </w:p>
        </w:tc>
      </w:tr>
    </w:tbl>
    <w:p w14:paraId="50C1E6AB" w14:textId="77777777" w:rsidR="00DE1FC2" w:rsidRDefault="00DE1FC2" w:rsidP="00DE1FC2">
      <w:pPr>
        <w:shd w:val="clear" w:color="auto" w:fill="FFFFFF"/>
        <w:rPr>
          <w:rFonts w:ascii="Verdana" w:hAnsi="Verdana"/>
          <w:vanish/>
          <w:color w:val="000000"/>
          <w:sz w:val="23"/>
          <w:szCs w:val="23"/>
        </w:rPr>
      </w:pPr>
    </w:p>
    <w:p w14:paraId="0A3A3513" w14:textId="77777777" w:rsidR="00DE1FC2" w:rsidRDefault="00DE1FC2" w:rsidP="00DE1FC2">
      <w:pPr>
        <w:shd w:val="clear" w:color="auto" w:fill="FFFFFF"/>
        <w:rPr>
          <w:rFonts w:ascii="Verdana" w:hAnsi="Verdana"/>
          <w:vanish/>
          <w:color w:val="000000"/>
          <w:sz w:val="23"/>
          <w:szCs w:val="23"/>
        </w:rPr>
      </w:pPr>
    </w:p>
    <w:tbl>
      <w:tblPr>
        <w:tblpPr w:leftFromText="180" w:rightFromText="180" w:vertAnchor="text" w:horzAnchor="page" w:tblpX="5655" w:tblpY="-2315"/>
        <w:tblW w:w="4579"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1526"/>
        <w:gridCol w:w="1526"/>
        <w:gridCol w:w="1527"/>
      </w:tblGrid>
      <w:tr w:rsidR="00DE1FC2" w14:paraId="2C4F29AC" w14:textId="77777777" w:rsidTr="00DE1FC2">
        <w:tc>
          <w:tcPr>
            <w:tcW w:w="1526" w:type="dxa"/>
            <w:vMerge w:val="restart"/>
            <w:tcBorders>
              <w:top w:val="single" w:sz="6" w:space="0" w:color="282A35"/>
              <w:left w:val="single" w:sz="6" w:space="0" w:color="282A35"/>
              <w:bottom w:val="single" w:sz="6" w:space="0" w:color="282A35"/>
              <w:right w:val="single" w:sz="6" w:space="0" w:color="282A35"/>
            </w:tcBorders>
            <w:vAlign w:val="center"/>
            <w:hideMark/>
          </w:tcPr>
          <w:p w14:paraId="4205544D" w14:textId="77777777" w:rsidR="00DE1FC2" w:rsidRDefault="00DE1FC2" w:rsidP="00DE1FC2">
            <w:pPr>
              <w:spacing w:after="0"/>
              <w:jc w:val="center"/>
              <w:rPr>
                <w:rFonts w:ascii="Times New Roman" w:hAnsi="Times New Roman"/>
                <w:b/>
                <w:bCs/>
                <w:sz w:val="18"/>
                <w:szCs w:val="18"/>
              </w:rPr>
            </w:pPr>
            <w:r>
              <w:rPr>
                <w:b/>
                <w:bCs/>
                <w:sz w:val="18"/>
                <w:szCs w:val="18"/>
              </w:rPr>
              <w:t>APRIL</w:t>
            </w:r>
          </w:p>
        </w:tc>
        <w:tc>
          <w:tcPr>
            <w:tcW w:w="1526" w:type="dxa"/>
            <w:tcBorders>
              <w:top w:val="single" w:sz="6" w:space="0" w:color="282A35"/>
              <w:left w:val="single" w:sz="6" w:space="0" w:color="282A35"/>
              <w:bottom w:val="single" w:sz="6" w:space="0" w:color="282A35"/>
              <w:right w:val="single" w:sz="6" w:space="0" w:color="282A35"/>
            </w:tcBorders>
            <w:vAlign w:val="center"/>
            <w:hideMark/>
          </w:tcPr>
          <w:p w14:paraId="617FE4BD" w14:textId="77777777" w:rsidR="00DE1FC2" w:rsidRDefault="00DE1FC2" w:rsidP="00DE1FC2">
            <w:pPr>
              <w:rPr>
                <w:sz w:val="18"/>
                <w:szCs w:val="18"/>
              </w:rPr>
            </w:pPr>
            <w:r>
              <w:rPr>
                <w:sz w:val="18"/>
                <w:szCs w:val="18"/>
              </w:rPr>
              <w:t> </w:t>
            </w:r>
          </w:p>
        </w:tc>
        <w:tc>
          <w:tcPr>
            <w:tcW w:w="1527" w:type="dxa"/>
            <w:tcBorders>
              <w:top w:val="single" w:sz="6" w:space="0" w:color="282A35"/>
              <w:left w:val="single" w:sz="6" w:space="0" w:color="282A35"/>
              <w:bottom w:val="single" w:sz="6" w:space="0" w:color="282A35"/>
              <w:right w:val="single" w:sz="6" w:space="0" w:color="282A35"/>
            </w:tcBorders>
            <w:vAlign w:val="center"/>
            <w:hideMark/>
          </w:tcPr>
          <w:p w14:paraId="02770D8A" w14:textId="77777777" w:rsidR="00DE1FC2" w:rsidRDefault="00DE1FC2" w:rsidP="00DE1FC2">
            <w:pPr>
              <w:rPr>
                <w:sz w:val="18"/>
                <w:szCs w:val="18"/>
              </w:rPr>
            </w:pPr>
            <w:r>
              <w:rPr>
                <w:sz w:val="18"/>
                <w:szCs w:val="18"/>
              </w:rPr>
              <w:t> </w:t>
            </w:r>
          </w:p>
        </w:tc>
      </w:tr>
      <w:tr w:rsidR="00DE1FC2" w14:paraId="54DAC188" w14:textId="77777777" w:rsidTr="00DE1FC2">
        <w:tc>
          <w:tcPr>
            <w:tcW w:w="0" w:type="auto"/>
            <w:vMerge/>
            <w:tcBorders>
              <w:top w:val="single" w:sz="6" w:space="0" w:color="282A35"/>
              <w:left w:val="single" w:sz="6" w:space="0" w:color="282A35"/>
              <w:bottom w:val="single" w:sz="6" w:space="0" w:color="282A35"/>
              <w:right w:val="single" w:sz="6" w:space="0" w:color="282A35"/>
            </w:tcBorders>
            <w:vAlign w:val="center"/>
            <w:hideMark/>
          </w:tcPr>
          <w:p w14:paraId="73FE6A59" w14:textId="77777777" w:rsidR="00DE1FC2" w:rsidRDefault="00DE1FC2" w:rsidP="00DE1FC2">
            <w:pPr>
              <w:rPr>
                <w:b/>
                <w:bCs/>
                <w:sz w:val="18"/>
                <w:szCs w:val="18"/>
              </w:rPr>
            </w:pPr>
          </w:p>
        </w:tc>
        <w:tc>
          <w:tcPr>
            <w:tcW w:w="1526" w:type="dxa"/>
            <w:tcBorders>
              <w:top w:val="single" w:sz="6" w:space="0" w:color="282A35"/>
              <w:left w:val="single" w:sz="6" w:space="0" w:color="282A35"/>
              <w:bottom w:val="single" w:sz="6" w:space="0" w:color="282A35"/>
              <w:right w:val="single" w:sz="6" w:space="0" w:color="282A35"/>
            </w:tcBorders>
            <w:vAlign w:val="center"/>
            <w:hideMark/>
          </w:tcPr>
          <w:p w14:paraId="0242D863" w14:textId="77777777" w:rsidR="00DE1FC2" w:rsidRDefault="00DE1FC2" w:rsidP="00DE1FC2">
            <w:pPr>
              <w:rPr>
                <w:sz w:val="18"/>
                <w:szCs w:val="18"/>
              </w:rPr>
            </w:pPr>
            <w:r>
              <w:rPr>
                <w:sz w:val="18"/>
                <w:szCs w:val="18"/>
              </w:rPr>
              <w:t> </w:t>
            </w:r>
          </w:p>
        </w:tc>
        <w:tc>
          <w:tcPr>
            <w:tcW w:w="1527" w:type="dxa"/>
            <w:tcBorders>
              <w:top w:val="single" w:sz="6" w:space="0" w:color="282A35"/>
              <w:left w:val="single" w:sz="6" w:space="0" w:color="282A35"/>
              <w:bottom w:val="single" w:sz="6" w:space="0" w:color="282A35"/>
              <w:right w:val="single" w:sz="6" w:space="0" w:color="282A35"/>
            </w:tcBorders>
            <w:vAlign w:val="center"/>
            <w:hideMark/>
          </w:tcPr>
          <w:p w14:paraId="597411C6" w14:textId="77777777" w:rsidR="00DE1FC2" w:rsidRDefault="00DE1FC2" w:rsidP="00DE1FC2">
            <w:pPr>
              <w:rPr>
                <w:sz w:val="18"/>
                <w:szCs w:val="18"/>
              </w:rPr>
            </w:pPr>
            <w:r>
              <w:rPr>
                <w:sz w:val="18"/>
                <w:szCs w:val="18"/>
              </w:rPr>
              <w:t> </w:t>
            </w:r>
          </w:p>
        </w:tc>
      </w:tr>
      <w:tr w:rsidR="00DE1FC2" w14:paraId="26376E79" w14:textId="77777777" w:rsidTr="00DE1FC2">
        <w:tc>
          <w:tcPr>
            <w:tcW w:w="0" w:type="auto"/>
            <w:vMerge/>
            <w:tcBorders>
              <w:top w:val="single" w:sz="6" w:space="0" w:color="282A35"/>
              <w:left w:val="single" w:sz="6" w:space="0" w:color="282A35"/>
              <w:bottom w:val="single" w:sz="6" w:space="0" w:color="282A35"/>
              <w:right w:val="single" w:sz="6" w:space="0" w:color="282A35"/>
            </w:tcBorders>
            <w:vAlign w:val="center"/>
            <w:hideMark/>
          </w:tcPr>
          <w:p w14:paraId="673F5EC3" w14:textId="77777777" w:rsidR="00DE1FC2" w:rsidRDefault="00DE1FC2" w:rsidP="00DE1FC2">
            <w:pPr>
              <w:rPr>
                <w:b/>
                <w:bCs/>
                <w:sz w:val="18"/>
                <w:szCs w:val="18"/>
              </w:rPr>
            </w:pPr>
          </w:p>
        </w:tc>
        <w:tc>
          <w:tcPr>
            <w:tcW w:w="1526" w:type="dxa"/>
            <w:tcBorders>
              <w:top w:val="single" w:sz="6" w:space="0" w:color="282A35"/>
              <w:left w:val="single" w:sz="6" w:space="0" w:color="282A35"/>
              <w:bottom w:val="single" w:sz="6" w:space="0" w:color="282A35"/>
              <w:right w:val="single" w:sz="6" w:space="0" w:color="282A35"/>
            </w:tcBorders>
            <w:vAlign w:val="center"/>
            <w:hideMark/>
          </w:tcPr>
          <w:p w14:paraId="05234F50" w14:textId="77777777" w:rsidR="00DE1FC2" w:rsidRDefault="00DE1FC2" w:rsidP="00DE1FC2">
            <w:pPr>
              <w:rPr>
                <w:sz w:val="18"/>
                <w:szCs w:val="18"/>
              </w:rPr>
            </w:pPr>
            <w:r>
              <w:rPr>
                <w:sz w:val="18"/>
                <w:szCs w:val="18"/>
              </w:rPr>
              <w:t> </w:t>
            </w:r>
          </w:p>
        </w:tc>
        <w:tc>
          <w:tcPr>
            <w:tcW w:w="1527" w:type="dxa"/>
            <w:tcBorders>
              <w:top w:val="single" w:sz="6" w:space="0" w:color="282A35"/>
              <w:left w:val="single" w:sz="6" w:space="0" w:color="282A35"/>
              <w:bottom w:val="single" w:sz="6" w:space="0" w:color="282A35"/>
              <w:right w:val="single" w:sz="6" w:space="0" w:color="282A35"/>
            </w:tcBorders>
            <w:vAlign w:val="center"/>
            <w:hideMark/>
          </w:tcPr>
          <w:p w14:paraId="36A655D4" w14:textId="77777777" w:rsidR="00DE1FC2" w:rsidRDefault="00DE1FC2" w:rsidP="00DE1FC2">
            <w:pPr>
              <w:rPr>
                <w:sz w:val="18"/>
                <w:szCs w:val="18"/>
              </w:rPr>
            </w:pPr>
            <w:r>
              <w:rPr>
                <w:sz w:val="18"/>
                <w:szCs w:val="18"/>
              </w:rPr>
              <w:t> </w:t>
            </w:r>
          </w:p>
        </w:tc>
      </w:tr>
      <w:tr w:rsidR="00DE1FC2" w14:paraId="17319FE3" w14:textId="77777777" w:rsidTr="00DE1FC2">
        <w:tc>
          <w:tcPr>
            <w:tcW w:w="1526" w:type="dxa"/>
            <w:tcBorders>
              <w:top w:val="single" w:sz="6" w:space="0" w:color="282A35"/>
              <w:left w:val="single" w:sz="6" w:space="0" w:color="282A35"/>
              <w:bottom w:val="single" w:sz="6" w:space="0" w:color="282A35"/>
              <w:right w:val="single" w:sz="6" w:space="0" w:color="282A35"/>
            </w:tcBorders>
            <w:vAlign w:val="center"/>
            <w:hideMark/>
          </w:tcPr>
          <w:p w14:paraId="3795E43C" w14:textId="77777777" w:rsidR="00DE1FC2" w:rsidRDefault="00DE1FC2" w:rsidP="00DE1FC2">
            <w:pPr>
              <w:rPr>
                <w:sz w:val="18"/>
                <w:szCs w:val="18"/>
              </w:rPr>
            </w:pPr>
            <w:r>
              <w:rPr>
                <w:sz w:val="18"/>
                <w:szCs w:val="18"/>
              </w:rPr>
              <w:t> </w:t>
            </w:r>
          </w:p>
        </w:tc>
        <w:tc>
          <w:tcPr>
            <w:tcW w:w="1526" w:type="dxa"/>
            <w:tcBorders>
              <w:top w:val="single" w:sz="6" w:space="0" w:color="282A35"/>
              <w:left w:val="single" w:sz="6" w:space="0" w:color="282A35"/>
              <w:bottom w:val="single" w:sz="6" w:space="0" w:color="282A35"/>
              <w:right w:val="single" w:sz="6" w:space="0" w:color="282A35"/>
            </w:tcBorders>
            <w:vAlign w:val="center"/>
            <w:hideMark/>
          </w:tcPr>
          <w:p w14:paraId="0C61A831" w14:textId="77777777" w:rsidR="00DE1FC2" w:rsidRDefault="00DE1FC2" w:rsidP="00DE1FC2">
            <w:pPr>
              <w:rPr>
                <w:sz w:val="18"/>
                <w:szCs w:val="18"/>
              </w:rPr>
            </w:pPr>
            <w:r>
              <w:rPr>
                <w:sz w:val="18"/>
                <w:szCs w:val="18"/>
              </w:rPr>
              <w:t> </w:t>
            </w:r>
          </w:p>
        </w:tc>
        <w:tc>
          <w:tcPr>
            <w:tcW w:w="1527" w:type="dxa"/>
            <w:tcBorders>
              <w:top w:val="single" w:sz="6" w:space="0" w:color="282A35"/>
              <w:left w:val="single" w:sz="6" w:space="0" w:color="282A35"/>
              <w:bottom w:val="single" w:sz="6" w:space="0" w:color="282A35"/>
              <w:right w:val="single" w:sz="6" w:space="0" w:color="282A35"/>
            </w:tcBorders>
            <w:vAlign w:val="center"/>
            <w:hideMark/>
          </w:tcPr>
          <w:p w14:paraId="197E23D7" w14:textId="77777777" w:rsidR="00DE1FC2" w:rsidRDefault="00DE1FC2" w:rsidP="00DE1FC2">
            <w:pPr>
              <w:rPr>
                <w:sz w:val="18"/>
                <w:szCs w:val="18"/>
              </w:rPr>
            </w:pPr>
            <w:r>
              <w:rPr>
                <w:sz w:val="18"/>
                <w:szCs w:val="18"/>
              </w:rPr>
              <w:t> </w:t>
            </w:r>
          </w:p>
        </w:tc>
      </w:tr>
      <w:tr w:rsidR="00DE1FC2" w14:paraId="2EC5B40F" w14:textId="77777777" w:rsidTr="00DE1FC2">
        <w:tc>
          <w:tcPr>
            <w:tcW w:w="1526" w:type="dxa"/>
            <w:tcBorders>
              <w:top w:val="single" w:sz="6" w:space="0" w:color="282A35"/>
              <w:left w:val="single" w:sz="6" w:space="0" w:color="282A35"/>
              <w:bottom w:val="single" w:sz="6" w:space="0" w:color="282A35"/>
              <w:right w:val="single" w:sz="6" w:space="0" w:color="282A35"/>
            </w:tcBorders>
            <w:vAlign w:val="center"/>
            <w:hideMark/>
          </w:tcPr>
          <w:p w14:paraId="65CF8474" w14:textId="77777777" w:rsidR="00DE1FC2" w:rsidRDefault="00DE1FC2" w:rsidP="00DE1FC2">
            <w:pPr>
              <w:rPr>
                <w:sz w:val="18"/>
                <w:szCs w:val="18"/>
              </w:rPr>
            </w:pPr>
            <w:r>
              <w:rPr>
                <w:sz w:val="18"/>
                <w:szCs w:val="18"/>
              </w:rPr>
              <w:t> </w:t>
            </w:r>
          </w:p>
        </w:tc>
        <w:tc>
          <w:tcPr>
            <w:tcW w:w="1526" w:type="dxa"/>
            <w:tcBorders>
              <w:top w:val="single" w:sz="6" w:space="0" w:color="282A35"/>
              <w:left w:val="single" w:sz="6" w:space="0" w:color="282A35"/>
              <w:bottom w:val="single" w:sz="6" w:space="0" w:color="282A35"/>
              <w:right w:val="single" w:sz="6" w:space="0" w:color="282A35"/>
            </w:tcBorders>
            <w:vAlign w:val="center"/>
            <w:hideMark/>
          </w:tcPr>
          <w:p w14:paraId="651950CC" w14:textId="77777777" w:rsidR="00DE1FC2" w:rsidRDefault="00DE1FC2" w:rsidP="00DE1FC2">
            <w:pPr>
              <w:rPr>
                <w:sz w:val="18"/>
                <w:szCs w:val="18"/>
              </w:rPr>
            </w:pPr>
            <w:r>
              <w:rPr>
                <w:sz w:val="18"/>
                <w:szCs w:val="18"/>
              </w:rPr>
              <w:t> </w:t>
            </w:r>
          </w:p>
        </w:tc>
        <w:tc>
          <w:tcPr>
            <w:tcW w:w="1527" w:type="dxa"/>
            <w:tcBorders>
              <w:top w:val="single" w:sz="6" w:space="0" w:color="282A35"/>
              <w:left w:val="single" w:sz="6" w:space="0" w:color="282A35"/>
              <w:bottom w:val="single" w:sz="6" w:space="0" w:color="282A35"/>
              <w:right w:val="single" w:sz="6" w:space="0" w:color="282A35"/>
            </w:tcBorders>
            <w:vAlign w:val="center"/>
            <w:hideMark/>
          </w:tcPr>
          <w:p w14:paraId="173D8937" w14:textId="77777777" w:rsidR="00DE1FC2" w:rsidRDefault="00DE1FC2" w:rsidP="00DE1FC2">
            <w:pPr>
              <w:rPr>
                <w:sz w:val="18"/>
                <w:szCs w:val="18"/>
              </w:rPr>
            </w:pPr>
            <w:r>
              <w:rPr>
                <w:sz w:val="18"/>
                <w:szCs w:val="18"/>
              </w:rPr>
              <w:t> </w:t>
            </w:r>
          </w:p>
        </w:tc>
      </w:tr>
    </w:tbl>
    <w:tbl>
      <w:tblPr>
        <w:tblpPr w:leftFromText="180" w:rightFromText="180" w:vertAnchor="text" w:horzAnchor="margin" w:tblpXSpec="center" w:tblpY="1015"/>
        <w:tblOverlap w:val="never"/>
        <w:tblW w:w="5342" w:type="dxa"/>
        <w:tblBorders>
          <w:top w:val="single" w:sz="6" w:space="0" w:color="282A35"/>
          <w:left w:val="single" w:sz="6" w:space="0" w:color="282A35"/>
          <w:bottom w:val="single" w:sz="6" w:space="0" w:color="282A35"/>
          <w:right w:val="single" w:sz="6" w:space="0" w:color="282A35"/>
        </w:tblBorders>
        <w:tblCellMar>
          <w:top w:w="15" w:type="dxa"/>
          <w:left w:w="15" w:type="dxa"/>
          <w:bottom w:w="15" w:type="dxa"/>
          <w:right w:w="15" w:type="dxa"/>
        </w:tblCellMar>
        <w:tblLook w:val="04A0" w:firstRow="1" w:lastRow="0" w:firstColumn="1" w:lastColumn="0" w:noHBand="0" w:noVBand="1"/>
      </w:tblPr>
      <w:tblGrid>
        <w:gridCol w:w="1780"/>
        <w:gridCol w:w="1781"/>
        <w:gridCol w:w="1781"/>
      </w:tblGrid>
      <w:tr w:rsidR="00DE1FC2" w14:paraId="48BA26CB" w14:textId="77777777" w:rsidTr="00DE1FC2">
        <w:tc>
          <w:tcPr>
            <w:tcW w:w="5342" w:type="dxa"/>
            <w:gridSpan w:val="3"/>
            <w:tcBorders>
              <w:top w:val="single" w:sz="6" w:space="0" w:color="282A35"/>
              <w:left w:val="single" w:sz="6" w:space="0" w:color="282A35"/>
              <w:bottom w:val="single" w:sz="6" w:space="0" w:color="282A35"/>
              <w:right w:val="single" w:sz="6" w:space="0" w:color="282A35"/>
            </w:tcBorders>
            <w:vAlign w:val="center"/>
            <w:hideMark/>
          </w:tcPr>
          <w:p w14:paraId="7612C270" w14:textId="77777777" w:rsidR="00DE1FC2" w:rsidRDefault="00DE1FC2" w:rsidP="00DE1FC2">
            <w:pPr>
              <w:spacing w:after="0"/>
              <w:jc w:val="center"/>
              <w:rPr>
                <w:rFonts w:ascii="Times New Roman" w:hAnsi="Times New Roman"/>
                <w:b/>
                <w:bCs/>
                <w:sz w:val="18"/>
                <w:szCs w:val="18"/>
              </w:rPr>
            </w:pPr>
            <w:r>
              <w:rPr>
                <w:b/>
                <w:bCs/>
                <w:sz w:val="18"/>
                <w:szCs w:val="18"/>
              </w:rPr>
              <w:t>2022</w:t>
            </w:r>
          </w:p>
        </w:tc>
      </w:tr>
      <w:tr w:rsidR="00DE1FC2" w14:paraId="6A332B76" w14:textId="77777777" w:rsidTr="00DE1FC2">
        <w:tc>
          <w:tcPr>
            <w:tcW w:w="1780" w:type="dxa"/>
            <w:tcBorders>
              <w:top w:val="single" w:sz="6" w:space="0" w:color="282A35"/>
              <w:left w:val="single" w:sz="6" w:space="0" w:color="282A35"/>
              <w:bottom w:val="single" w:sz="6" w:space="0" w:color="282A35"/>
              <w:right w:val="single" w:sz="6" w:space="0" w:color="282A35"/>
            </w:tcBorders>
            <w:vAlign w:val="center"/>
            <w:hideMark/>
          </w:tcPr>
          <w:p w14:paraId="286F0700" w14:textId="77777777" w:rsidR="00DE1FC2" w:rsidRDefault="00DE1FC2" w:rsidP="00DE1FC2">
            <w:pPr>
              <w:rPr>
                <w:sz w:val="18"/>
                <w:szCs w:val="18"/>
              </w:rPr>
            </w:pPr>
            <w:r>
              <w:rPr>
                <w:sz w:val="18"/>
                <w:szCs w:val="18"/>
              </w:rPr>
              <w:t> </w:t>
            </w:r>
          </w:p>
        </w:tc>
        <w:tc>
          <w:tcPr>
            <w:tcW w:w="1781" w:type="dxa"/>
            <w:tcBorders>
              <w:top w:val="single" w:sz="6" w:space="0" w:color="282A35"/>
              <w:left w:val="single" w:sz="6" w:space="0" w:color="282A35"/>
              <w:bottom w:val="single" w:sz="6" w:space="0" w:color="282A35"/>
              <w:right w:val="single" w:sz="6" w:space="0" w:color="282A35"/>
            </w:tcBorders>
            <w:vAlign w:val="center"/>
            <w:hideMark/>
          </w:tcPr>
          <w:p w14:paraId="466C48E4" w14:textId="77777777" w:rsidR="00DE1FC2" w:rsidRDefault="00DE1FC2" w:rsidP="00DE1FC2">
            <w:pPr>
              <w:rPr>
                <w:sz w:val="18"/>
                <w:szCs w:val="18"/>
              </w:rPr>
            </w:pPr>
            <w:r>
              <w:rPr>
                <w:sz w:val="18"/>
                <w:szCs w:val="18"/>
              </w:rPr>
              <w:t> </w:t>
            </w:r>
          </w:p>
        </w:tc>
        <w:tc>
          <w:tcPr>
            <w:tcW w:w="1781" w:type="dxa"/>
            <w:tcBorders>
              <w:top w:val="single" w:sz="6" w:space="0" w:color="282A35"/>
              <w:left w:val="single" w:sz="6" w:space="0" w:color="282A35"/>
              <w:bottom w:val="single" w:sz="6" w:space="0" w:color="282A35"/>
              <w:right w:val="single" w:sz="6" w:space="0" w:color="282A35"/>
            </w:tcBorders>
            <w:vAlign w:val="center"/>
            <w:hideMark/>
          </w:tcPr>
          <w:p w14:paraId="43352E04" w14:textId="77777777" w:rsidR="00DE1FC2" w:rsidRDefault="00DE1FC2" w:rsidP="00DE1FC2">
            <w:pPr>
              <w:rPr>
                <w:sz w:val="18"/>
                <w:szCs w:val="18"/>
              </w:rPr>
            </w:pPr>
            <w:r>
              <w:rPr>
                <w:sz w:val="18"/>
                <w:szCs w:val="18"/>
              </w:rPr>
              <w:t> </w:t>
            </w:r>
          </w:p>
        </w:tc>
      </w:tr>
      <w:tr w:rsidR="00DE1FC2" w14:paraId="4DE5B7F2" w14:textId="77777777" w:rsidTr="00DE1FC2">
        <w:tc>
          <w:tcPr>
            <w:tcW w:w="3561" w:type="dxa"/>
            <w:gridSpan w:val="2"/>
            <w:vMerge w:val="restart"/>
            <w:tcBorders>
              <w:top w:val="single" w:sz="6" w:space="0" w:color="282A35"/>
              <w:left w:val="single" w:sz="6" w:space="0" w:color="282A35"/>
              <w:bottom w:val="single" w:sz="6" w:space="0" w:color="282A35"/>
              <w:right w:val="single" w:sz="6" w:space="0" w:color="282A35"/>
            </w:tcBorders>
            <w:vAlign w:val="center"/>
            <w:hideMark/>
          </w:tcPr>
          <w:p w14:paraId="4817502B" w14:textId="77777777" w:rsidR="00DE1FC2" w:rsidRDefault="00DE1FC2" w:rsidP="00DE1FC2">
            <w:pPr>
              <w:jc w:val="center"/>
              <w:rPr>
                <w:b/>
                <w:bCs/>
                <w:sz w:val="18"/>
                <w:szCs w:val="18"/>
              </w:rPr>
            </w:pPr>
            <w:r>
              <w:rPr>
                <w:b/>
                <w:bCs/>
                <w:sz w:val="18"/>
                <w:szCs w:val="18"/>
              </w:rPr>
              <w:t>FIESTA</w:t>
            </w:r>
          </w:p>
        </w:tc>
        <w:tc>
          <w:tcPr>
            <w:tcW w:w="1781" w:type="dxa"/>
            <w:tcBorders>
              <w:top w:val="single" w:sz="6" w:space="0" w:color="282A35"/>
              <w:left w:val="single" w:sz="6" w:space="0" w:color="282A35"/>
              <w:bottom w:val="single" w:sz="6" w:space="0" w:color="282A35"/>
              <w:right w:val="single" w:sz="6" w:space="0" w:color="282A35"/>
            </w:tcBorders>
            <w:vAlign w:val="center"/>
            <w:hideMark/>
          </w:tcPr>
          <w:p w14:paraId="416B5697" w14:textId="77777777" w:rsidR="00DE1FC2" w:rsidRDefault="00DE1FC2" w:rsidP="00DE1FC2">
            <w:pPr>
              <w:rPr>
                <w:sz w:val="18"/>
                <w:szCs w:val="18"/>
              </w:rPr>
            </w:pPr>
            <w:r>
              <w:rPr>
                <w:sz w:val="18"/>
                <w:szCs w:val="18"/>
              </w:rPr>
              <w:t> </w:t>
            </w:r>
          </w:p>
        </w:tc>
      </w:tr>
      <w:tr w:rsidR="00DE1FC2" w14:paraId="45AFC50D" w14:textId="77777777" w:rsidTr="00DE1FC2">
        <w:tc>
          <w:tcPr>
            <w:tcW w:w="0" w:type="auto"/>
            <w:gridSpan w:val="2"/>
            <w:vMerge/>
            <w:tcBorders>
              <w:top w:val="single" w:sz="6" w:space="0" w:color="282A35"/>
              <w:left w:val="single" w:sz="6" w:space="0" w:color="282A35"/>
              <w:bottom w:val="single" w:sz="6" w:space="0" w:color="282A35"/>
              <w:right w:val="single" w:sz="6" w:space="0" w:color="282A35"/>
            </w:tcBorders>
            <w:vAlign w:val="center"/>
            <w:hideMark/>
          </w:tcPr>
          <w:p w14:paraId="00CE97A2" w14:textId="77777777" w:rsidR="00DE1FC2" w:rsidRDefault="00DE1FC2" w:rsidP="00DE1FC2">
            <w:pPr>
              <w:rPr>
                <w:b/>
                <w:bCs/>
                <w:sz w:val="18"/>
                <w:szCs w:val="18"/>
              </w:rPr>
            </w:pPr>
          </w:p>
        </w:tc>
        <w:tc>
          <w:tcPr>
            <w:tcW w:w="1781" w:type="dxa"/>
            <w:tcBorders>
              <w:top w:val="single" w:sz="6" w:space="0" w:color="282A35"/>
              <w:left w:val="single" w:sz="6" w:space="0" w:color="282A35"/>
              <w:bottom w:val="single" w:sz="6" w:space="0" w:color="282A35"/>
              <w:right w:val="single" w:sz="6" w:space="0" w:color="282A35"/>
            </w:tcBorders>
            <w:vAlign w:val="center"/>
            <w:hideMark/>
          </w:tcPr>
          <w:p w14:paraId="109BD7BA" w14:textId="77777777" w:rsidR="00DE1FC2" w:rsidRDefault="00DE1FC2" w:rsidP="00DE1FC2">
            <w:pPr>
              <w:rPr>
                <w:sz w:val="18"/>
                <w:szCs w:val="18"/>
              </w:rPr>
            </w:pPr>
            <w:r>
              <w:rPr>
                <w:sz w:val="18"/>
                <w:szCs w:val="18"/>
              </w:rPr>
              <w:t> </w:t>
            </w:r>
          </w:p>
        </w:tc>
      </w:tr>
      <w:tr w:rsidR="00DE1FC2" w14:paraId="7F8FE3D9" w14:textId="77777777" w:rsidTr="00DE1FC2">
        <w:tc>
          <w:tcPr>
            <w:tcW w:w="1780" w:type="dxa"/>
            <w:tcBorders>
              <w:top w:val="single" w:sz="6" w:space="0" w:color="282A35"/>
              <w:left w:val="single" w:sz="6" w:space="0" w:color="282A35"/>
              <w:bottom w:val="single" w:sz="6" w:space="0" w:color="282A35"/>
              <w:right w:val="single" w:sz="6" w:space="0" w:color="282A35"/>
            </w:tcBorders>
            <w:vAlign w:val="center"/>
            <w:hideMark/>
          </w:tcPr>
          <w:p w14:paraId="032757D5" w14:textId="77777777" w:rsidR="00DE1FC2" w:rsidRDefault="00DE1FC2" w:rsidP="00DE1FC2">
            <w:pPr>
              <w:rPr>
                <w:sz w:val="18"/>
                <w:szCs w:val="18"/>
              </w:rPr>
            </w:pPr>
            <w:r>
              <w:rPr>
                <w:sz w:val="18"/>
                <w:szCs w:val="18"/>
              </w:rPr>
              <w:t> </w:t>
            </w:r>
          </w:p>
        </w:tc>
        <w:tc>
          <w:tcPr>
            <w:tcW w:w="1781" w:type="dxa"/>
            <w:tcBorders>
              <w:top w:val="single" w:sz="6" w:space="0" w:color="282A35"/>
              <w:left w:val="single" w:sz="6" w:space="0" w:color="282A35"/>
              <w:bottom w:val="single" w:sz="6" w:space="0" w:color="282A35"/>
              <w:right w:val="single" w:sz="6" w:space="0" w:color="282A35"/>
            </w:tcBorders>
            <w:vAlign w:val="center"/>
            <w:hideMark/>
          </w:tcPr>
          <w:p w14:paraId="176148EB" w14:textId="77777777" w:rsidR="00DE1FC2" w:rsidRDefault="00DE1FC2" w:rsidP="00DE1FC2">
            <w:pPr>
              <w:rPr>
                <w:sz w:val="18"/>
                <w:szCs w:val="18"/>
              </w:rPr>
            </w:pPr>
            <w:r>
              <w:rPr>
                <w:sz w:val="18"/>
                <w:szCs w:val="18"/>
              </w:rPr>
              <w:t> </w:t>
            </w:r>
          </w:p>
        </w:tc>
        <w:tc>
          <w:tcPr>
            <w:tcW w:w="1781" w:type="dxa"/>
            <w:tcBorders>
              <w:top w:val="single" w:sz="6" w:space="0" w:color="282A35"/>
              <w:left w:val="single" w:sz="6" w:space="0" w:color="282A35"/>
              <w:bottom w:val="single" w:sz="6" w:space="0" w:color="282A35"/>
              <w:right w:val="single" w:sz="6" w:space="0" w:color="282A35"/>
            </w:tcBorders>
            <w:vAlign w:val="center"/>
            <w:hideMark/>
          </w:tcPr>
          <w:p w14:paraId="0A371E3E" w14:textId="77777777" w:rsidR="00DE1FC2" w:rsidRDefault="00DE1FC2" w:rsidP="00DE1FC2">
            <w:pPr>
              <w:rPr>
                <w:sz w:val="18"/>
                <w:szCs w:val="18"/>
              </w:rPr>
            </w:pPr>
            <w:r>
              <w:rPr>
                <w:sz w:val="18"/>
                <w:szCs w:val="18"/>
              </w:rPr>
              <w:t> </w:t>
            </w:r>
          </w:p>
        </w:tc>
      </w:tr>
    </w:tbl>
    <w:p w14:paraId="57DDBF61" w14:textId="77777777" w:rsidR="00DE1FC2" w:rsidRDefault="00DE1FC2" w:rsidP="00DE1FC2">
      <w:pPr>
        <w:spacing w:before="300" w:after="300"/>
      </w:pPr>
    </w:p>
    <w:p w14:paraId="4E24E5EE" w14:textId="171691A2" w:rsidR="00DE1FC2" w:rsidRDefault="00DE1FC2" w:rsidP="00DE1FC2">
      <w:pPr>
        <w:spacing w:before="300" w:after="300"/>
      </w:pPr>
      <w:r>
        <w:br w:type="textWrapping" w:clear="all"/>
      </w:r>
    </w:p>
    <w:p w14:paraId="4FB6E35B" w14:textId="363CF223" w:rsidR="00DE1FC2" w:rsidRDefault="00DE1FC2" w:rsidP="00DE1FC2">
      <w:pPr>
        <w:spacing w:before="300" w:after="300"/>
      </w:pPr>
    </w:p>
    <w:p w14:paraId="5B22033A" w14:textId="2B133E9C" w:rsidR="00DE1FC2" w:rsidRDefault="00DE1FC2" w:rsidP="00DE1FC2">
      <w:pPr>
        <w:spacing w:before="300" w:after="300"/>
        <w:rPr>
          <w:rFonts w:ascii="Times New Roman" w:hAnsi="Times New Roman"/>
          <w:sz w:val="24"/>
          <w:szCs w:val="24"/>
        </w:rPr>
      </w:pPr>
    </w:p>
    <w:p w14:paraId="1C55AB62" w14:textId="1D9C97BC" w:rsidR="00FE507E" w:rsidRDefault="00FE507E" w:rsidP="00DE1FC2">
      <w:pPr>
        <w:spacing w:before="300" w:after="300"/>
        <w:rPr>
          <w:rFonts w:ascii="Times New Roman" w:hAnsi="Times New Roman"/>
          <w:sz w:val="24"/>
          <w:szCs w:val="24"/>
        </w:rPr>
      </w:pPr>
    </w:p>
    <w:p w14:paraId="1B75C591" w14:textId="1028FCFB" w:rsidR="00FE507E" w:rsidRDefault="00FE507E" w:rsidP="00DE1FC2">
      <w:pPr>
        <w:spacing w:before="300" w:after="300"/>
        <w:rPr>
          <w:rFonts w:ascii="Times New Roman" w:hAnsi="Times New Roman"/>
          <w:sz w:val="24"/>
          <w:szCs w:val="24"/>
        </w:rPr>
      </w:pPr>
    </w:p>
    <w:p w14:paraId="0F7DF098" w14:textId="6D83AEAA" w:rsidR="00FE507E" w:rsidRDefault="00FE507E" w:rsidP="00DE1FC2">
      <w:pPr>
        <w:spacing w:before="300" w:after="300"/>
        <w:rPr>
          <w:rFonts w:ascii="Times New Roman" w:hAnsi="Times New Roman"/>
          <w:sz w:val="24"/>
          <w:szCs w:val="24"/>
        </w:rPr>
      </w:pPr>
    </w:p>
    <w:p w14:paraId="6FD0997B" w14:textId="309CE8EA" w:rsidR="00FE507E" w:rsidRDefault="00FE507E" w:rsidP="00DE1FC2">
      <w:pPr>
        <w:spacing w:before="300" w:after="300"/>
        <w:rPr>
          <w:rFonts w:ascii="Times New Roman" w:hAnsi="Times New Roman"/>
          <w:sz w:val="24"/>
          <w:szCs w:val="24"/>
        </w:rPr>
      </w:pPr>
    </w:p>
    <w:p w14:paraId="0EA01BC6" w14:textId="77777777" w:rsidR="00FE507E" w:rsidRDefault="00FE507E" w:rsidP="00DE1FC2">
      <w:pPr>
        <w:spacing w:before="300" w:after="300"/>
        <w:rPr>
          <w:rFonts w:ascii="Times New Roman" w:hAnsi="Times New Roman"/>
          <w:sz w:val="24"/>
          <w:szCs w:val="24"/>
        </w:rPr>
      </w:pPr>
    </w:p>
    <w:p w14:paraId="7895BD17" w14:textId="77777777" w:rsidR="00DE1FC2" w:rsidRPr="00C9529C" w:rsidRDefault="00DE1FC2" w:rsidP="00C9529C">
      <w:pPr>
        <w:pStyle w:val="Heading3"/>
        <w:rPr>
          <w:b w:val="0"/>
          <w:bCs/>
          <w:szCs w:val="32"/>
        </w:rPr>
      </w:pPr>
      <w:bookmarkStart w:id="109" w:name="_Toc114175560"/>
      <w:r w:rsidRPr="00C9529C">
        <w:rPr>
          <w:b w:val="0"/>
          <w:bCs/>
          <w:szCs w:val="32"/>
        </w:rPr>
        <w:t xml:space="preserve">HTML Table - </w:t>
      </w:r>
      <w:proofErr w:type="spellStart"/>
      <w:r w:rsidRPr="00C9529C">
        <w:rPr>
          <w:b w:val="0"/>
          <w:bCs/>
          <w:szCs w:val="32"/>
        </w:rPr>
        <w:t>Colspan</w:t>
      </w:r>
      <w:bookmarkEnd w:id="109"/>
      <w:proofErr w:type="spellEnd"/>
    </w:p>
    <w:p w14:paraId="23840F32" w14:textId="77777777" w:rsidR="00DE1FC2" w:rsidRDefault="00DE1FC2" w:rsidP="00DE1FC2">
      <w:pPr>
        <w:shd w:val="clear" w:color="auto" w:fill="FFFFFF"/>
        <w:spacing w:before="288" w:after="288"/>
        <w:rPr>
          <w:rFonts w:ascii="Verdana" w:hAnsi="Verdana"/>
          <w:color w:val="000000"/>
          <w:sz w:val="23"/>
          <w:szCs w:val="23"/>
        </w:rPr>
      </w:pPr>
      <w:r>
        <w:rPr>
          <w:rFonts w:ascii="Verdana" w:hAnsi="Verdana"/>
          <w:color w:val="000000"/>
          <w:sz w:val="23"/>
          <w:szCs w:val="23"/>
        </w:rPr>
        <w:t>To make a cell span over multiple columns, use the </w:t>
      </w:r>
      <w:proofErr w:type="spellStart"/>
      <w:r>
        <w:rPr>
          <w:rStyle w:val="Emphasis"/>
          <w:rFonts w:ascii="Consolas" w:hAnsi="Consolas"/>
          <w:color w:val="DC143C"/>
        </w:rPr>
        <w:t>colspan</w:t>
      </w:r>
      <w:proofErr w:type="spellEnd"/>
      <w:r>
        <w:rPr>
          <w:rFonts w:ascii="Verdana" w:hAnsi="Verdana"/>
          <w:color w:val="000000"/>
          <w:sz w:val="23"/>
          <w:szCs w:val="23"/>
        </w:rPr>
        <w:t> attribute: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84"/>
      </w:tblGrid>
      <w:tr w:rsidR="00FE507E" w14:paraId="5D1E5713" w14:textId="77777777" w:rsidTr="007C21A2">
        <w:trPr>
          <w:trHeight w:val="4947"/>
        </w:trPr>
        <w:tc>
          <w:tcPr>
            <w:tcW w:w="3880" w:type="dxa"/>
          </w:tcPr>
          <w:p w14:paraId="08803480" w14:textId="77777777" w:rsidR="00FE507E" w:rsidRDefault="00FE507E" w:rsidP="007C21A2">
            <w:pPr>
              <w:shd w:val="clear" w:color="auto" w:fill="FFFFFF"/>
              <w:ind w:left="173"/>
              <w:rPr>
                <w:rStyle w:val="tagnamecolor"/>
                <w:rFonts w:ascii="Consolas" w:hAnsi="Consolas"/>
                <w:color w:val="0000CD"/>
                <w:sz w:val="23"/>
                <w:szCs w:val="23"/>
              </w:rPr>
            </w:pPr>
          </w:p>
          <w:p w14:paraId="6188EDF9" w14:textId="14FB51DC" w:rsidR="00FE507E" w:rsidRDefault="00FE507E" w:rsidP="007C21A2">
            <w:pP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colspan</w:t>
            </w:r>
            <w:proofErr w:type="spellEnd"/>
            <w:r>
              <w:rPr>
                <w:rStyle w:val="colorh1"/>
                <w:rFonts w:ascii="Consolas" w:hAnsi="Consolas"/>
                <w:color w:val="0000CD"/>
                <w:sz w:val="23"/>
                <w:szCs w:val="23"/>
              </w:rPr>
              <w:t>="2"</w:t>
            </w:r>
            <w:r>
              <w:rPr>
                <w:rStyle w:val="tagnamecolor"/>
                <w:rFonts w:ascii="Consolas" w:hAnsi="Consolas"/>
                <w:color w:val="0000CD"/>
                <w:sz w:val="23"/>
                <w:szCs w:val="23"/>
              </w:rPr>
              <w:t>&gt;</w:t>
            </w:r>
            <w:r>
              <w:rPr>
                <w:rFonts w:ascii="Consolas" w:hAnsi="Consolas"/>
                <w:color w:val="000000"/>
                <w:sz w:val="23"/>
                <w:szCs w:val="23"/>
              </w:rPr>
              <w:t>Name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Age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Jill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Smith</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43</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Eve</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Jackson</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57</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tc>
      </w:tr>
    </w:tbl>
    <w:p w14:paraId="4B1CEED8" w14:textId="77777777" w:rsidR="007C21A2" w:rsidRDefault="007C21A2" w:rsidP="00FE507E"/>
    <w:p w14:paraId="19373362" w14:textId="77777777" w:rsidR="007C21A2" w:rsidRDefault="007C21A2" w:rsidP="00FE507E"/>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450"/>
        <w:gridCol w:w="885"/>
        <w:gridCol w:w="480"/>
      </w:tblGrid>
      <w:tr w:rsidR="007C21A2" w:rsidRPr="007C21A2" w14:paraId="378E6860" w14:textId="77777777" w:rsidTr="007C21A2">
        <w:tc>
          <w:tcPr>
            <w:tcW w:w="0" w:type="auto"/>
            <w:gridSpan w:val="2"/>
            <w:tcBorders>
              <w:top w:val="single" w:sz="6" w:space="0" w:color="000000"/>
              <w:left w:val="single" w:sz="6" w:space="0" w:color="000000"/>
              <w:bottom w:val="single" w:sz="6" w:space="0" w:color="000000"/>
              <w:right w:val="single" w:sz="6" w:space="0" w:color="000000"/>
            </w:tcBorders>
            <w:vAlign w:val="center"/>
            <w:hideMark/>
          </w:tcPr>
          <w:p w14:paraId="6DEBA342" w14:textId="77777777" w:rsidR="007C21A2" w:rsidRPr="007C21A2" w:rsidRDefault="007C21A2" w:rsidP="007C21A2">
            <w:pPr>
              <w:spacing w:after="0" w:line="240" w:lineRule="auto"/>
              <w:jc w:val="center"/>
              <w:rPr>
                <w:rFonts w:ascii="Times New Roman" w:eastAsia="Times New Roman" w:hAnsi="Times New Roman" w:cs="Times New Roman"/>
                <w:b/>
                <w:bCs/>
                <w:color w:val="000000"/>
                <w:sz w:val="27"/>
                <w:szCs w:val="27"/>
              </w:rPr>
            </w:pPr>
            <w:r w:rsidRPr="007C21A2">
              <w:rPr>
                <w:rFonts w:ascii="Times New Roman" w:eastAsia="Times New Roman" w:hAnsi="Times New Roman" w:cs="Times New Roman"/>
                <w:b/>
                <w:bCs/>
                <w:color w:val="000000"/>
                <w:sz w:val="27"/>
                <w:szCs w:val="27"/>
              </w:rPr>
              <w:t>Name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E306F4" w14:textId="77777777" w:rsidR="007C21A2" w:rsidRPr="007C21A2" w:rsidRDefault="007C21A2" w:rsidP="007C21A2">
            <w:pPr>
              <w:spacing w:after="0" w:line="240" w:lineRule="auto"/>
              <w:jc w:val="center"/>
              <w:rPr>
                <w:rFonts w:ascii="Times New Roman" w:eastAsia="Times New Roman" w:hAnsi="Times New Roman" w:cs="Times New Roman"/>
                <w:b/>
                <w:bCs/>
                <w:color w:val="000000"/>
                <w:sz w:val="27"/>
                <w:szCs w:val="27"/>
              </w:rPr>
            </w:pPr>
            <w:r w:rsidRPr="007C21A2">
              <w:rPr>
                <w:rFonts w:ascii="Times New Roman" w:eastAsia="Times New Roman" w:hAnsi="Times New Roman" w:cs="Times New Roman"/>
                <w:b/>
                <w:bCs/>
                <w:color w:val="000000"/>
                <w:sz w:val="27"/>
                <w:szCs w:val="27"/>
              </w:rPr>
              <w:t>Age</w:t>
            </w:r>
          </w:p>
        </w:tc>
      </w:tr>
      <w:tr w:rsidR="007C21A2" w:rsidRPr="007C21A2" w14:paraId="109F0D18" w14:textId="77777777" w:rsidTr="007C21A2">
        <w:tc>
          <w:tcPr>
            <w:tcW w:w="0" w:type="auto"/>
            <w:tcBorders>
              <w:top w:val="single" w:sz="6" w:space="0" w:color="000000"/>
              <w:left w:val="single" w:sz="6" w:space="0" w:color="000000"/>
              <w:bottom w:val="single" w:sz="6" w:space="0" w:color="000000"/>
              <w:right w:val="single" w:sz="6" w:space="0" w:color="000000"/>
            </w:tcBorders>
            <w:vAlign w:val="center"/>
            <w:hideMark/>
          </w:tcPr>
          <w:p w14:paraId="6D470B61" w14:textId="77777777" w:rsidR="007C21A2" w:rsidRPr="007C21A2" w:rsidRDefault="007C21A2" w:rsidP="007C21A2">
            <w:pPr>
              <w:spacing w:after="0" w:line="240" w:lineRule="auto"/>
              <w:rPr>
                <w:rFonts w:ascii="Times New Roman" w:eastAsia="Times New Roman" w:hAnsi="Times New Roman" w:cs="Times New Roman"/>
                <w:color w:val="000000"/>
                <w:sz w:val="27"/>
                <w:szCs w:val="27"/>
              </w:rPr>
            </w:pPr>
            <w:r w:rsidRPr="007C21A2">
              <w:rPr>
                <w:rFonts w:ascii="Times New Roman" w:eastAsia="Times New Roman" w:hAnsi="Times New Roman" w:cs="Times New Roman"/>
                <w:color w:val="000000"/>
                <w:sz w:val="27"/>
                <w:szCs w:val="27"/>
              </w:rPr>
              <w:t>Jill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98C86A4" w14:textId="77777777" w:rsidR="007C21A2" w:rsidRPr="007C21A2" w:rsidRDefault="007C21A2" w:rsidP="007C21A2">
            <w:pPr>
              <w:spacing w:after="0" w:line="240" w:lineRule="auto"/>
              <w:rPr>
                <w:rFonts w:ascii="Times New Roman" w:eastAsia="Times New Roman" w:hAnsi="Times New Roman" w:cs="Times New Roman"/>
                <w:color w:val="000000"/>
                <w:sz w:val="27"/>
                <w:szCs w:val="27"/>
              </w:rPr>
            </w:pPr>
            <w:r w:rsidRPr="007C21A2">
              <w:rPr>
                <w:rFonts w:ascii="Times New Roman" w:eastAsia="Times New Roman" w:hAnsi="Times New Roman" w:cs="Times New Roman"/>
                <w:color w:val="000000"/>
                <w:sz w:val="27"/>
                <w:szCs w:val="27"/>
              </w:rPr>
              <w:t>Smith</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F162BE6" w14:textId="77777777" w:rsidR="007C21A2" w:rsidRPr="007C21A2" w:rsidRDefault="007C21A2" w:rsidP="007C21A2">
            <w:pPr>
              <w:spacing w:after="0" w:line="240" w:lineRule="auto"/>
              <w:rPr>
                <w:rFonts w:ascii="Times New Roman" w:eastAsia="Times New Roman" w:hAnsi="Times New Roman" w:cs="Times New Roman"/>
                <w:color w:val="000000"/>
                <w:sz w:val="27"/>
                <w:szCs w:val="27"/>
              </w:rPr>
            </w:pPr>
            <w:r w:rsidRPr="007C21A2">
              <w:rPr>
                <w:rFonts w:ascii="Times New Roman" w:eastAsia="Times New Roman" w:hAnsi="Times New Roman" w:cs="Times New Roman"/>
                <w:color w:val="000000"/>
                <w:sz w:val="27"/>
                <w:szCs w:val="27"/>
              </w:rPr>
              <w:t>43</w:t>
            </w:r>
          </w:p>
        </w:tc>
      </w:tr>
      <w:tr w:rsidR="007C21A2" w:rsidRPr="007C21A2" w14:paraId="4D2A0AE3" w14:textId="77777777" w:rsidTr="007C21A2">
        <w:tc>
          <w:tcPr>
            <w:tcW w:w="0" w:type="auto"/>
            <w:tcBorders>
              <w:top w:val="single" w:sz="6" w:space="0" w:color="000000"/>
              <w:left w:val="single" w:sz="6" w:space="0" w:color="000000"/>
              <w:bottom w:val="single" w:sz="6" w:space="0" w:color="000000"/>
              <w:right w:val="single" w:sz="6" w:space="0" w:color="000000"/>
            </w:tcBorders>
            <w:vAlign w:val="center"/>
            <w:hideMark/>
          </w:tcPr>
          <w:p w14:paraId="40C612FB" w14:textId="77777777" w:rsidR="007C21A2" w:rsidRPr="007C21A2" w:rsidRDefault="007C21A2" w:rsidP="007C21A2">
            <w:pPr>
              <w:spacing w:after="0" w:line="240" w:lineRule="auto"/>
              <w:rPr>
                <w:rFonts w:ascii="Times New Roman" w:eastAsia="Times New Roman" w:hAnsi="Times New Roman" w:cs="Times New Roman"/>
                <w:color w:val="000000"/>
                <w:sz w:val="27"/>
                <w:szCs w:val="27"/>
              </w:rPr>
            </w:pPr>
            <w:r w:rsidRPr="007C21A2">
              <w:rPr>
                <w:rFonts w:ascii="Times New Roman" w:eastAsia="Times New Roman" w:hAnsi="Times New Roman" w:cs="Times New Roman"/>
                <w:color w:val="000000"/>
                <w:sz w:val="27"/>
                <w:szCs w:val="27"/>
              </w:rPr>
              <w:t>Eve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D3090B" w14:textId="77777777" w:rsidR="007C21A2" w:rsidRPr="007C21A2" w:rsidRDefault="007C21A2" w:rsidP="007C21A2">
            <w:pPr>
              <w:spacing w:after="0" w:line="240" w:lineRule="auto"/>
              <w:rPr>
                <w:rFonts w:ascii="Times New Roman" w:eastAsia="Times New Roman" w:hAnsi="Times New Roman" w:cs="Times New Roman"/>
                <w:color w:val="000000"/>
                <w:sz w:val="27"/>
                <w:szCs w:val="27"/>
              </w:rPr>
            </w:pPr>
            <w:r w:rsidRPr="007C21A2">
              <w:rPr>
                <w:rFonts w:ascii="Times New Roman" w:eastAsia="Times New Roman" w:hAnsi="Times New Roman" w:cs="Times New Roman"/>
                <w:color w:val="000000"/>
                <w:sz w:val="27"/>
                <w:szCs w:val="27"/>
              </w:rPr>
              <w:t>Jackson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0EA705" w14:textId="77777777" w:rsidR="007C21A2" w:rsidRPr="007C21A2" w:rsidRDefault="007C21A2" w:rsidP="007C21A2">
            <w:pPr>
              <w:spacing w:after="0" w:line="240" w:lineRule="auto"/>
              <w:rPr>
                <w:rFonts w:ascii="Times New Roman" w:eastAsia="Times New Roman" w:hAnsi="Times New Roman" w:cs="Times New Roman"/>
                <w:color w:val="000000"/>
                <w:sz w:val="27"/>
                <w:szCs w:val="27"/>
              </w:rPr>
            </w:pPr>
            <w:r w:rsidRPr="007C21A2">
              <w:rPr>
                <w:rFonts w:ascii="Times New Roman" w:eastAsia="Times New Roman" w:hAnsi="Times New Roman" w:cs="Times New Roman"/>
                <w:color w:val="000000"/>
                <w:sz w:val="27"/>
                <w:szCs w:val="27"/>
              </w:rPr>
              <w:t>57</w:t>
            </w:r>
          </w:p>
        </w:tc>
      </w:tr>
    </w:tbl>
    <w:p w14:paraId="2BB00335" w14:textId="3003B4AE" w:rsidR="00FE507E" w:rsidRDefault="007C21A2" w:rsidP="007C21A2">
      <w:pPr>
        <w:ind w:firstLine="720"/>
      </w:pPr>
      <w:r>
        <w:br w:type="textWrapping" w:clear="all"/>
      </w:r>
    </w:p>
    <w:p w14:paraId="289327F8" w14:textId="64124362" w:rsidR="00DE1FC2" w:rsidRDefault="00DE1FC2" w:rsidP="00FE507E">
      <w:r>
        <w:rPr>
          <w:b/>
          <w:bCs/>
        </w:rPr>
        <w:t>Note:</w:t>
      </w:r>
      <w:r>
        <w:t> The value of the </w:t>
      </w:r>
      <w:proofErr w:type="spellStart"/>
      <w:r>
        <w:rPr>
          <w:rStyle w:val="Emphasis"/>
          <w:rFonts w:ascii="Consolas" w:hAnsi="Consolas"/>
          <w:color w:val="DC143C"/>
          <w:sz w:val="24"/>
          <w:szCs w:val="24"/>
        </w:rPr>
        <w:t>colspan</w:t>
      </w:r>
      <w:proofErr w:type="spellEnd"/>
      <w:r>
        <w:t> attribute represents the number of columns to span.</w:t>
      </w:r>
    </w:p>
    <w:p w14:paraId="30710B91" w14:textId="76EE3810" w:rsidR="00DE1FC2" w:rsidRDefault="00DE1FC2" w:rsidP="00DE1FC2">
      <w:pPr>
        <w:spacing w:before="300" w:after="300"/>
      </w:pPr>
    </w:p>
    <w:p w14:paraId="2BE9B82C" w14:textId="404B3B4A" w:rsidR="007C21A2" w:rsidRDefault="007C21A2" w:rsidP="00DE1FC2">
      <w:pPr>
        <w:spacing w:before="300" w:after="300"/>
      </w:pPr>
    </w:p>
    <w:p w14:paraId="212E4E6A" w14:textId="08830BC2" w:rsidR="007C21A2" w:rsidRDefault="007C21A2" w:rsidP="00DE1FC2">
      <w:pPr>
        <w:spacing w:before="300" w:after="300"/>
      </w:pPr>
    </w:p>
    <w:p w14:paraId="2666BD63" w14:textId="4E7C4360" w:rsidR="007C21A2" w:rsidRDefault="007C21A2" w:rsidP="00DE1FC2">
      <w:pPr>
        <w:spacing w:before="300" w:after="300"/>
      </w:pPr>
    </w:p>
    <w:p w14:paraId="10318D80" w14:textId="580E0FE3" w:rsidR="007C21A2" w:rsidRDefault="007C21A2" w:rsidP="00DE1FC2">
      <w:pPr>
        <w:spacing w:before="300" w:after="300"/>
      </w:pPr>
    </w:p>
    <w:p w14:paraId="2E844DA2" w14:textId="24A31559" w:rsidR="007C21A2" w:rsidRDefault="007C21A2" w:rsidP="00DE1FC2">
      <w:pPr>
        <w:spacing w:before="300" w:after="300"/>
      </w:pPr>
    </w:p>
    <w:p w14:paraId="1F76B47A" w14:textId="27F66831" w:rsidR="007C21A2" w:rsidRDefault="007C21A2" w:rsidP="00DE1FC2">
      <w:pPr>
        <w:spacing w:before="300" w:after="300"/>
      </w:pPr>
    </w:p>
    <w:p w14:paraId="3307D84C" w14:textId="4F01B3CD" w:rsidR="007C21A2" w:rsidRDefault="007C21A2" w:rsidP="00DE1FC2">
      <w:pPr>
        <w:spacing w:before="300" w:after="300"/>
      </w:pPr>
    </w:p>
    <w:p w14:paraId="0F5B914C" w14:textId="77777777" w:rsidR="007C21A2" w:rsidRDefault="007C21A2" w:rsidP="00DE1FC2">
      <w:pPr>
        <w:spacing w:before="300" w:after="300"/>
        <w:rPr>
          <w:rFonts w:ascii="Times New Roman" w:hAnsi="Times New Roman"/>
          <w:sz w:val="24"/>
          <w:szCs w:val="24"/>
        </w:rPr>
      </w:pPr>
    </w:p>
    <w:p w14:paraId="7BD59589" w14:textId="77777777" w:rsidR="00DE1FC2" w:rsidRPr="00C9529C" w:rsidRDefault="00DE1FC2" w:rsidP="00C9529C">
      <w:pPr>
        <w:pStyle w:val="Heading3"/>
        <w:rPr>
          <w:b w:val="0"/>
          <w:bCs/>
          <w:szCs w:val="32"/>
        </w:rPr>
      </w:pPr>
      <w:bookmarkStart w:id="110" w:name="_Toc114175561"/>
      <w:r w:rsidRPr="00C9529C">
        <w:rPr>
          <w:b w:val="0"/>
          <w:bCs/>
          <w:szCs w:val="32"/>
        </w:rPr>
        <w:t xml:space="preserve">HTML Table - </w:t>
      </w:r>
      <w:proofErr w:type="spellStart"/>
      <w:r w:rsidRPr="00C9529C">
        <w:rPr>
          <w:b w:val="0"/>
          <w:bCs/>
          <w:szCs w:val="32"/>
        </w:rPr>
        <w:t>Rowspan</w:t>
      </w:r>
      <w:bookmarkEnd w:id="110"/>
      <w:proofErr w:type="spellEnd"/>
    </w:p>
    <w:p w14:paraId="4BD69D22" w14:textId="77777777" w:rsidR="00DE1FC2" w:rsidRDefault="00DE1FC2" w:rsidP="00DE1FC2">
      <w:pPr>
        <w:shd w:val="clear" w:color="auto" w:fill="FFFFFF"/>
        <w:spacing w:before="288" w:after="288"/>
        <w:rPr>
          <w:rFonts w:ascii="Verdana" w:hAnsi="Verdana"/>
          <w:color w:val="000000"/>
          <w:sz w:val="23"/>
          <w:szCs w:val="23"/>
        </w:rPr>
      </w:pPr>
      <w:r>
        <w:rPr>
          <w:rFonts w:ascii="Verdana" w:hAnsi="Verdana"/>
          <w:color w:val="000000"/>
          <w:sz w:val="23"/>
          <w:szCs w:val="23"/>
        </w:rPr>
        <w:t>To make a cell span over multiple rows, use the </w:t>
      </w:r>
      <w:proofErr w:type="spellStart"/>
      <w:r>
        <w:rPr>
          <w:rStyle w:val="Emphasis"/>
          <w:rFonts w:ascii="Consolas" w:hAnsi="Consolas"/>
          <w:color w:val="DC143C"/>
        </w:rPr>
        <w:t>rowspan</w:t>
      </w:r>
      <w:proofErr w:type="spellEnd"/>
      <w:r>
        <w:rPr>
          <w:rFonts w:ascii="Verdana" w:hAnsi="Verdana"/>
          <w:color w:val="000000"/>
          <w:sz w:val="23"/>
          <w:szCs w:val="23"/>
        </w:rPr>
        <w:t> attribute:</w:t>
      </w:r>
    </w:p>
    <w:p w14:paraId="3B739286" w14:textId="1B61AD15" w:rsidR="00DE1FC2" w:rsidRDefault="00DE1FC2" w:rsidP="007C21A2">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t>Name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Jill</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th</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rowspan</w:t>
      </w:r>
      <w:proofErr w:type="spellEnd"/>
      <w:r>
        <w:rPr>
          <w:rStyle w:val="colorh1"/>
          <w:rFonts w:ascii="Consolas" w:hAnsi="Consolas"/>
          <w:color w:val="0000CD"/>
          <w:sz w:val="23"/>
          <w:szCs w:val="23"/>
        </w:rPr>
        <w:t>="2"</w:t>
      </w:r>
      <w:r>
        <w:rPr>
          <w:rStyle w:val="tagnamecolor"/>
          <w:rFonts w:ascii="Consolas" w:hAnsi="Consolas"/>
          <w:color w:val="0000CD"/>
          <w:sz w:val="23"/>
          <w:szCs w:val="23"/>
        </w:rPr>
        <w:t>&gt;</w:t>
      </w:r>
      <w:r>
        <w:rPr>
          <w:rFonts w:ascii="Consolas" w:hAnsi="Consolas"/>
          <w:color w:val="000000"/>
          <w:sz w:val="23"/>
          <w:szCs w:val="23"/>
        </w:rPr>
        <w:t>Phone</w:t>
      </w:r>
      <w:r>
        <w:rPr>
          <w:rStyle w:val="tagnamecolor"/>
          <w:rFonts w:ascii="Consolas" w:hAnsi="Consolas"/>
          <w:color w:val="0000CD"/>
          <w:sz w:val="23"/>
          <w:szCs w:val="23"/>
        </w:rPr>
        <w: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th</w:t>
      </w:r>
      <w:proofErr w:type="spellEnd"/>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555-1234</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t>555-8745</w:t>
      </w:r>
      <w:r>
        <w:rPr>
          <w:rStyle w:val="tagnamecolor"/>
          <w:rFonts w:ascii="Consolas" w:hAnsi="Consolas"/>
          <w:color w:val="0000CD"/>
          <w:sz w:val="23"/>
          <w:szCs w:val="23"/>
        </w:rPr>
        <w:t>&lt;</w:t>
      </w:r>
      <w:r>
        <w:rPr>
          <w:rStyle w:val="HTMLCode"/>
          <w:rFonts w:ascii="Consolas" w:eastAsiaTheme="minorHAnsi" w:hAnsi="Consolas"/>
          <w:color w:val="A52A2A"/>
          <w:sz w:val="23"/>
          <w:szCs w:val="23"/>
        </w:rPr>
        <w:t>/td</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/tr</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/table</w:t>
      </w:r>
      <w:r>
        <w:rPr>
          <w:rStyle w:val="tagnamecolor"/>
          <w:rFonts w:ascii="Consolas" w:hAnsi="Consolas"/>
          <w:color w:val="0000CD"/>
          <w:sz w:val="23"/>
          <w:szCs w:val="23"/>
        </w:rPr>
        <w:t>&gt;</w:t>
      </w:r>
    </w:p>
    <w:p w14:paraId="0D39B089" w14:textId="79362A31" w:rsidR="007C21A2" w:rsidRDefault="007C21A2" w:rsidP="00DE1FC2">
      <w:pPr>
        <w:shd w:val="clear" w:color="auto" w:fill="FFFFFF"/>
        <w:rPr>
          <w:rStyle w:val="tagnamecolor"/>
          <w:rFonts w:ascii="Consolas" w:hAnsi="Consolas"/>
          <w:color w:val="0000CD"/>
          <w:sz w:val="23"/>
          <w:szCs w:val="23"/>
        </w:rPr>
      </w:pPr>
    </w:p>
    <w:p w14:paraId="2DFDA35F" w14:textId="767139DE" w:rsidR="007C21A2" w:rsidRDefault="007C21A2" w:rsidP="00DE1FC2">
      <w:pPr>
        <w:shd w:val="clear" w:color="auto" w:fill="FFFFFF"/>
        <w:rPr>
          <w:rStyle w:val="tagnamecolor"/>
          <w:rFonts w:ascii="Consolas" w:hAnsi="Consolas"/>
          <w:color w:val="0000CD"/>
          <w:sz w:val="23"/>
          <w:szCs w:val="23"/>
        </w:rPr>
      </w:pP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751"/>
        <w:gridCol w:w="1065"/>
      </w:tblGrid>
      <w:tr w:rsidR="007B24EB" w:rsidRPr="007B24EB" w14:paraId="669C8822" w14:textId="77777777" w:rsidTr="007B24EB">
        <w:tc>
          <w:tcPr>
            <w:tcW w:w="0" w:type="auto"/>
            <w:tcBorders>
              <w:top w:val="single" w:sz="6" w:space="0" w:color="000000"/>
              <w:left w:val="single" w:sz="6" w:space="0" w:color="000000"/>
              <w:bottom w:val="single" w:sz="6" w:space="0" w:color="000000"/>
              <w:right w:val="single" w:sz="6" w:space="0" w:color="000000"/>
            </w:tcBorders>
            <w:vAlign w:val="center"/>
            <w:hideMark/>
          </w:tcPr>
          <w:p w14:paraId="33590672" w14:textId="77777777" w:rsidR="007B24EB" w:rsidRPr="007B24EB" w:rsidRDefault="007B24EB" w:rsidP="007B24EB">
            <w:pPr>
              <w:spacing w:after="0" w:line="240" w:lineRule="auto"/>
              <w:jc w:val="center"/>
              <w:rPr>
                <w:rFonts w:ascii="Times New Roman" w:eastAsia="Times New Roman" w:hAnsi="Times New Roman" w:cs="Times New Roman"/>
                <w:b/>
                <w:bCs/>
                <w:color w:val="000000"/>
                <w:sz w:val="27"/>
                <w:szCs w:val="27"/>
              </w:rPr>
            </w:pPr>
            <w:r w:rsidRPr="007B24EB">
              <w:rPr>
                <w:rFonts w:ascii="Times New Roman" w:eastAsia="Times New Roman" w:hAnsi="Times New Roman" w:cs="Times New Roman"/>
                <w:b/>
                <w:bCs/>
                <w:color w:val="000000"/>
                <w:sz w:val="27"/>
                <w:szCs w:val="27"/>
              </w:rPr>
              <w:t>Name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9590187" w14:textId="77777777" w:rsidR="007B24EB" w:rsidRPr="007B24EB" w:rsidRDefault="007B24EB" w:rsidP="007B24EB">
            <w:pPr>
              <w:spacing w:after="0" w:line="240" w:lineRule="auto"/>
              <w:rPr>
                <w:rFonts w:ascii="Times New Roman" w:eastAsia="Times New Roman" w:hAnsi="Times New Roman" w:cs="Times New Roman"/>
                <w:color w:val="000000"/>
                <w:sz w:val="27"/>
                <w:szCs w:val="27"/>
              </w:rPr>
            </w:pPr>
            <w:r w:rsidRPr="007B24EB">
              <w:rPr>
                <w:rFonts w:ascii="Times New Roman" w:eastAsia="Times New Roman" w:hAnsi="Times New Roman" w:cs="Times New Roman"/>
                <w:color w:val="000000"/>
                <w:sz w:val="27"/>
                <w:szCs w:val="27"/>
              </w:rPr>
              <w:t>Jill</w:t>
            </w:r>
          </w:p>
        </w:tc>
      </w:tr>
      <w:tr w:rsidR="007B24EB" w:rsidRPr="007B24EB" w14:paraId="5903113C" w14:textId="77777777" w:rsidTr="007B24EB">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14:paraId="1E1F765E" w14:textId="77777777" w:rsidR="007B24EB" w:rsidRPr="007B24EB" w:rsidRDefault="007B24EB" w:rsidP="007B24EB">
            <w:pPr>
              <w:spacing w:after="0" w:line="240" w:lineRule="auto"/>
              <w:jc w:val="center"/>
              <w:rPr>
                <w:rFonts w:ascii="Times New Roman" w:eastAsia="Times New Roman" w:hAnsi="Times New Roman" w:cs="Times New Roman"/>
                <w:b/>
                <w:bCs/>
                <w:color w:val="000000"/>
                <w:sz w:val="27"/>
                <w:szCs w:val="27"/>
              </w:rPr>
            </w:pPr>
            <w:r w:rsidRPr="007B24EB">
              <w:rPr>
                <w:rFonts w:ascii="Times New Roman" w:eastAsia="Times New Roman" w:hAnsi="Times New Roman" w:cs="Times New Roman"/>
                <w:b/>
                <w:bCs/>
                <w:color w:val="000000"/>
                <w:sz w:val="27"/>
                <w:szCs w:val="27"/>
              </w:rPr>
              <w:t>Phone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0CAAD9" w14:textId="77777777" w:rsidR="007B24EB" w:rsidRPr="007B24EB" w:rsidRDefault="007B24EB" w:rsidP="007B24EB">
            <w:pPr>
              <w:spacing w:after="0" w:line="240" w:lineRule="auto"/>
              <w:rPr>
                <w:rFonts w:ascii="Times New Roman" w:eastAsia="Times New Roman" w:hAnsi="Times New Roman" w:cs="Times New Roman"/>
                <w:color w:val="000000"/>
                <w:sz w:val="27"/>
                <w:szCs w:val="27"/>
              </w:rPr>
            </w:pPr>
            <w:r w:rsidRPr="007B24EB">
              <w:rPr>
                <w:rFonts w:ascii="Times New Roman" w:eastAsia="Times New Roman" w:hAnsi="Times New Roman" w:cs="Times New Roman"/>
                <w:color w:val="000000"/>
                <w:sz w:val="27"/>
                <w:szCs w:val="27"/>
              </w:rPr>
              <w:t>555-1234</w:t>
            </w:r>
          </w:p>
        </w:tc>
      </w:tr>
      <w:tr w:rsidR="007B24EB" w:rsidRPr="007B24EB" w14:paraId="5B1EB530" w14:textId="77777777" w:rsidTr="007B24EB">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B912CC" w14:textId="77777777" w:rsidR="007B24EB" w:rsidRPr="007B24EB" w:rsidRDefault="007B24EB" w:rsidP="007B24EB">
            <w:pPr>
              <w:spacing w:after="0" w:line="240" w:lineRule="auto"/>
              <w:rPr>
                <w:rFonts w:ascii="Times New Roman" w:eastAsia="Times New Roman" w:hAnsi="Times New Roman" w:cs="Times New Roman"/>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12FA73" w14:textId="77777777" w:rsidR="007B24EB" w:rsidRPr="007B24EB" w:rsidRDefault="007B24EB" w:rsidP="007B24EB">
            <w:pPr>
              <w:spacing w:after="0" w:line="240" w:lineRule="auto"/>
              <w:rPr>
                <w:rFonts w:ascii="Times New Roman" w:eastAsia="Times New Roman" w:hAnsi="Times New Roman" w:cs="Times New Roman"/>
                <w:color w:val="000000"/>
                <w:sz w:val="27"/>
                <w:szCs w:val="27"/>
              </w:rPr>
            </w:pPr>
            <w:r w:rsidRPr="007B24EB">
              <w:rPr>
                <w:rFonts w:ascii="Times New Roman" w:eastAsia="Times New Roman" w:hAnsi="Times New Roman" w:cs="Times New Roman"/>
                <w:color w:val="000000"/>
                <w:sz w:val="27"/>
                <w:szCs w:val="27"/>
              </w:rPr>
              <w:t>555-8745</w:t>
            </w:r>
          </w:p>
        </w:tc>
      </w:tr>
    </w:tbl>
    <w:p w14:paraId="70C5E8FD" w14:textId="73882F1D" w:rsidR="007C21A2" w:rsidRDefault="007C21A2" w:rsidP="00DE1FC2">
      <w:pPr>
        <w:shd w:val="clear" w:color="auto" w:fill="FFFFFF"/>
        <w:rPr>
          <w:rStyle w:val="tagnamecolor"/>
          <w:rFonts w:ascii="Consolas" w:hAnsi="Consolas"/>
          <w:color w:val="0000CD"/>
          <w:sz w:val="23"/>
          <w:szCs w:val="23"/>
        </w:rPr>
      </w:pPr>
    </w:p>
    <w:p w14:paraId="4A845974" w14:textId="5268A2F6" w:rsidR="007C21A2" w:rsidRDefault="007C21A2" w:rsidP="00DE1FC2">
      <w:pPr>
        <w:shd w:val="clear" w:color="auto" w:fill="FFFFFF"/>
        <w:rPr>
          <w:rStyle w:val="tagnamecolor"/>
          <w:rFonts w:ascii="Consolas" w:hAnsi="Consolas"/>
          <w:color w:val="0000CD"/>
          <w:sz w:val="23"/>
          <w:szCs w:val="23"/>
        </w:rPr>
      </w:pPr>
    </w:p>
    <w:p w14:paraId="13409FD2" w14:textId="313FF6B5" w:rsidR="007C21A2" w:rsidRDefault="007C21A2" w:rsidP="00DE1FC2">
      <w:pPr>
        <w:shd w:val="clear" w:color="auto" w:fill="FFFFFF"/>
        <w:rPr>
          <w:rStyle w:val="tagnamecolor"/>
          <w:rFonts w:ascii="Consolas" w:hAnsi="Consolas"/>
          <w:color w:val="0000CD"/>
          <w:sz w:val="23"/>
          <w:szCs w:val="23"/>
        </w:rPr>
      </w:pPr>
    </w:p>
    <w:p w14:paraId="7DE8592A" w14:textId="55B1912C" w:rsidR="007C21A2" w:rsidRDefault="007C21A2" w:rsidP="00DE1FC2">
      <w:pPr>
        <w:shd w:val="clear" w:color="auto" w:fill="FFFFFF"/>
        <w:rPr>
          <w:rStyle w:val="tagnamecolor"/>
          <w:rFonts w:ascii="Consolas" w:hAnsi="Consolas"/>
          <w:color w:val="0000CD"/>
          <w:sz w:val="23"/>
          <w:szCs w:val="23"/>
        </w:rPr>
      </w:pPr>
    </w:p>
    <w:p w14:paraId="181B3B00" w14:textId="67B325B2" w:rsidR="007C21A2" w:rsidRDefault="007C21A2" w:rsidP="00DE1FC2">
      <w:pPr>
        <w:shd w:val="clear" w:color="auto" w:fill="FFFFFF"/>
        <w:rPr>
          <w:rStyle w:val="tagnamecolor"/>
          <w:rFonts w:ascii="Consolas" w:hAnsi="Consolas"/>
          <w:color w:val="0000CD"/>
          <w:sz w:val="23"/>
          <w:szCs w:val="23"/>
        </w:rPr>
      </w:pPr>
    </w:p>
    <w:p w14:paraId="5EBA0E6E" w14:textId="77777777" w:rsidR="007C21A2" w:rsidRDefault="007C21A2" w:rsidP="00DE1FC2">
      <w:pPr>
        <w:shd w:val="clear" w:color="auto" w:fill="FFFFFF"/>
        <w:rPr>
          <w:rFonts w:ascii="Consolas" w:hAnsi="Consolas" w:cs="Times New Roman"/>
          <w:color w:val="000000"/>
          <w:sz w:val="23"/>
          <w:szCs w:val="23"/>
        </w:rPr>
      </w:pPr>
    </w:p>
    <w:p w14:paraId="4837D4E2" w14:textId="77777777" w:rsidR="00DE1FC2" w:rsidRDefault="00DE1FC2" w:rsidP="007C21A2">
      <w:r>
        <w:rPr>
          <w:b/>
          <w:bCs/>
        </w:rPr>
        <w:t>Note:</w:t>
      </w:r>
      <w:r>
        <w:t> The value of the </w:t>
      </w:r>
      <w:proofErr w:type="spellStart"/>
      <w:r>
        <w:rPr>
          <w:rStyle w:val="Emphasis"/>
          <w:rFonts w:ascii="Consolas" w:hAnsi="Consolas"/>
          <w:color w:val="DC143C"/>
          <w:sz w:val="24"/>
          <w:szCs w:val="24"/>
        </w:rPr>
        <w:t>rowspan</w:t>
      </w:r>
      <w:proofErr w:type="spellEnd"/>
      <w:r>
        <w:t> attribute represents the number of rows to span.</w:t>
      </w:r>
    </w:p>
    <w:p w14:paraId="0ED1FE38" w14:textId="66565939" w:rsidR="001012A8" w:rsidRDefault="001012A8" w:rsidP="00DE1FC2">
      <w:pPr>
        <w:ind w:firstLine="720"/>
        <w:rPr>
          <w:sz w:val="24"/>
          <w:szCs w:val="24"/>
        </w:rPr>
      </w:pPr>
    </w:p>
    <w:p w14:paraId="19A9C95C" w14:textId="219E863F" w:rsidR="007B24EB" w:rsidRDefault="007B24EB" w:rsidP="00DE1FC2">
      <w:pPr>
        <w:ind w:firstLine="720"/>
        <w:rPr>
          <w:sz w:val="24"/>
          <w:szCs w:val="24"/>
        </w:rPr>
      </w:pPr>
    </w:p>
    <w:p w14:paraId="5990DEB9" w14:textId="25BD561F" w:rsidR="007B24EB" w:rsidRDefault="007B24EB" w:rsidP="00DE1FC2">
      <w:pPr>
        <w:ind w:firstLine="720"/>
        <w:rPr>
          <w:sz w:val="24"/>
          <w:szCs w:val="24"/>
        </w:rPr>
      </w:pPr>
    </w:p>
    <w:p w14:paraId="6B9DA0DA" w14:textId="1930B0E0" w:rsidR="007B24EB" w:rsidRDefault="007B24EB" w:rsidP="00DE1FC2">
      <w:pPr>
        <w:ind w:firstLine="720"/>
        <w:rPr>
          <w:sz w:val="24"/>
          <w:szCs w:val="24"/>
        </w:rPr>
      </w:pPr>
    </w:p>
    <w:p w14:paraId="7BFE4794" w14:textId="650D0089" w:rsidR="007B24EB" w:rsidRDefault="007B24EB" w:rsidP="00DE1FC2">
      <w:pPr>
        <w:ind w:firstLine="720"/>
        <w:rPr>
          <w:sz w:val="24"/>
          <w:szCs w:val="24"/>
        </w:rPr>
      </w:pPr>
    </w:p>
    <w:p w14:paraId="2EC78569" w14:textId="022E7A2D" w:rsidR="003554D5" w:rsidRDefault="003554D5" w:rsidP="003554D5">
      <w:pPr>
        <w:pStyle w:val="Heading1"/>
        <w:rPr>
          <w:rStyle w:val="Hyperlink"/>
          <w:b/>
          <w:bCs/>
        </w:rPr>
      </w:pPr>
      <w:bookmarkStart w:id="111" w:name="_Toc114175562"/>
      <w:r w:rsidRPr="003554D5">
        <w:rPr>
          <w:b/>
          <w:bCs/>
        </w:rPr>
        <w:t>HTML </w:t>
      </w:r>
      <w:r w:rsidRPr="003554D5">
        <w:rPr>
          <w:rStyle w:val="Hyperlink"/>
          <w:b/>
          <w:bCs/>
        </w:rPr>
        <w:t>Block and Inline Elements</w:t>
      </w:r>
      <w:bookmarkEnd w:id="111"/>
    </w:p>
    <w:p w14:paraId="4C11C5FF" w14:textId="60E5A393" w:rsidR="003554D5" w:rsidRDefault="003554D5" w:rsidP="003554D5"/>
    <w:p w14:paraId="67EC023D" w14:textId="77777777" w:rsidR="00AA4DB5" w:rsidRPr="00F90C54" w:rsidRDefault="00AA4DB5" w:rsidP="00AA4DB5">
      <w:pPr>
        <w:shd w:val="clear" w:color="auto" w:fill="FFFFFF"/>
        <w:spacing w:before="288" w:after="288"/>
        <w:rPr>
          <w:rFonts w:ascii="Calibri" w:hAnsi="Calibri" w:cs="Calibri"/>
          <w:color w:val="000000"/>
        </w:rPr>
      </w:pPr>
      <w:r w:rsidRPr="00F90C54">
        <w:rPr>
          <w:rFonts w:ascii="Calibri" w:hAnsi="Calibri" w:cs="Calibri"/>
          <w:color w:val="000000"/>
        </w:rPr>
        <w:t>Every HTML element has a default display value, depending on what type of element it is.</w:t>
      </w:r>
    </w:p>
    <w:p w14:paraId="641EBE4B" w14:textId="02A16AA3" w:rsidR="00AA4DB5" w:rsidRPr="00F90C54" w:rsidRDefault="00AA4DB5" w:rsidP="00AA4DB5">
      <w:pPr>
        <w:shd w:val="clear" w:color="auto" w:fill="FFFFFF"/>
        <w:spacing w:before="288" w:after="288"/>
        <w:rPr>
          <w:rFonts w:ascii="Calibri" w:hAnsi="Calibri" w:cs="Calibri"/>
          <w:color w:val="000000"/>
        </w:rPr>
      </w:pPr>
      <w:r w:rsidRPr="00F90C54">
        <w:rPr>
          <w:rFonts w:ascii="Calibri" w:hAnsi="Calibri" w:cs="Calibri"/>
          <w:color w:val="000000"/>
        </w:rPr>
        <w:t>There are two display values: block and inline.</w:t>
      </w:r>
    </w:p>
    <w:p w14:paraId="0584A970" w14:textId="77777777" w:rsidR="00DB3252" w:rsidRPr="00F90C54" w:rsidRDefault="00DB3252" w:rsidP="00AA4DB5">
      <w:pPr>
        <w:shd w:val="clear" w:color="auto" w:fill="FFFFFF"/>
        <w:spacing w:before="288" w:after="288"/>
        <w:rPr>
          <w:rFonts w:ascii="Calibri" w:hAnsi="Calibri" w:cs="Calibri"/>
          <w:color w:val="000000"/>
        </w:rPr>
      </w:pPr>
    </w:p>
    <w:p w14:paraId="17C63D12" w14:textId="77777777" w:rsidR="00DB3252" w:rsidRPr="00F90C54" w:rsidRDefault="00DB3252" w:rsidP="00F90C5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alibri" w:hAnsi="Calibri" w:cs="Calibri"/>
          <w:sz w:val="24"/>
          <w:szCs w:val="24"/>
        </w:rPr>
      </w:pPr>
      <w:r w:rsidRPr="00F90C54">
        <w:rPr>
          <w:rFonts w:ascii="Calibri" w:hAnsi="Calibri" w:cs="Calibri"/>
          <w:sz w:val="24"/>
          <w:szCs w:val="24"/>
        </w:rPr>
        <w:t>A block-level element always starts on a new line and takes up the full width available</w:t>
      </w:r>
    </w:p>
    <w:p w14:paraId="2B219888" w14:textId="77777777" w:rsidR="00DB3252" w:rsidRPr="00F90C54" w:rsidRDefault="00DB3252" w:rsidP="00F90C5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alibri" w:hAnsi="Calibri" w:cs="Calibri"/>
          <w:sz w:val="24"/>
          <w:szCs w:val="24"/>
        </w:rPr>
      </w:pPr>
      <w:r w:rsidRPr="00F90C54">
        <w:rPr>
          <w:rFonts w:ascii="Calibri" w:hAnsi="Calibri" w:cs="Calibri"/>
          <w:sz w:val="24"/>
          <w:szCs w:val="24"/>
        </w:rPr>
        <w:t>An inline element does not start on a new line and it only takes up as much width as necessary</w:t>
      </w:r>
    </w:p>
    <w:p w14:paraId="42E56DB3" w14:textId="77777777" w:rsidR="00DB3252" w:rsidRPr="00F90C54" w:rsidRDefault="00DB3252" w:rsidP="00F90C5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alibri" w:hAnsi="Calibri" w:cs="Calibri"/>
          <w:sz w:val="24"/>
          <w:szCs w:val="24"/>
        </w:rPr>
      </w:pPr>
      <w:r w:rsidRPr="00F90C54">
        <w:rPr>
          <w:rFonts w:ascii="Calibri" w:hAnsi="Calibri" w:cs="Calibri"/>
          <w:sz w:val="24"/>
          <w:szCs w:val="24"/>
        </w:rPr>
        <w:t>The &lt;div&gt; element is a block-level and is often used as a container for other HTML elements</w:t>
      </w:r>
    </w:p>
    <w:p w14:paraId="76AE5320" w14:textId="4D64E656" w:rsidR="00DB3252" w:rsidRPr="00F90C54" w:rsidRDefault="00DB3252" w:rsidP="00F90C5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alibri" w:hAnsi="Calibri" w:cs="Calibri"/>
          <w:sz w:val="24"/>
          <w:szCs w:val="24"/>
        </w:rPr>
      </w:pPr>
      <w:r w:rsidRPr="00F90C54">
        <w:rPr>
          <w:rFonts w:ascii="Calibri" w:hAnsi="Calibri" w:cs="Calibri"/>
          <w:sz w:val="24"/>
          <w:szCs w:val="24"/>
        </w:rPr>
        <w:t>The &lt;span&gt; element is an inline container used to mark up a part of a text, or a part of a document</w:t>
      </w:r>
    </w:p>
    <w:p w14:paraId="32E54800" w14:textId="77777777" w:rsidR="00DB3252" w:rsidRPr="00F90C54" w:rsidRDefault="00DB3252" w:rsidP="00DB3252">
      <w:pPr>
        <w:rPr>
          <w:rFonts w:ascii="Calibri" w:hAnsi="Calibri" w:cs="Calibri"/>
          <w:sz w:val="24"/>
          <w:szCs w:val="24"/>
        </w:rPr>
      </w:pPr>
    </w:p>
    <w:p w14:paraId="18B7F06F" w14:textId="6D20F514" w:rsidR="00DB3252" w:rsidRPr="00F90C54" w:rsidRDefault="00DB3252" w:rsidP="00DB3252">
      <w:pPr>
        <w:rPr>
          <w:rFonts w:ascii="Calibri" w:hAnsi="Calibri" w:cs="Calibri"/>
          <w:b/>
          <w:bCs/>
          <w:sz w:val="24"/>
          <w:szCs w:val="24"/>
        </w:rPr>
      </w:pPr>
      <w:r w:rsidRPr="00F90C54">
        <w:rPr>
          <w:rFonts w:ascii="Calibri" w:hAnsi="Calibri" w:cs="Calibri"/>
          <w:b/>
          <w:bCs/>
          <w:sz w:val="24"/>
          <w:szCs w:val="24"/>
        </w:rPr>
        <w:t>HTML</w:t>
      </w:r>
      <w:r w:rsidR="00F90C54" w:rsidRPr="00F90C54">
        <w:rPr>
          <w:rFonts w:ascii="Calibri" w:hAnsi="Calibri" w:cs="Calibri"/>
          <w:b/>
          <w:bCs/>
          <w:sz w:val="24"/>
          <w:szCs w:val="24"/>
        </w:rPr>
        <w:t xml:space="preserve"> </w:t>
      </w:r>
      <w:r w:rsidRPr="00F90C54">
        <w:rPr>
          <w:rFonts w:ascii="Calibri" w:hAnsi="Calibri" w:cs="Calibri"/>
          <w:b/>
          <w:bCs/>
          <w:sz w:val="24"/>
          <w:szCs w:val="24"/>
        </w:rPr>
        <w:t>Tags</w:t>
      </w:r>
    </w:p>
    <w:p w14:paraId="638F84E6" w14:textId="1135F813" w:rsidR="00DB3252" w:rsidRPr="00F90C54" w:rsidRDefault="00DB3252" w:rsidP="00F90C5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alibri" w:hAnsi="Calibri" w:cs="Calibri"/>
          <w:sz w:val="24"/>
          <w:szCs w:val="24"/>
        </w:rPr>
      </w:pPr>
      <w:r w:rsidRPr="00F90C54">
        <w:rPr>
          <w:rFonts w:ascii="Calibri" w:hAnsi="Calibri" w:cs="Calibri"/>
          <w:sz w:val="24"/>
          <w:szCs w:val="24"/>
        </w:rPr>
        <w:t>Tag</w:t>
      </w:r>
      <w:r w:rsidRPr="00F90C54">
        <w:rPr>
          <w:rFonts w:ascii="Calibri" w:hAnsi="Calibri" w:cs="Calibri"/>
          <w:sz w:val="24"/>
          <w:szCs w:val="24"/>
        </w:rPr>
        <w:tab/>
      </w:r>
      <w:r w:rsidR="00F90C54">
        <w:rPr>
          <w:rFonts w:ascii="Calibri" w:hAnsi="Calibri" w:cs="Calibri"/>
          <w:sz w:val="24"/>
          <w:szCs w:val="24"/>
        </w:rPr>
        <w:t xml:space="preserve">              </w:t>
      </w:r>
      <w:r w:rsidRPr="00F90C54">
        <w:rPr>
          <w:rFonts w:ascii="Calibri" w:hAnsi="Calibri" w:cs="Calibri"/>
          <w:sz w:val="24"/>
          <w:szCs w:val="24"/>
        </w:rPr>
        <w:t>Description</w:t>
      </w:r>
    </w:p>
    <w:p w14:paraId="13EA5CB3" w14:textId="653542F5" w:rsidR="00DB3252" w:rsidRPr="00F90C54" w:rsidRDefault="00DB3252" w:rsidP="00F90C5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alibri" w:hAnsi="Calibri" w:cs="Calibri"/>
          <w:sz w:val="24"/>
          <w:szCs w:val="24"/>
        </w:rPr>
      </w:pPr>
      <w:r w:rsidRPr="00F90C54">
        <w:rPr>
          <w:rFonts w:ascii="Calibri" w:hAnsi="Calibri" w:cs="Calibri"/>
          <w:sz w:val="24"/>
          <w:szCs w:val="24"/>
        </w:rPr>
        <w:t>&lt;div&gt;</w:t>
      </w:r>
      <w:r w:rsidR="00F90C54">
        <w:rPr>
          <w:rFonts w:ascii="Calibri" w:hAnsi="Calibri" w:cs="Calibri"/>
          <w:sz w:val="24"/>
          <w:szCs w:val="24"/>
        </w:rPr>
        <w:t xml:space="preserve">      </w:t>
      </w:r>
      <w:r w:rsidRPr="00F90C54">
        <w:rPr>
          <w:rFonts w:ascii="Calibri" w:hAnsi="Calibri" w:cs="Calibri"/>
          <w:sz w:val="24"/>
          <w:szCs w:val="24"/>
        </w:rPr>
        <w:tab/>
        <w:t>Defines a section in a document (block-level)</w:t>
      </w:r>
    </w:p>
    <w:p w14:paraId="64C12A5F" w14:textId="042DAF43" w:rsidR="003554D5" w:rsidRPr="00F90C54" w:rsidRDefault="00DB3252" w:rsidP="00F90C5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alibri" w:hAnsi="Calibri" w:cs="Calibri"/>
          <w:sz w:val="24"/>
          <w:szCs w:val="24"/>
        </w:rPr>
      </w:pPr>
      <w:r w:rsidRPr="00F90C54">
        <w:rPr>
          <w:rFonts w:ascii="Calibri" w:hAnsi="Calibri" w:cs="Calibri"/>
          <w:sz w:val="24"/>
          <w:szCs w:val="24"/>
        </w:rPr>
        <w:t>&lt;span&gt;</w:t>
      </w:r>
      <w:r w:rsidR="00F90C54">
        <w:rPr>
          <w:rFonts w:ascii="Calibri" w:hAnsi="Calibri" w:cs="Calibri"/>
          <w:sz w:val="24"/>
          <w:szCs w:val="24"/>
        </w:rPr>
        <w:t xml:space="preserve">  </w:t>
      </w:r>
      <w:r w:rsidRPr="00F90C54">
        <w:rPr>
          <w:rFonts w:ascii="Calibri" w:hAnsi="Calibri" w:cs="Calibri"/>
          <w:sz w:val="24"/>
          <w:szCs w:val="24"/>
        </w:rPr>
        <w:tab/>
        <w:t>Defines a section in a document (inline)</w:t>
      </w:r>
    </w:p>
    <w:p w14:paraId="3EDA66B4" w14:textId="3512F777" w:rsidR="007B24EB" w:rsidRDefault="007B24EB" w:rsidP="005F1842">
      <w:pPr>
        <w:rPr>
          <w:sz w:val="24"/>
          <w:szCs w:val="24"/>
        </w:rPr>
      </w:pPr>
    </w:p>
    <w:p w14:paraId="33AC5BAF" w14:textId="76461F0A" w:rsidR="00EE6C1F" w:rsidRDefault="00EE6C1F" w:rsidP="005F1842">
      <w:pPr>
        <w:rPr>
          <w:sz w:val="24"/>
          <w:szCs w:val="24"/>
        </w:rPr>
      </w:pPr>
    </w:p>
    <w:p w14:paraId="7B21B3FF" w14:textId="57033718" w:rsidR="00EE6C1F" w:rsidRDefault="00EE6C1F" w:rsidP="005F1842">
      <w:pPr>
        <w:rPr>
          <w:sz w:val="24"/>
          <w:szCs w:val="24"/>
        </w:rPr>
      </w:pPr>
    </w:p>
    <w:p w14:paraId="31657E7E" w14:textId="1DB27B65" w:rsidR="00EE6C1F" w:rsidRDefault="00EE6C1F" w:rsidP="005F1842">
      <w:pPr>
        <w:rPr>
          <w:sz w:val="24"/>
          <w:szCs w:val="24"/>
        </w:rPr>
      </w:pPr>
    </w:p>
    <w:p w14:paraId="6334A070" w14:textId="74FBE537" w:rsidR="00EE6C1F" w:rsidRDefault="00EE6C1F" w:rsidP="005F1842">
      <w:pPr>
        <w:rPr>
          <w:sz w:val="24"/>
          <w:szCs w:val="24"/>
        </w:rPr>
      </w:pPr>
    </w:p>
    <w:p w14:paraId="7E956AD5" w14:textId="45307752" w:rsidR="00EE6C1F" w:rsidRDefault="00EE6C1F" w:rsidP="005F1842">
      <w:pPr>
        <w:rPr>
          <w:sz w:val="24"/>
          <w:szCs w:val="24"/>
        </w:rPr>
      </w:pPr>
    </w:p>
    <w:p w14:paraId="6F5E6E10" w14:textId="14B13D86" w:rsidR="00EE6C1F" w:rsidRDefault="00EE6C1F" w:rsidP="005F1842">
      <w:pPr>
        <w:rPr>
          <w:sz w:val="24"/>
          <w:szCs w:val="24"/>
        </w:rPr>
      </w:pPr>
    </w:p>
    <w:p w14:paraId="6E91EBC2" w14:textId="6F0E6683" w:rsidR="00EE6C1F" w:rsidRDefault="00EE6C1F" w:rsidP="005F1842">
      <w:pPr>
        <w:rPr>
          <w:sz w:val="24"/>
          <w:szCs w:val="24"/>
        </w:rPr>
      </w:pPr>
    </w:p>
    <w:p w14:paraId="167FA54E" w14:textId="39F56299" w:rsidR="00EE6C1F" w:rsidRDefault="00EE6C1F" w:rsidP="005F1842">
      <w:pPr>
        <w:rPr>
          <w:sz w:val="24"/>
          <w:szCs w:val="24"/>
        </w:rPr>
      </w:pPr>
    </w:p>
    <w:p w14:paraId="15D46971" w14:textId="10DDD012" w:rsidR="00EE6C1F" w:rsidRDefault="00EE6C1F" w:rsidP="005F1842">
      <w:pPr>
        <w:rPr>
          <w:sz w:val="24"/>
          <w:szCs w:val="24"/>
        </w:rPr>
      </w:pPr>
    </w:p>
    <w:p w14:paraId="288408F9" w14:textId="6C590867" w:rsidR="00EE6C1F" w:rsidRDefault="00EE6C1F" w:rsidP="005F1842">
      <w:pPr>
        <w:rPr>
          <w:sz w:val="24"/>
          <w:szCs w:val="24"/>
        </w:rPr>
      </w:pPr>
    </w:p>
    <w:p w14:paraId="2EA4505B" w14:textId="70AB6D20" w:rsidR="00EE6C1F" w:rsidRDefault="00EE6C1F" w:rsidP="005F1842">
      <w:pPr>
        <w:rPr>
          <w:sz w:val="24"/>
          <w:szCs w:val="24"/>
        </w:rPr>
      </w:pPr>
    </w:p>
    <w:p w14:paraId="7853125F" w14:textId="77777777" w:rsidR="00EE6C1F" w:rsidRPr="00C9529C" w:rsidRDefault="00EE6C1F" w:rsidP="00C9529C">
      <w:pPr>
        <w:pStyle w:val="Heading2"/>
        <w:rPr>
          <w:b w:val="0"/>
          <w:bCs/>
          <w:szCs w:val="32"/>
        </w:rPr>
      </w:pPr>
      <w:bookmarkStart w:id="112" w:name="_Toc114175563"/>
      <w:r w:rsidRPr="00C9529C">
        <w:rPr>
          <w:b w:val="0"/>
          <w:bCs/>
          <w:szCs w:val="32"/>
        </w:rPr>
        <w:t>Block-level Elements</w:t>
      </w:r>
      <w:bookmarkEnd w:id="112"/>
    </w:p>
    <w:p w14:paraId="25F4BA0E" w14:textId="77777777" w:rsidR="00EE6C1F" w:rsidRDefault="00EE6C1F" w:rsidP="00EE6C1F">
      <w:pPr>
        <w:shd w:val="clear" w:color="auto" w:fill="FFFFFF"/>
        <w:spacing w:before="288" w:after="288"/>
        <w:rPr>
          <w:rFonts w:ascii="Verdana" w:hAnsi="Verdana"/>
          <w:color w:val="000000"/>
          <w:sz w:val="23"/>
          <w:szCs w:val="23"/>
        </w:rPr>
      </w:pPr>
      <w:r>
        <w:rPr>
          <w:rFonts w:ascii="Verdana" w:hAnsi="Verdana"/>
          <w:color w:val="000000"/>
          <w:sz w:val="23"/>
          <w:szCs w:val="23"/>
        </w:rPr>
        <w:t>A block-level element always starts on a new line, and the browsers automatically add some space (a margin) before and after the element.</w:t>
      </w:r>
    </w:p>
    <w:p w14:paraId="38926229" w14:textId="77777777" w:rsidR="00EE6C1F" w:rsidRDefault="00EE6C1F" w:rsidP="00EE6C1F">
      <w:pPr>
        <w:shd w:val="clear" w:color="auto" w:fill="FFFFFF"/>
        <w:spacing w:before="288" w:after="288"/>
        <w:rPr>
          <w:rFonts w:ascii="Verdana" w:hAnsi="Verdana"/>
          <w:color w:val="000000"/>
          <w:sz w:val="23"/>
          <w:szCs w:val="23"/>
        </w:rPr>
      </w:pPr>
      <w:r>
        <w:rPr>
          <w:rFonts w:ascii="Verdana" w:hAnsi="Verdana"/>
          <w:color w:val="000000"/>
          <w:sz w:val="23"/>
          <w:szCs w:val="23"/>
        </w:rPr>
        <w:t>A block-level element always takes up the full width available (stretches out to the left and right as far as it can).</w:t>
      </w:r>
    </w:p>
    <w:p w14:paraId="62CC85C6" w14:textId="77777777" w:rsidR="00EE6C1F" w:rsidRDefault="00EE6C1F" w:rsidP="00EE6C1F">
      <w:pPr>
        <w:shd w:val="clear" w:color="auto" w:fill="FFFFFF"/>
        <w:spacing w:before="288" w:after="288"/>
        <w:rPr>
          <w:rFonts w:ascii="Verdana" w:hAnsi="Verdana"/>
          <w:color w:val="000000"/>
          <w:sz w:val="23"/>
          <w:szCs w:val="23"/>
        </w:rPr>
      </w:pPr>
      <w:r>
        <w:rPr>
          <w:rFonts w:ascii="Verdana" w:hAnsi="Verdana"/>
          <w:color w:val="000000"/>
          <w:sz w:val="23"/>
          <w:szCs w:val="23"/>
        </w:rPr>
        <w:t>Two commonly used block elements are: </w:t>
      </w:r>
      <w:r>
        <w:rPr>
          <w:rStyle w:val="Emphasis"/>
          <w:rFonts w:ascii="Consolas" w:hAnsi="Consolas"/>
          <w:color w:val="DC143C"/>
        </w:rPr>
        <w:t>&lt;p&gt;</w:t>
      </w:r>
      <w:r>
        <w:rPr>
          <w:rFonts w:ascii="Verdana" w:hAnsi="Verdana"/>
          <w:color w:val="000000"/>
          <w:sz w:val="23"/>
          <w:szCs w:val="23"/>
        </w:rPr>
        <w:t> and </w:t>
      </w:r>
      <w:r>
        <w:rPr>
          <w:rStyle w:val="Emphasis"/>
          <w:rFonts w:ascii="Consolas" w:hAnsi="Consolas"/>
          <w:color w:val="DC143C"/>
        </w:rPr>
        <w:t>&lt;div&gt;</w:t>
      </w:r>
      <w:r>
        <w:rPr>
          <w:rFonts w:ascii="Verdana" w:hAnsi="Verdana"/>
          <w:color w:val="000000"/>
          <w:sz w:val="23"/>
          <w:szCs w:val="23"/>
        </w:rPr>
        <w:t>.</w:t>
      </w:r>
    </w:p>
    <w:p w14:paraId="5B34F6B0" w14:textId="77777777" w:rsidR="00EE6C1F" w:rsidRDefault="00EE6C1F" w:rsidP="00EE6C1F">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&lt;p&gt;</w:t>
      </w:r>
      <w:r>
        <w:rPr>
          <w:rFonts w:ascii="Verdana" w:hAnsi="Verdana"/>
          <w:color w:val="000000"/>
          <w:sz w:val="23"/>
          <w:szCs w:val="23"/>
        </w:rPr>
        <w:t> element defines a paragraph in an HTML document.</w:t>
      </w:r>
    </w:p>
    <w:p w14:paraId="19E89E26" w14:textId="77777777" w:rsidR="00EE6C1F" w:rsidRDefault="00EE6C1F" w:rsidP="00EE6C1F">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&lt;div&gt;</w:t>
      </w:r>
      <w:r>
        <w:rPr>
          <w:rFonts w:ascii="Verdana" w:hAnsi="Verdana"/>
          <w:color w:val="000000"/>
          <w:sz w:val="23"/>
          <w:szCs w:val="23"/>
        </w:rPr>
        <w:t> element defines a division or a section in an HTML document.</w:t>
      </w:r>
    </w:p>
    <w:p w14:paraId="0C07D3FA" w14:textId="77777777" w:rsidR="00EE6C1F" w:rsidRDefault="00EE6C1F" w:rsidP="00EE6C1F">
      <w:pPr>
        <w:pBdr>
          <w:top w:val="single" w:sz="6" w:space="4" w:color="04AA6D"/>
          <w:left w:val="single" w:sz="6" w:space="4" w:color="04AA6D"/>
          <w:bottom w:val="single" w:sz="6" w:space="4" w:color="04AA6D"/>
          <w:right w:val="single" w:sz="6" w:space="4" w:color="04AA6D"/>
        </w:pBdr>
        <w:shd w:val="clear" w:color="auto" w:fill="FFFFFF"/>
        <w:spacing w:before="288" w:after="288"/>
        <w:rPr>
          <w:rFonts w:ascii="Verdana" w:hAnsi="Verdana"/>
          <w:color w:val="000000"/>
          <w:sz w:val="23"/>
          <w:szCs w:val="23"/>
        </w:rPr>
      </w:pPr>
      <w:r>
        <w:rPr>
          <w:rFonts w:ascii="Verdana" w:hAnsi="Verdana"/>
          <w:color w:val="000000"/>
          <w:sz w:val="23"/>
          <w:szCs w:val="23"/>
        </w:rPr>
        <w:t>The &lt;p&gt; element is a block-level element.</w:t>
      </w:r>
    </w:p>
    <w:p w14:paraId="235BCBD4" w14:textId="77777777" w:rsidR="00EE6C1F" w:rsidRDefault="00EE6C1F" w:rsidP="00EE6C1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Verdana" w:hAnsi="Verdana"/>
          <w:color w:val="000000"/>
          <w:sz w:val="23"/>
          <w:szCs w:val="23"/>
        </w:rPr>
      </w:pPr>
      <w:r>
        <w:rPr>
          <w:rFonts w:ascii="Verdana" w:hAnsi="Verdana"/>
          <w:color w:val="000000"/>
          <w:sz w:val="23"/>
          <w:szCs w:val="23"/>
        </w:rPr>
        <w:t>The &lt;div&gt; element is a block-level element.</w:t>
      </w:r>
    </w:p>
    <w:p w14:paraId="7B865C0F" w14:textId="12BCC28D" w:rsidR="00EE6C1F" w:rsidRDefault="00EE6C1F" w:rsidP="005F1842">
      <w:pPr>
        <w:rPr>
          <w:sz w:val="24"/>
          <w:szCs w:val="24"/>
        </w:rPr>
      </w:pPr>
    </w:p>
    <w:tbl>
      <w:tblPr>
        <w:tblW w:w="9813"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13"/>
      </w:tblGrid>
      <w:tr w:rsidR="00965F6C" w14:paraId="7F383021" w14:textId="77777777" w:rsidTr="00965F6C">
        <w:trPr>
          <w:trHeight w:val="5827"/>
        </w:trPr>
        <w:tc>
          <w:tcPr>
            <w:tcW w:w="9813" w:type="dxa"/>
          </w:tcPr>
          <w:p w14:paraId="299B5C6C" w14:textId="77777777" w:rsidR="00965F6C" w:rsidRPr="00965F6C" w:rsidRDefault="00965F6C" w:rsidP="00965F6C">
            <w:pPr>
              <w:ind w:left="200"/>
              <w:rPr>
                <w:sz w:val="24"/>
                <w:szCs w:val="24"/>
              </w:rPr>
            </w:pPr>
            <w:r w:rsidRPr="00965F6C">
              <w:rPr>
                <w:sz w:val="24"/>
                <w:szCs w:val="24"/>
              </w:rPr>
              <w:lastRenderedPageBreak/>
              <w:t>&lt;!DOCTYPE html&gt;</w:t>
            </w:r>
          </w:p>
          <w:p w14:paraId="48356D95" w14:textId="77777777" w:rsidR="00965F6C" w:rsidRPr="00965F6C" w:rsidRDefault="00965F6C" w:rsidP="00965F6C">
            <w:pPr>
              <w:ind w:left="200"/>
              <w:rPr>
                <w:sz w:val="24"/>
                <w:szCs w:val="24"/>
              </w:rPr>
            </w:pPr>
            <w:r w:rsidRPr="00965F6C">
              <w:rPr>
                <w:sz w:val="24"/>
                <w:szCs w:val="24"/>
              </w:rPr>
              <w:t>&lt;html&gt;</w:t>
            </w:r>
          </w:p>
          <w:p w14:paraId="44B9B882" w14:textId="77777777" w:rsidR="00965F6C" w:rsidRPr="00965F6C" w:rsidRDefault="00965F6C" w:rsidP="00965F6C">
            <w:pPr>
              <w:ind w:left="200"/>
              <w:rPr>
                <w:sz w:val="24"/>
                <w:szCs w:val="24"/>
              </w:rPr>
            </w:pPr>
            <w:r w:rsidRPr="00965F6C">
              <w:rPr>
                <w:sz w:val="24"/>
                <w:szCs w:val="24"/>
              </w:rPr>
              <w:t>&lt;body&gt;</w:t>
            </w:r>
          </w:p>
          <w:p w14:paraId="23E822BA" w14:textId="77777777" w:rsidR="00965F6C" w:rsidRPr="00965F6C" w:rsidRDefault="00965F6C" w:rsidP="00965F6C">
            <w:pPr>
              <w:ind w:left="200"/>
              <w:rPr>
                <w:sz w:val="24"/>
                <w:szCs w:val="24"/>
              </w:rPr>
            </w:pPr>
          </w:p>
          <w:p w14:paraId="1B8908B2" w14:textId="77777777" w:rsidR="00965F6C" w:rsidRPr="00965F6C" w:rsidRDefault="00965F6C" w:rsidP="00965F6C">
            <w:pPr>
              <w:ind w:left="200"/>
              <w:rPr>
                <w:sz w:val="24"/>
                <w:szCs w:val="24"/>
              </w:rPr>
            </w:pPr>
            <w:r w:rsidRPr="00965F6C">
              <w:rPr>
                <w:sz w:val="24"/>
                <w:szCs w:val="24"/>
              </w:rPr>
              <w:t>&lt;p style="border: 1px solid black"&gt;Hello World&lt;/p&gt;</w:t>
            </w:r>
          </w:p>
          <w:p w14:paraId="731F674F" w14:textId="77777777" w:rsidR="00965F6C" w:rsidRPr="00965F6C" w:rsidRDefault="00965F6C" w:rsidP="00965F6C">
            <w:pPr>
              <w:ind w:left="200"/>
              <w:rPr>
                <w:sz w:val="24"/>
                <w:szCs w:val="24"/>
              </w:rPr>
            </w:pPr>
            <w:r w:rsidRPr="00965F6C">
              <w:rPr>
                <w:sz w:val="24"/>
                <w:szCs w:val="24"/>
              </w:rPr>
              <w:t>&lt;div style="border: 1px solid black"&gt;Hello World&lt;/div&gt;</w:t>
            </w:r>
          </w:p>
          <w:p w14:paraId="16CB28F4" w14:textId="77777777" w:rsidR="00965F6C" w:rsidRPr="00965F6C" w:rsidRDefault="00965F6C" w:rsidP="00965F6C">
            <w:pPr>
              <w:ind w:left="200"/>
              <w:rPr>
                <w:sz w:val="24"/>
                <w:szCs w:val="24"/>
              </w:rPr>
            </w:pPr>
          </w:p>
          <w:p w14:paraId="0AEED7CF" w14:textId="77777777" w:rsidR="00965F6C" w:rsidRPr="00965F6C" w:rsidRDefault="00965F6C" w:rsidP="00965F6C">
            <w:pPr>
              <w:ind w:left="200"/>
              <w:rPr>
                <w:sz w:val="24"/>
                <w:szCs w:val="24"/>
              </w:rPr>
            </w:pPr>
            <w:r w:rsidRPr="00965F6C">
              <w:rPr>
                <w:sz w:val="24"/>
                <w:szCs w:val="24"/>
              </w:rPr>
              <w:t>&lt;p&gt;The P and the DIV elements are both block elements, and they will always start on a new line and take up the full width available (stretches out to the left and right as far as it can).&lt;/p&gt;</w:t>
            </w:r>
          </w:p>
          <w:p w14:paraId="07D9D866" w14:textId="77777777" w:rsidR="00965F6C" w:rsidRPr="00965F6C" w:rsidRDefault="00965F6C" w:rsidP="00965F6C">
            <w:pPr>
              <w:ind w:left="200"/>
              <w:rPr>
                <w:sz w:val="24"/>
                <w:szCs w:val="24"/>
              </w:rPr>
            </w:pPr>
          </w:p>
          <w:p w14:paraId="4D4A7058" w14:textId="77777777" w:rsidR="00965F6C" w:rsidRDefault="00965F6C" w:rsidP="00965F6C">
            <w:pPr>
              <w:ind w:left="200"/>
              <w:rPr>
                <w:sz w:val="24"/>
                <w:szCs w:val="24"/>
              </w:rPr>
            </w:pPr>
            <w:r w:rsidRPr="00965F6C">
              <w:rPr>
                <w:sz w:val="24"/>
                <w:szCs w:val="24"/>
              </w:rPr>
              <w:t>&lt;/body&gt;</w:t>
            </w:r>
          </w:p>
          <w:p w14:paraId="552172A6" w14:textId="6608DE0A" w:rsidR="00965F6C" w:rsidRDefault="00965F6C" w:rsidP="00965F6C">
            <w:pPr>
              <w:ind w:left="200"/>
              <w:rPr>
                <w:sz w:val="24"/>
                <w:szCs w:val="24"/>
              </w:rPr>
            </w:pPr>
            <w:r>
              <w:rPr>
                <w:sz w:val="24"/>
                <w:szCs w:val="24"/>
              </w:rPr>
              <w:t>&lt;</w:t>
            </w:r>
            <w:r w:rsidR="00661D78">
              <w:rPr>
                <w:sz w:val="24"/>
                <w:szCs w:val="24"/>
              </w:rPr>
              <w:t>/html&gt;</w:t>
            </w:r>
          </w:p>
        </w:tc>
      </w:tr>
    </w:tbl>
    <w:p w14:paraId="49E2FBBC" w14:textId="77777777" w:rsidR="00661D78" w:rsidRDefault="00661D78" w:rsidP="00965F6C">
      <w:pPr>
        <w:rPr>
          <w:sz w:val="24"/>
          <w:szCs w:val="24"/>
        </w:rPr>
      </w:pPr>
    </w:p>
    <w:p w14:paraId="0A62521E" w14:textId="0D106AEF" w:rsidR="00661D78" w:rsidRPr="00661D78" w:rsidRDefault="00661D78" w:rsidP="00965F6C">
      <w:pPr>
        <w:rPr>
          <w:b/>
          <w:bCs/>
          <w:sz w:val="24"/>
          <w:szCs w:val="24"/>
        </w:rPr>
      </w:pPr>
      <w:r w:rsidRPr="00661D78">
        <w:rPr>
          <w:b/>
          <w:bCs/>
          <w:sz w:val="24"/>
          <w:szCs w:val="24"/>
        </w:rPr>
        <w:t xml:space="preserve">Output - </w:t>
      </w:r>
    </w:p>
    <w:p w14:paraId="6F43EC11" w14:textId="538B3299" w:rsidR="00661D78" w:rsidRPr="00661D78" w:rsidRDefault="00661D78" w:rsidP="00661D78">
      <w:pPr>
        <w:pBdr>
          <w:top w:val="single" w:sz="6" w:space="0" w:color="000000"/>
          <w:left w:val="single" w:sz="6" w:space="0" w:color="000000"/>
          <w:bottom w:val="single" w:sz="6" w:space="0" w:color="000000"/>
          <w:right w:val="single" w:sz="6" w:space="0" w:color="000000"/>
        </w:pBdr>
        <w:spacing w:before="100" w:beforeAutospacing="1" w:after="100" w:afterAutospacing="1" w:line="240" w:lineRule="auto"/>
        <w:rPr>
          <w:rFonts w:ascii="Times New Roman" w:eastAsia="Times New Roman" w:hAnsi="Times New Roman" w:cs="Times New Roman"/>
          <w:color w:val="000000"/>
          <w:sz w:val="27"/>
          <w:szCs w:val="27"/>
        </w:rPr>
      </w:pPr>
      <w:r w:rsidRPr="00661D78">
        <w:rPr>
          <w:rFonts w:ascii="Times New Roman" w:eastAsia="Times New Roman" w:hAnsi="Times New Roman" w:cs="Times New Roman"/>
          <w:color w:val="000000"/>
          <w:sz w:val="27"/>
          <w:szCs w:val="27"/>
        </w:rPr>
        <w:t>Hello World</w:t>
      </w:r>
    </w:p>
    <w:p w14:paraId="1BC44B61" w14:textId="77777777" w:rsidR="00661D78" w:rsidRPr="00661D78" w:rsidRDefault="00661D78" w:rsidP="00661D78">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Times New Roman" w:eastAsia="Times New Roman" w:hAnsi="Times New Roman" w:cs="Times New Roman"/>
          <w:color w:val="000000"/>
          <w:sz w:val="27"/>
          <w:szCs w:val="27"/>
        </w:rPr>
      </w:pPr>
      <w:r w:rsidRPr="00661D78">
        <w:rPr>
          <w:rFonts w:ascii="Times New Roman" w:eastAsia="Times New Roman" w:hAnsi="Times New Roman" w:cs="Times New Roman"/>
          <w:color w:val="000000"/>
          <w:sz w:val="27"/>
          <w:szCs w:val="27"/>
        </w:rPr>
        <w:t>Hello World</w:t>
      </w:r>
    </w:p>
    <w:p w14:paraId="548C7DD0" w14:textId="074A9316" w:rsidR="00661D78" w:rsidRDefault="00661D78" w:rsidP="00661D78">
      <w:pPr>
        <w:spacing w:before="100" w:beforeAutospacing="1" w:after="100" w:afterAutospacing="1" w:line="240" w:lineRule="auto"/>
        <w:rPr>
          <w:rFonts w:ascii="Times New Roman" w:eastAsia="Times New Roman" w:hAnsi="Times New Roman" w:cs="Times New Roman"/>
          <w:color w:val="000000"/>
          <w:sz w:val="27"/>
          <w:szCs w:val="27"/>
        </w:rPr>
      </w:pPr>
      <w:r w:rsidRPr="00661D78">
        <w:rPr>
          <w:rFonts w:ascii="Times New Roman" w:eastAsia="Times New Roman" w:hAnsi="Times New Roman" w:cs="Times New Roman"/>
          <w:color w:val="000000"/>
          <w:sz w:val="27"/>
          <w:szCs w:val="27"/>
        </w:rPr>
        <w:t>The P and the DIV elements are both block elements, and they will always start on a new line and take up the full width available (stretches out to the left and right as far as it can).</w:t>
      </w:r>
    </w:p>
    <w:p w14:paraId="52F97A2C" w14:textId="146705E5" w:rsidR="0070626C" w:rsidRDefault="0070626C" w:rsidP="00661D78">
      <w:pPr>
        <w:spacing w:before="100" w:beforeAutospacing="1" w:after="100" w:afterAutospacing="1" w:line="240" w:lineRule="auto"/>
        <w:rPr>
          <w:rFonts w:ascii="Times New Roman" w:eastAsia="Times New Roman" w:hAnsi="Times New Roman" w:cs="Times New Roman"/>
          <w:color w:val="000000"/>
          <w:sz w:val="27"/>
          <w:szCs w:val="27"/>
        </w:rPr>
      </w:pPr>
    </w:p>
    <w:p w14:paraId="18F6044D" w14:textId="77777777" w:rsidR="00C4395B" w:rsidRDefault="00C4395B" w:rsidP="0070626C">
      <w:pPr>
        <w:pBdr>
          <w:bottom w:val="single" w:sz="4" w:space="1" w:color="auto"/>
        </w:pBdr>
        <w:shd w:val="clear" w:color="auto" w:fill="FFFFFF"/>
        <w:spacing w:before="288" w:after="288"/>
        <w:rPr>
          <w:rFonts w:ascii="Verdana" w:hAnsi="Verdana"/>
          <w:color w:val="000000"/>
          <w:sz w:val="23"/>
          <w:szCs w:val="23"/>
        </w:rPr>
      </w:pPr>
      <w:r>
        <w:rPr>
          <w:rFonts w:ascii="Verdana" w:hAnsi="Verdana"/>
          <w:color w:val="000000"/>
          <w:sz w:val="23"/>
          <w:szCs w:val="23"/>
        </w:rPr>
        <w:t>Here are the block-level elements in HTML:</w:t>
      </w:r>
    </w:p>
    <w:p w14:paraId="7692C7B5" w14:textId="5E2EED22" w:rsidR="00C4395B" w:rsidRDefault="008625FE" w:rsidP="0070626C">
      <w:pPr>
        <w:pBdr>
          <w:bottom w:val="single" w:sz="4" w:space="1" w:color="auto"/>
        </w:pBdr>
        <w:shd w:val="clear" w:color="auto" w:fill="FFFFFF"/>
        <w:spacing w:line="375" w:lineRule="atLeast"/>
        <w:rPr>
          <w:rFonts w:ascii="Consolas" w:hAnsi="Consolas"/>
          <w:color w:val="000000"/>
          <w:sz w:val="23"/>
          <w:szCs w:val="23"/>
        </w:rPr>
      </w:pPr>
      <w:hyperlink r:id="rId29"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address</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30"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article</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31"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aside</w:t>
        </w:r>
        <w:r w:rsidR="00C4395B">
          <w:rPr>
            <w:rStyle w:val="tagnamecolor"/>
            <w:rFonts w:ascii="Consolas" w:hAnsi="Consolas"/>
            <w:color w:val="0000CD"/>
            <w:sz w:val="23"/>
            <w:szCs w:val="23"/>
          </w:rPr>
          <w:t>&gt;</w:t>
        </w:r>
      </w:hyperlink>
      <w:r w:rsidR="006A185B">
        <w:rPr>
          <w:rFonts w:ascii="Consolas" w:hAnsi="Consolas"/>
          <w:color w:val="000000"/>
          <w:sz w:val="23"/>
          <w:szCs w:val="23"/>
        </w:rPr>
        <w:t xml:space="preserve"> </w:t>
      </w:r>
      <w:hyperlink r:id="rId32"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blockquote</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33"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canvas</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34"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dd</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35"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div</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36"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dl</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37"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dt</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r w:rsidR="006A185B">
        <w:rPr>
          <w:rFonts w:ascii="Consolas" w:hAnsi="Consolas"/>
          <w:color w:val="000000"/>
          <w:sz w:val="23"/>
          <w:szCs w:val="23"/>
        </w:rPr>
        <w:t xml:space="preserve"> </w:t>
      </w:r>
      <w:hyperlink r:id="rId38" w:history="1">
        <w:r w:rsidR="00C4395B">
          <w:rPr>
            <w:rStyle w:val="tagnamecolor"/>
            <w:rFonts w:ascii="Consolas" w:hAnsi="Consolas"/>
            <w:color w:val="0000CD"/>
            <w:sz w:val="23"/>
            <w:szCs w:val="23"/>
          </w:rPr>
          <w:t>&lt;</w:t>
        </w:r>
        <w:proofErr w:type="spellStart"/>
        <w:r w:rsidR="00C4395B">
          <w:rPr>
            <w:rStyle w:val="HTMLCode"/>
            <w:rFonts w:ascii="Consolas" w:eastAsiaTheme="minorHAnsi" w:hAnsi="Consolas"/>
            <w:color w:val="A52A2A"/>
            <w:sz w:val="23"/>
            <w:szCs w:val="23"/>
          </w:rPr>
          <w:t>fieldset</w:t>
        </w:r>
        <w:proofErr w:type="spellEnd"/>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39" w:history="1">
        <w:r w:rsidR="00C4395B">
          <w:rPr>
            <w:rStyle w:val="tagnamecolor"/>
            <w:rFonts w:ascii="Consolas" w:hAnsi="Consolas"/>
            <w:color w:val="0000CD"/>
            <w:sz w:val="23"/>
            <w:szCs w:val="23"/>
          </w:rPr>
          <w:t>&lt;</w:t>
        </w:r>
        <w:proofErr w:type="spellStart"/>
        <w:r w:rsidR="00C4395B">
          <w:rPr>
            <w:rStyle w:val="HTMLCode"/>
            <w:rFonts w:ascii="Consolas" w:eastAsiaTheme="minorHAnsi" w:hAnsi="Consolas"/>
            <w:color w:val="A52A2A"/>
            <w:sz w:val="23"/>
            <w:szCs w:val="23"/>
          </w:rPr>
          <w:t>figcaption</w:t>
        </w:r>
        <w:proofErr w:type="spellEnd"/>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40"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figure</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41"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footer</w:t>
        </w:r>
        <w:r w:rsidR="00C4395B">
          <w:rPr>
            <w:rStyle w:val="tagnamecolor"/>
            <w:rFonts w:ascii="Consolas" w:hAnsi="Consolas"/>
            <w:color w:val="0000CD"/>
            <w:sz w:val="23"/>
            <w:szCs w:val="23"/>
          </w:rPr>
          <w:t>&gt;</w:t>
        </w:r>
      </w:hyperlink>
      <w:hyperlink r:id="rId42"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form</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43"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h1</w:t>
        </w:r>
        <w:r w:rsidR="00C4395B">
          <w:rPr>
            <w:rStyle w:val="tagnamecolor"/>
            <w:rFonts w:ascii="Consolas" w:hAnsi="Consolas"/>
            <w:color w:val="0000CD"/>
            <w:sz w:val="23"/>
            <w:szCs w:val="23"/>
          </w:rPr>
          <w:t>&gt;</w:t>
        </w:r>
        <w:r w:rsidR="00C4395B">
          <w:rPr>
            <w:rStyle w:val="attributecolor"/>
            <w:rFonts w:ascii="Consolas" w:hAnsi="Consolas"/>
            <w:sz w:val="23"/>
            <w:szCs w:val="23"/>
          </w:rPr>
          <w:t>-</w:t>
        </w:r>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h6</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44"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header</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45" w:history="1">
        <w:r w:rsidR="00C4395B">
          <w:rPr>
            <w:rStyle w:val="tagnamecolor"/>
            <w:rFonts w:ascii="Consolas" w:hAnsi="Consolas"/>
            <w:color w:val="0000CD"/>
            <w:sz w:val="23"/>
            <w:szCs w:val="23"/>
          </w:rPr>
          <w:t>&lt;</w:t>
        </w:r>
        <w:proofErr w:type="spellStart"/>
        <w:r w:rsidR="00C4395B">
          <w:rPr>
            <w:rStyle w:val="HTMLCode"/>
            <w:rFonts w:ascii="Consolas" w:eastAsiaTheme="minorHAnsi" w:hAnsi="Consolas"/>
            <w:color w:val="A52A2A"/>
            <w:sz w:val="23"/>
            <w:szCs w:val="23"/>
          </w:rPr>
          <w:t>hr</w:t>
        </w:r>
        <w:proofErr w:type="spellEnd"/>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46"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li</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47"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main</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48"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nav</w:t>
        </w:r>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49" w:history="1">
        <w:r w:rsidR="00C4395B">
          <w:rPr>
            <w:rStyle w:val="tagnamecolor"/>
            <w:rFonts w:ascii="Consolas" w:hAnsi="Consolas"/>
            <w:color w:val="0000CD"/>
            <w:sz w:val="23"/>
            <w:szCs w:val="23"/>
          </w:rPr>
          <w:t>&lt;</w:t>
        </w:r>
        <w:proofErr w:type="spellStart"/>
        <w:r w:rsidR="00C4395B">
          <w:rPr>
            <w:rStyle w:val="HTMLCode"/>
            <w:rFonts w:ascii="Consolas" w:eastAsiaTheme="minorHAnsi" w:hAnsi="Consolas"/>
            <w:color w:val="A52A2A"/>
            <w:sz w:val="23"/>
            <w:szCs w:val="23"/>
          </w:rPr>
          <w:t>noscript</w:t>
        </w:r>
        <w:proofErr w:type="spellEnd"/>
        <w:r w:rsidR="00C4395B">
          <w:rPr>
            <w:rStyle w:val="tagnamecolor"/>
            <w:rFonts w:ascii="Consolas" w:hAnsi="Consolas"/>
            <w:color w:val="0000CD"/>
            <w:sz w:val="23"/>
            <w:szCs w:val="23"/>
          </w:rPr>
          <w:t>&gt;</w:t>
        </w:r>
      </w:hyperlink>
      <w:r w:rsidR="00C4395B">
        <w:rPr>
          <w:rFonts w:ascii="Consolas" w:hAnsi="Consolas"/>
          <w:color w:val="000000"/>
          <w:sz w:val="23"/>
          <w:szCs w:val="23"/>
        </w:rPr>
        <w:t xml:space="preserve"> </w:t>
      </w:r>
      <w:hyperlink r:id="rId50" w:history="1">
        <w:r w:rsidR="00C4395B">
          <w:rPr>
            <w:rStyle w:val="tagnamecolor"/>
            <w:rFonts w:ascii="Consolas" w:hAnsi="Consolas"/>
            <w:color w:val="0000CD"/>
            <w:sz w:val="23"/>
            <w:szCs w:val="23"/>
          </w:rPr>
          <w:t>&lt;</w:t>
        </w:r>
        <w:proofErr w:type="spellStart"/>
        <w:r w:rsidR="00C4395B">
          <w:rPr>
            <w:rStyle w:val="HTMLCode"/>
            <w:rFonts w:ascii="Consolas" w:eastAsiaTheme="minorHAnsi" w:hAnsi="Consolas"/>
            <w:color w:val="A52A2A"/>
            <w:sz w:val="23"/>
            <w:szCs w:val="23"/>
          </w:rPr>
          <w:t>ol</w:t>
        </w:r>
        <w:proofErr w:type="spellEnd"/>
        <w:r w:rsidR="00C4395B">
          <w:rPr>
            <w:rStyle w:val="tagnamecolor"/>
            <w:rFonts w:ascii="Consolas" w:hAnsi="Consolas"/>
            <w:color w:val="0000CD"/>
            <w:sz w:val="23"/>
            <w:szCs w:val="23"/>
          </w:rPr>
          <w:t>&gt;</w:t>
        </w:r>
      </w:hyperlink>
      <w:r w:rsidR="006A185B">
        <w:rPr>
          <w:rFonts w:ascii="Consolas" w:hAnsi="Consolas"/>
          <w:color w:val="000000"/>
          <w:sz w:val="23"/>
          <w:szCs w:val="23"/>
        </w:rPr>
        <w:t xml:space="preserve"> </w:t>
      </w:r>
      <w:hyperlink r:id="rId51"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p</w:t>
        </w:r>
        <w:r w:rsidR="00C4395B">
          <w:rPr>
            <w:rStyle w:val="tagnamecolor"/>
            <w:rFonts w:ascii="Consolas" w:hAnsi="Consolas"/>
            <w:color w:val="0000CD"/>
            <w:sz w:val="23"/>
            <w:szCs w:val="23"/>
          </w:rPr>
          <w:t>&gt;</w:t>
        </w:r>
      </w:hyperlink>
      <w:r w:rsidR="006A185B">
        <w:rPr>
          <w:rFonts w:ascii="Consolas" w:hAnsi="Consolas"/>
          <w:color w:val="000000"/>
          <w:sz w:val="23"/>
          <w:szCs w:val="23"/>
        </w:rPr>
        <w:t xml:space="preserve"> </w:t>
      </w:r>
      <w:hyperlink r:id="rId52"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pre</w:t>
        </w:r>
        <w:r w:rsidR="00C4395B">
          <w:rPr>
            <w:rStyle w:val="tagnamecolor"/>
            <w:rFonts w:ascii="Consolas" w:hAnsi="Consolas"/>
            <w:color w:val="0000CD"/>
            <w:sz w:val="23"/>
            <w:szCs w:val="23"/>
          </w:rPr>
          <w:t>&gt;</w:t>
        </w:r>
      </w:hyperlink>
      <w:r w:rsidR="006A185B">
        <w:rPr>
          <w:rFonts w:ascii="Consolas" w:hAnsi="Consolas"/>
          <w:color w:val="000000"/>
          <w:sz w:val="23"/>
          <w:szCs w:val="23"/>
        </w:rPr>
        <w:t xml:space="preserve"> </w:t>
      </w:r>
      <w:hyperlink r:id="rId53"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section</w:t>
        </w:r>
        <w:r w:rsidR="00C4395B">
          <w:rPr>
            <w:rStyle w:val="tagnamecolor"/>
            <w:rFonts w:ascii="Consolas" w:hAnsi="Consolas"/>
            <w:color w:val="0000CD"/>
            <w:sz w:val="23"/>
            <w:szCs w:val="23"/>
          </w:rPr>
          <w:t>&gt;</w:t>
        </w:r>
      </w:hyperlink>
      <w:r w:rsidR="006A185B">
        <w:rPr>
          <w:rFonts w:ascii="Consolas" w:hAnsi="Consolas"/>
          <w:color w:val="000000"/>
          <w:sz w:val="23"/>
          <w:szCs w:val="23"/>
        </w:rPr>
        <w:t xml:space="preserve"> </w:t>
      </w:r>
      <w:hyperlink r:id="rId54"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table</w:t>
        </w:r>
        <w:r w:rsidR="00C4395B">
          <w:rPr>
            <w:rStyle w:val="tagnamecolor"/>
            <w:rFonts w:ascii="Consolas" w:hAnsi="Consolas"/>
            <w:color w:val="0000CD"/>
            <w:sz w:val="23"/>
            <w:szCs w:val="23"/>
          </w:rPr>
          <w:t>&gt;</w:t>
        </w:r>
      </w:hyperlink>
      <w:r w:rsidR="006A185B">
        <w:rPr>
          <w:rFonts w:ascii="Consolas" w:hAnsi="Consolas"/>
          <w:color w:val="000000"/>
          <w:sz w:val="23"/>
          <w:szCs w:val="23"/>
        </w:rPr>
        <w:t xml:space="preserve"> </w:t>
      </w:r>
      <w:hyperlink r:id="rId55" w:history="1">
        <w:r w:rsidR="00C4395B">
          <w:rPr>
            <w:rStyle w:val="tagnamecolor"/>
            <w:rFonts w:ascii="Consolas" w:hAnsi="Consolas"/>
            <w:color w:val="0000CD"/>
            <w:sz w:val="23"/>
            <w:szCs w:val="23"/>
          </w:rPr>
          <w:t>&lt;</w:t>
        </w:r>
        <w:proofErr w:type="spellStart"/>
        <w:r w:rsidR="00C4395B">
          <w:rPr>
            <w:rStyle w:val="HTMLCode"/>
            <w:rFonts w:ascii="Consolas" w:eastAsiaTheme="minorHAnsi" w:hAnsi="Consolas"/>
            <w:color w:val="A52A2A"/>
            <w:sz w:val="23"/>
            <w:szCs w:val="23"/>
          </w:rPr>
          <w:t>tfoot</w:t>
        </w:r>
        <w:proofErr w:type="spellEnd"/>
        <w:r w:rsidR="00C4395B">
          <w:rPr>
            <w:rStyle w:val="tagnamecolor"/>
            <w:rFonts w:ascii="Consolas" w:hAnsi="Consolas"/>
            <w:color w:val="0000CD"/>
            <w:sz w:val="23"/>
            <w:szCs w:val="23"/>
          </w:rPr>
          <w:t>&gt;</w:t>
        </w:r>
      </w:hyperlink>
      <w:r w:rsidR="006A185B">
        <w:rPr>
          <w:rFonts w:ascii="Consolas" w:hAnsi="Consolas"/>
          <w:color w:val="000000"/>
          <w:sz w:val="23"/>
          <w:szCs w:val="23"/>
        </w:rPr>
        <w:t xml:space="preserve"> </w:t>
      </w:r>
      <w:hyperlink r:id="rId56" w:history="1">
        <w:r w:rsidR="00C4395B">
          <w:rPr>
            <w:rStyle w:val="tagnamecolor"/>
            <w:rFonts w:ascii="Consolas" w:hAnsi="Consolas"/>
            <w:color w:val="0000CD"/>
            <w:sz w:val="23"/>
            <w:szCs w:val="23"/>
          </w:rPr>
          <w:t>&lt;</w:t>
        </w:r>
        <w:proofErr w:type="spellStart"/>
        <w:r w:rsidR="00C4395B">
          <w:rPr>
            <w:rStyle w:val="HTMLCode"/>
            <w:rFonts w:ascii="Consolas" w:eastAsiaTheme="minorHAnsi" w:hAnsi="Consolas"/>
            <w:color w:val="A52A2A"/>
            <w:sz w:val="23"/>
            <w:szCs w:val="23"/>
          </w:rPr>
          <w:t>ul</w:t>
        </w:r>
        <w:proofErr w:type="spellEnd"/>
        <w:r w:rsidR="00C4395B">
          <w:rPr>
            <w:rStyle w:val="tagnamecolor"/>
            <w:rFonts w:ascii="Consolas" w:hAnsi="Consolas"/>
            <w:color w:val="0000CD"/>
            <w:sz w:val="23"/>
            <w:szCs w:val="23"/>
          </w:rPr>
          <w:t>&gt;</w:t>
        </w:r>
      </w:hyperlink>
      <w:r w:rsidR="006A185B">
        <w:rPr>
          <w:rFonts w:ascii="Consolas" w:hAnsi="Consolas"/>
          <w:color w:val="000000"/>
          <w:sz w:val="23"/>
          <w:szCs w:val="23"/>
        </w:rPr>
        <w:t xml:space="preserve"> </w:t>
      </w:r>
      <w:hyperlink r:id="rId57" w:history="1">
        <w:r w:rsidR="00C4395B">
          <w:rPr>
            <w:rStyle w:val="tagnamecolor"/>
            <w:rFonts w:ascii="Consolas" w:hAnsi="Consolas"/>
            <w:color w:val="0000CD"/>
            <w:sz w:val="23"/>
            <w:szCs w:val="23"/>
          </w:rPr>
          <w:t>&lt;</w:t>
        </w:r>
        <w:r w:rsidR="00C4395B">
          <w:rPr>
            <w:rStyle w:val="HTMLCode"/>
            <w:rFonts w:ascii="Consolas" w:eastAsiaTheme="minorHAnsi" w:hAnsi="Consolas"/>
            <w:color w:val="A52A2A"/>
            <w:sz w:val="23"/>
            <w:szCs w:val="23"/>
          </w:rPr>
          <w:t>video</w:t>
        </w:r>
        <w:r w:rsidR="00C4395B">
          <w:rPr>
            <w:rStyle w:val="tagnamecolor"/>
            <w:rFonts w:ascii="Consolas" w:hAnsi="Consolas"/>
            <w:color w:val="0000CD"/>
            <w:sz w:val="23"/>
            <w:szCs w:val="23"/>
          </w:rPr>
          <w:t>&gt;</w:t>
        </w:r>
      </w:hyperlink>
    </w:p>
    <w:p w14:paraId="6AD30C9D" w14:textId="77777777" w:rsidR="003104BC" w:rsidRDefault="003104BC" w:rsidP="00661D78">
      <w:pPr>
        <w:spacing w:before="100" w:beforeAutospacing="1" w:after="100" w:afterAutospacing="1" w:line="240" w:lineRule="auto"/>
        <w:rPr>
          <w:rFonts w:ascii="Times New Roman" w:eastAsia="Times New Roman" w:hAnsi="Times New Roman" w:cs="Times New Roman"/>
          <w:color w:val="000000"/>
          <w:sz w:val="27"/>
          <w:szCs w:val="27"/>
        </w:rPr>
      </w:pPr>
    </w:p>
    <w:p w14:paraId="2E9CBCD2" w14:textId="77777777" w:rsidR="009F1F87" w:rsidRPr="00C9529C" w:rsidRDefault="009F1F87" w:rsidP="00C9529C">
      <w:pPr>
        <w:pStyle w:val="Heading2"/>
        <w:rPr>
          <w:b w:val="0"/>
          <w:bCs/>
          <w:szCs w:val="32"/>
        </w:rPr>
      </w:pPr>
      <w:bookmarkStart w:id="113" w:name="_Toc114175564"/>
      <w:r w:rsidRPr="00C9529C">
        <w:rPr>
          <w:b w:val="0"/>
          <w:bCs/>
          <w:szCs w:val="32"/>
        </w:rPr>
        <w:lastRenderedPageBreak/>
        <w:t>Inline Elements</w:t>
      </w:r>
      <w:bookmarkEnd w:id="113"/>
    </w:p>
    <w:p w14:paraId="4E048EC4" w14:textId="77777777" w:rsidR="009F1F87" w:rsidRDefault="009F1F87" w:rsidP="009F1F87">
      <w:pPr>
        <w:shd w:val="clear" w:color="auto" w:fill="FFFFFF"/>
        <w:spacing w:before="288" w:after="288"/>
        <w:rPr>
          <w:rFonts w:ascii="Verdana" w:hAnsi="Verdana"/>
          <w:color w:val="000000"/>
          <w:sz w:val="23"/>
          <w:szCs w:val="23"/>
        </w:rPr>
      </w:pPr>
      <w:r>
        <w:rPr>
          <w:rFonts w:ascii="Verdana" w:hAnsi="Verdana"/>
          <w:color w:val="000000"/>
          <w:sz w:val="23"/>
          <w:szCs w:val="23"/>
        </w:rPr>
        <w:t>An inline element does not start on a new line.</w:t>
      </w:r>
    </w:p>
    <w:p w14:paraId="1FE5E42D" w14:textId="77777777" w:rsidR="009F1F87" w:rsidRDefault="009F1F87" w:rsidP="009F1F87">
      <w:pPr>
        <w:shd w:val="clear" w:color="auto" w:fill="FFFFFF"/>
        <w:spacing w:before="288" w:after="288"/>
        <w:rPr>
          <w:rFonts w:ascii="Verdana" w:hAnsi="Verdana"/>
          <w:color w:val="000000"/>
          <w:sz w:val="23"/>
          <w:szCs w:val="23"/>
        </w:rPr>
      </w:pPr>
      <w:r>
        <w:rPr>
          <w:rFonts w:ascii="Verdana" w:hAnsi="Verdana"/>
          <w:color w:val="000000"/>
          <w:sz w:val="23"/>
          <w:szCs w:val="23"/>
        </w:rPr>
        <w:t>An inline element only takes up as much width as necessary.</w:t>
      </w:r>
    </w:p>
    <w:p w14:paraId="5BA1E9A4" w14:textId="3028C02C" w:rsidR="009F1F87" w:rsidRDefault="009F1F87" w:rsidP="009F1F87">
      <w:pPr>
        <w:shd w:val="clear" w:color="auto" w:fill="FFFFFF"/>
        <w:spacing w:before="288" w:after="288"/>
        <w:rPr>
          <w:rFonts w:ascii="Verdana" w:hAnsi="Verdana"/>
          <w:color w:val="000000"/>
          <w:sz w:val="23"/>
          <w:szCs w:val="23"/>
        </w:rPr>
      </w:pPr>
      <w:r>
        <w:rPr>
          <w:rFonts w:ascii="Verdana" w:hAnsi="Verdana"/>
          <w:color w:val="000000"/>
          <w:sz w:val="23"/>
          <w:szCs w:val="23"/>
        </w:rPr>
        <w:t>This is </w:t>
      </w:r>
      <w:r>
        <w:rPr>
          <w:rFonts w:ascii="Verdana" w:hAnsi="Verdana"/>
          <w:color w:val="000000"/>
          <w:sz w:val="23"/>
          <w:szCs w:val="23"/>
          <w:bdr w:val="single" w:sz="6" w:space="4" w:color="04AA6D" w:frame="1"/>
        </w:rPr>
        <w:t>a &lt;span&gt; element inside</w:t>
      </w:r>
      <w:r>
        <w:rPr>
          <w:rFonts w:ascii="Verdana" w:hAnsi="Verdana"/>
          <w:color w:val="000000"/>
          <w:sz w:val="23"/>
          <w:szCs w:val="23"/>
        </w:rPr>
        <w:t> a paragraph.</w:t>
      </w:r>
    </w:p>
    <w:p w14:paraId="359E8C74" w14:textId="77777777" w:rsidR="00560DDB" w:rsidRPr="00560DDB" w:rsidRDefault="00560DDB" w:rsidP="00563CAA">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560DDB">
        <w:rPr>
          <w:rFonts w:ascii="Verdana" w:hAnsi="Verdana"/>
          <w:color w:val="000000"/>
          <w:sz w:val="23"/>
          <w:szCs w:val="23"/>
        </w:rPr>
        <w:t>&lt;!DOCTYPE html&gt;</w:t>
      </w:r>
    </w:p>
    <w:p w14:paraId="1E7F0985" w14:textId="77777777" w:rsidR="00560DDB" w:rsidRPr="00560DDB" w:rsidRDefault="00560DDB" w:rsidP="00563CAA">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560DDB">
        <w:rPr>
          <w:rFonts w:ascii="Verdana" w:hAnsi="Verdana"/>
          <w:color w:val="000000"/>
          <w:sz w:val="23"/>
          <w:szCs w:val="23"/>
        </w:rPr>
        <w:t>&lt;html&gt;</w:t>
      </w:r>
    </w:p>
    <w:p w14:paraId="0A9D02D2" w14:textId="77777777" w:rsidR="00560DDB" w:rsidRPr="00560DDB" w:rsidRDefault="00560DDB" w:rsidP="00563CAA">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560DDB">
        <w:rPr>
          <w:rFonts w:ascii="Verdana" w:hAnsi="Verdana"/>
          <w:color w:val="000000"/>
          <w:sz w:val="23"/>
          <w:szCs w:val="23"/>
        </w:rPr>
        <w:t>&lt;body&gt;</w:t>
      </w:r>
    </w:p>
    <w:p w14:paraId="44BD545E" w14:textId="77777777" w:rsidR="00560DDB" w:rsidRPr="00560DDB" w:rsidRDefault="00560DDB" w:rsidP="00563CAA">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560DDB">
        <w:rPr>
          <w:rFonts w:ascii="Verdana" w:hAnsi="Verdana"/>
          <w:color w:val="000000"/>
          <w:sz w:val="23"/>
          <w:szCs w:val="23"/>
        </w:rPr>
        <w:t>&lt;p&gt;This is an inline span &lt;span style="border: 1px solid black"&gt;Hello World&lt;/span&gt; element inside a paragraph.&lt;/p&gt;</w:t>
      </w:r>
    </w:p>
    <w:p w14:paraId="61230B6E" w14:textId="77777777" w:rsidR="00560DDB" w:rsidRPr="00560DDB" w:rsidRDefault="00560DDB" w:rsidP="00563CAA">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560DDB">
        <w:rPr>
          <w:rFonts w:ascii="Verdana" w:hAnsi="Verdana"/>
          <w:color w:val="000000"/>
          <w:sz w:val="23"/>
          <w:szCs w:val="23"/>
        </w:rPr>
        <w:t>&lt;p&gt;The SPAN element is an inline element, and will not start on a new line and only takes up as much width as necessary.&lt;/p&gt;</w:t>
      </w:r>
    </w:p>
    <w:p w14:paraId="2C723BD7" w14:textId="77777777" w:rsidR="00560DDB" w:rsidRPr="00560DDB" w:rsidRDefault="00560DDB" w:rsidP="00563CAA">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560DDB">
        <w:rPr>
          <w:rFonts w:ascii="Verdana" w:hAnsi="Verdana"/>
          <w:color w:val="000000"/>
          <w:sz w:val="23"/>
          <w:szCs w:val="23"/>
        </w:rPr>
        <w:t>&lt;/body&gt;</w:t>
      </w:r>
    </w:p>
    <w:p w14:paraId="5A83A7F6" w14:textId="0EC41F44" w:rsidR="009F1F87" w:rsidRDefault="00560DDB" w:rsidP="00563CAA">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560DDB">
        <w:rPr>
          <w:rFonts w:ascii="Verdana" w:hAnsi="Verdana"/>
          <w:color w:val="000000"/>
          <w:sz w:val="23"/>
          <w:szCs w:val="23"/>
        </w:rPr>
        <w:t>&lt;/html&gt;</w:t>
      </w:r>
    </w:p>
    <w:p w14:paraId="14F029CE" w14:textId="01496065" w:rsidR="00560DDB" w:rsidRDefault="00560DDB" w:rsidP="00563CAA">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p>
    <w:p w14:paraId="7703A9BA" w14:textId="0C8DE546" w:rsidR="00563CAA" w:rsidRDefault="00563CAA" w:rsidP="00563CAA">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Pr>
          <w:rFonts w:ascii="Verdana" w:hAnsi="Verdana"/>
          <w:color w:val="000000"/>
          <w:sz w:val="23"/>
          <w:szCs w:val="23"/>
        </w:rPr>
        <w:t>Output –</w:t>
      </w:r>
    </w:p>
    <w:p w14:paraId="0A69F21C" w14:textId="77777777" w:rsidR="00563CAA" w:rsidRDefault="00563CAA" w:rsidP="00563CAA">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This is an inline span </w:t>
      </w:r>
      <w:r>
        <w:rPr>
          <w:color w:val="000000"/>
          <w:sz w:val="27"/>
          <w:szCs w:val="27"/>
          <w:bdr w:val="single" w:sz="6" w:space="0" w:color="000000" w:frame="1"/>
        </w:rPr>
        <w:t>Hello World</w:t>
      </w:r>
      <w:r>
        <w:rPr>
          <w:color w:val="000000"/>
          <w:sz w:val="27"/>
          <w:szCs w:val="27"/>
        </w:rPr>
        <w:t> element inside a paragraph.</w:t>
      </w:r>
    </w:p>
    <w:p w14:paraId="1D79DBA3" w14:textId="77777777" w:rsidR="00563CAA" w:rsidRDefault="00563CAA" w:rsidP="00563CAA">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The SPAN element is an inline element, and will not start on a new line and only takes up as much width as necessary.</w:t>
      </w:r>
    </w:p>
    <w:p w14:paraId="6D4B5A74" w14:textId="77777777" w:rsidR="00563CAA" w:rsidRDefault="00563CAA" w:rsidP="00045F2A">
      <w:pPr>
        <w:pBdr>
          <w:top w:val="single" w:sz="4" w:space="1" w:color="auto"/>
        </w:pBdr>
        <w:shd w:val="clear" w:color="auto" w:fill="FFFFFF"/>
        <w:spacing w:before="288" w:after="288"/>
        <w:rPr>
          <w:rFonts w:ascii="Verdana" w:hAnsi="Verdana"/>
          <w:color w:val="000000"/>
          <w:sz w:val="23"/>
          <w:szCs w:val="23"/>
        </w:rPr>
      </w:pPr>
    </w:p>
    <w:p w14:paraId="4CAC3B4D" w14:textId="77777777" w:rsidR="00084B4F" w:rsidRPr="00084B4F" w:rsidRDefault="00084B4F" w:rsidP="00045F2A">
      <w:pPr>
        <w:pBdr>
          <w:top w:val="single" w:sz="4" w:space="1" w:color="auto"/>
        </w:pBdr>
        <w:shd w:val="clear" w:color="auto" w:fill="FFFFFF"/>
        <w:spacing w:before="288" w:after="288" w:line="240" w:lineRule="auto"/>
        <w:rPr>
          <w:rFonts w:ascii="Verdana" w:eastAsia="Times New Roman" w:hAnsi="Verdana" w:cs="Times New Roman"/>
          <w:color w:val="000000"/>
          <w:sz w:val="23"/>
          <w:szCs w:val="23"/>
        </w:rPr>
      </w:pPr>
      <w:r w:rsidRPr="00084B4F">
        <w:rPr>
          <w:rFonts w:ascii="Verdana" w:eastAsia="Times New Roman" w:hAnsi="Verdana" w:cs="Times New Roman"/>
          <w:color w:val="000000"/>
          <w:sz w:val="23"/>
          <w:szCs w:val="23"/>
        </w:rPr>
        <w:t>Here are the inline elements in HTML:</w:t>
      </w:r>
    </w:p>
    <w:p w14:paraId="3535B7F9" w14:textId="26613067" w:rsidR="00045F2A" w:rsidRPr="008625FE" w:rsidRDefault="008625FE" w:rsidP="008625FE">
      <w:pPr>
        <w:spacing w:after="0" w:line="240" w:lineRule="auto"/>
        <w:rPr>
          <w:rFonts w:ascii="Consolas" w:eastAsia="Times New Roman" w:hAnsi="Consolas" w:cs="Times New Roman"/>
          <w:color w:val="000000"/>
          <w:sz w:val="23"/>
          <w:szCs w:val="23"/>
        </w:rPr>
      </w:pPr>
      <w:hyperlink r:id="rId58"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a</w:t>
        </w:r>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59"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abbr</w:t>
        </w:r>
        <w:proofErr w:type="spellEnd"/>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0"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acronym</w:t>
        </w:r>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1"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b</w:t>
        </w:r>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2"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bdo</w:t>
        </w:r>
        <w:proofErr w:type="spellEnd"/>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3"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big</w:t>
        </w:r>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4"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br</w:t>
        </w:r>
        <w:proofErr w:type="spellEnd"/>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5"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button</w:t>
        </w:r>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6"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cite</w:t>
        </w:r>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7"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code</w:t>
        </w:r>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8"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dfn</w:t>
        </w:r>
        <w:proofErr w:type="spellEnd"/>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69"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em</w:t>
        </w:r>
        <w:proofErr w:type="spellEnd"/>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70"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i</w:t>
        </w:r>
        <w:proofErr w:type="spellEnd"/>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71"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img</w:t>
        </w:r>
        <w:proofErr w:type="spellEnd"/>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72"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input</w:t>
        </w:r>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73"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kbd</w:t>
        </w:r>
        <w:proofErr w:type="spellEnd"/>
        <w:r w:rsidR="001A16B7" w:rsidRPr="001A16B7">
          <w:rPr>
            <w:rFonts w:ascii="Consolas" w:eastAsia="Times New Roman" w:hAnsi="Consolas" w:cs="Times New Roman"/>
            <w:color w:val="0000CD"/>
            <w:sz w:val="23"/>
            <w:szCs w:val="23"/>
          </w:rPr>
          <w:t>&gt;</w:t>
        </w:r>
      </w:hyperlink>
      <w:r w:rsidR="00616BCF">
        <w:rPr>
          <w:rFonts w:ascii="Consolas" w:eastAsia="Times New Roman" w:hAnsi="Consolas" w:cs="Times New Roman"/>
          <w:color w:val="000000"/>
          <w:sz w:val="23"/>
          <w:szCs w:val="23"/>
        </w:rPr>
        <w:t xml:space="preserve"> </w:t>
      </w:r>
      <w:hyperlink r:id="rId74"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label</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75"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map</w:t>
        </w:r>
        <w:r w:rsidR="001A16B7" w:rsidRPr="001A16B7">
          <w:rPr>
            <w:rFonts w:ascii="Consolas" w:eastAsia="Times New Roman" w:hAnsi="Consolas" w:cs="Times New Roman"/>
            <w:color w:val="0000CD"/>
            <w:sz w:val="23"/>
            <w:szCs w:val="23"/>
          </w:rPr>
          <w:t>&gt;</w:t>
        </w:r>
      </w:hyperlink>
      <w:hyperlink r:id="rId76"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object</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77"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output</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78"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q</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79"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samp</w:t>
        </w:r>
        <w:proofErr w:type="spellEnd"/>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0"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script</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1"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select</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2"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small</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3"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span</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4"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strong</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5"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sub</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6"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sup</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7"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textarea</w:t>
        </w:r>
        <w:proofErr w:type="spellEnd"/>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8"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time</w:t>
        </w:r>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89" w:history="1">
        <w:r w:rsidR="001A16B7" w:rsidRPr="001A16B7">
          <w:rPr>
            <w:rFonts w:ascii="Consolas" w:eastAsia="Times New Roman" w:hAnsi="Consolas" w:cs="Times New Roman"/>
            <w:color w:val="0000CD"/>
            <w:sz w:val="23"/>
            <w:szCs w:val="23"/>
          </w:rPr>
          <w:t>&lt;</w:t>
        </w:r>
        <w:proofErr w:type="spellStart"/>
        <w:r w:rsidR="001A16B7" w:rsidRPr="001A16B7">
          <w:rPr>
            <w:rFonts w:ascii="Consolas" w:eastAsia="Times New Roman" w:hAnsi="Consolas" w:cs="Times New Roman"/>
            <w:color w:val="A52A2A"/>
            <w:sz w:val="23"/>
            <w:szCs w:val="23"/>
          </w:rPr>
          <w:t>tt</w:t>
        </w:r>
        <w:proofErr w:type="spellEnd"/>
        <w:r w:rsidR="001A16B7" w:rsidRPr="001A16B7">
          <w:rPr>
            <w:rFonts w:ascii="Consolas" w:eastAsia="Times New Roman" w:hAnsi="Consolas" w:cs="Times New Roman"/>
            <w:color w:val="0000CD"/>
            <w:sz w:val="23"/>
            <w:szCs w:val="23"/>
          </w:rPr>
          <w:t>&gt;</w:t>
        </w:r>
      </w:hyperlink>
      <w:r w:rsidR="001A16B7">
        <w:rPr>
          <w:rFonts w:ascii="Consolas" w:eastAsia="Times New Roman" w:hAnsi="Consolas" w:cs="Times New Roman"/>
          <w:color w:val="000000"/>
          <w:sz w:val="23"/>
          <w:szCs w:val="23"/>
        </w:rPr>
        <w:t xml:space="preserve"> </w:t>
      </w:r>
      <w:hyperlink r:id="rId90" w:history="1">
        <w:r w:rsidR="001A16B7" w:rsidRPr="001A16B7">
          <w:rPr>
            <w:rFonts w:ascii="Consolas" w:eastAsia="Times New Roman" w:hAnsi="Consolas" w:cs="Times New Roman"/>
            <w:color w:val="0000CD"/>
            <w:sz w:val="23"/>
            <w:szCs w:val="23"/>
          </w:rPr>
          <w:t>&lt;</w:t>
        </w:r>
        <w:r w:rsidR="001A16B7" w:rsidRPr="001A16B7">
          <w:rPr>
            <w:rFonts w:ascii="Consolas" w:eastAsia="Times New Roman" w:hAnsi="Consolas" w:cs="Times New Roman"/>
            <w:color w:val="A52A2A"/>
            <w:sz w:val="23"/>
            <w:szCs w:val="23"/>
          </w:rPr>
          <w:t>var</w:t>
        </w:r>
        <w:r w:rsidR="001A16B7" w:rsidRPr="001A16B7">
          <w:rPr>
            <w:rFonts w:ascii="Consolas" w:eastAsia="Times New Roman" w:hAnsi="Consolas" w:cs="Times New Roman"/>
            <w:color w:val="0000CD"/>
            <w:sz w:val="23"/>
            <w:szCs w:val="23"/>
          </w:rPr>
          <w:t>&gt;</w:t>
        </w:r>
      </w:hyperlink>
    </w:p>
    <w:p w14:paraId="656256F6" w14:textId="08AF15A7" w:rsidR="00045F2A" w:rsidRDefault="00045F2A" w:rsidP="005F1842">
      <w:pPr>
        <w:rPr>
          <w:sz w:val="24"/>
          <w:szCs w:val="24"/>
        </w:rPr>
      </w:pPr>
    </w:p>
    <w:p w14:paraId="27253193" w14:textId="77777777" w:rsidR="00BD2362" w:rsidRPr="00C9529C" w:rsidRDefault="00BD2362" w:rsidP="00C9529C">
      <w:pPr>
        <w:pStyle w:val="Heading2"/>
      </w:pPr>
      <w:bookmarkStart w:id="114" w:name="_Toc114175565"/>
      <w:r w:rsidRPr="00C9529C">
        <w:t>The &lt;div&gt; Element</w:t>
      </w:r>
      <w:bookmarkEnd w:id="114"/>
    </w:p>
    <w:p w14:paraId="58EB8CF9" w14:textId="77777777" w:rsidR="00BD2362" w:rsidRDefault="00BD2362" w:rsidP="00BD2362">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&lt;div&gt;</w:t>
      </w:r>
      <w:r>
        <w:rPr>
          <w:rFonts w:ascii="Verdana" w:hAnsi="Verdana"/>
          <w:color w:val="000000"/>
          <w:sz w:val="23"/>
          <w:szCs w:val="23"/>
        </w:rPr>
        <w:t> element is often used as a container for other HTML elements.</w:t>
      </w:r>
    </w:p>
    <w:p w14:paraId="5F8C0B9D" w14:textId="77777777" w:rsidR="00BD2362" w:rsidRDefault="00BD2362" w:rsidP="00BD2362">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&lt;div&gt;</w:t>
      </w:r>
      <w:r>
        <w:rPr>
          <w:rFonts w:ascii="Verdana" w:hAnsi="Verdana"/>
          <w:color w:val="000000"/>
          <w:sz w:val="23"/>
          <w:szCs w:val="23"/>
        </w:rPr>
        <w:t> element has no required attributes, but </w:t>
      </w:r>
      <w:r>
        <w:rPr>
          <w:rStyle w:val="Emphasis"/>
          <w:rFonts w:ascii="Consolas" w:hAnsi="Consolas"/>
          <w:color w:val="DC143C"/>
        </w:rPr>
        <w:t>style</w:t>
      </w:r>
      <w:r>
        <w:rPr>
          <w:rFonts w:ascii="Verdana" w:hAnsi="Verdana"/>
          <w:color w:val="000000"/>
          <w:sz w:val="23"/>
          <w:szCs w:val="23"/>
        </w:rPr>
        <w:t>, </w:t>
      </w:r>
      <w:r>
        <w:rPr>
          <w:rStyle w:val="Emphasis"/>
          <w:rFonts w:ascii="Consolas" w:hAnsi="Consolas"/>
          <w:color w:val="DC143C"/>
        </w:rPr>
        <w:t>class</w:t>
      </w:r>
      <w:r>
        <w:rPr>
          <w:rFonts w:ascii="Verdana" w:hAnsi="Verdana"/>
          <w:color w:val="000000"/>
          <w:sz w:val="23"/>
          <w:szCs w:val="23"/>
        </w:rPr>
        <w:t> and </w:t>
      </w:r>
      <w:r>
        <w:rPr>
          <w:rStyle w:val="Emphasis"/>
          <w:rFonts w:ascii="Consolas" w:hAnsi="Consolas"/>
          <w:color w:val="DC143C"/>
        </w:rPr>
        <w:t>id</w:t>
      </w:r>
      <w:r>
        <w:rPr>
          <w:rFonts w:ascii="Verdana" w:hAnsi="Verdana"/>
          <w:color w:val="000000"/>
          <w:sz w:val="23"/>
          <w:szCs w:val="23"/>
        </w:rPr>
        <w:t> are common.</w:t>
      </w:r>
    </w:p>
    <w:p w14:paraId="1AA67A1A" w14:textId="2BD72E5E" w:rsidR="00BD2362" w:rsidRDefault="00BD2362" w:rsidP="00BD2362">
      <w:pPr>
        <w:shd w:val="clear" w:color="auto" w:fill="FFFFFF"/>
        <w:spacing w:before="288" w:after="288"/>
        <w:rPr>
          <w:rFonts w:ascii="Verdana" w:hAnsi="Verdana"/>
          <w:color w:val="000000"/>
          <w:sz w:val="23"/>
          <w:szCs w:val="23"/>
        </w:rPr>
      </w:pPr>
      <w:r>
        <w:rPr>
          <w:rFonts w:ascii="Verdana" w:hAnsi="Verdana"/>
          <w:color w:val="000000"/>
          <w:sz w:val="23"/>
          <w:szCs w:val="23"/>
        </w:rPr>
        <w:t>When used together with CSS, the </w:t>
      </w:r>
      <w:r>
        <w:rPr>
          <w:rStyle w:val="Emphasis"/>
          <w:rFonts w:ascii="Consolas" w:hAnsi="Consolas"/>
          <w:color w:val="DC143C"/>
        </w:rPr>
        <w:t>&lt;div&gt;</w:t>
      </w:r>
      <w:r>
        <w:rPr>
          <w:rFonts w:ascii="Verdana" w:hAnsi="Verdana"/>
          <w:color w:val="000000"/>
          <w:sz w:val="23"/>
          <w:szCs w:val="23"/>
        </w:rPr>
        <w:t> element can be used to style blocks of content:</w:t>
      </w:r>
    </w:p>
    <w:p w14:paraId="615E0D68" w14:textId="77777777" w:rsidR="00BD2362" w:rsidRPr="00BD2362" w:rsidRDefault="00BD2362" w:rsidP="00631350">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BD2362">
        <w:rPr>
          <w:rFonts w:ascii="Verdana" w:hAnsi="Verdana"/>
          <w:color w:val="000000"/>
          <w:sz w:val="23"/>
          <w:szCs w:val="23"/>
        </w:rPr>
        <w:t>&lt;div style="background-color:black;color:white;padding:20px;"&gt;</w:t>
      </w:r>
    </w:p>
    <w:p w14:paraId="703547F0" w14:textId="77777777" w:rsidR="00BD2362" w:rsidRPr="00BD2362" w:rsidRDefault="00BD2362" w:rsidP="00631350">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BD2362">
        <w:rPr>
          <w:rFonts w:ascii="Verdana" w:hAnsi="Verdana"/>
          <w:color w:val="000000"/>
          <w:sz w:val="23"/>
          <w:szCs w:val="23"/>
        </w:rPr>
        <w:t xml:space="preserve">  &lt;h2&gt;London&lt;/h2&gt;</w:t>
      </w:r>
    </w:p>
    <w:p w14:paraId="4715B760" w14:textId="77777777" w:rsidR="00BD2362" w:rsidRPr="00BD2362" w:rsidRDefault="00BD2362" w:rsidP="00631350">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BD2362">
        <w:rPr>
          <w:rFonts w:ascii="Verdana" w:hAnsi="Verdana"/>
          <w:color w:val="000000"/>
          <w:sz w:val="23"/>
          <w:szCs w:val="23"/>
        </w:rPr>
        <w:t xml:space="preserve">  &lt;p&gt;London is the capital city of England. It is the most populous city in the United Kingdom, with a metropolitan area of over 13 million inhabitants.&lt;/p&gt;</w:t>
      </w:r>
    </w:p>
    <w:p w14:paraId="2728BB03" w14:textId="77777777" w:rsidR="00BD2362" w:rsidRPr="00C9529C" w:rsidRDefault="00BD2362" w:rsidP="00631350">
      <w:pPr>
        <w:pBdr>
          <w:top w:val="single" w:sz="4" w:space="1" w:color="auto"/>
          <w:left w:val="single" w:sz="4" w:space="4" w:color="auto"/>
          <w:bottom w:val="single" w:sz="4" w:space="1" w:color="auto"/>
          <w:right w:val="single" w:sz="4" w:space="4" w:color="auto"/>
        </w:pBdr>
        <w:shd w:val="clear" w:color="auto" w:fill="FFFFFF"/>
        <w:spacing w:before="288" w:after="288"/>
        <w:rPr>
          <w:rStyle w:val="Heading2Char"/>
        </w:rPr>
      </w:pPr>
      <w:r w:rsidRPr="00BD2362">
        <w:rPr>
          <w:rFonts w:ascii="Verdana" w:hAnsi="Verdana"/>
          <w:color w:val="000000"/>
          <w:sz w:val="23"/>
          <w:szCs w:val="23"/>
        </w:rPr>
        <w:t xml:space="preserve">  &lt;p&gt;Standing on the River Thames, London has been a major settlement for two millennia, its history going back to its founding by the Romans, who named </w:t>
      </w:r>
      <w:r w:rsidRPr="00C9529C">
        <w:rPr>
          <w:rStyle w:val="Heading2Char"/>
        </w:rPr>
        <w:t xml:space="preserve">it </w:t>
      </w:r>
      <w:proofErr w:type="spellStart"/>
      <w:r w:rsidRPr="00C9529C">
        <w:rPr>
          <w:rStyle w:val="Heading2Char"/>
        </w:rPr>
        <w:t>Londinium</w:t>
      </w:r>
      <w:proofErr w:type="spellEnd"/>
      <w:r w:rsidRPr="00C9529C">
        <w:rPr>
          <w:rStyle w:val="Heading2Char"/>
        </w:rPr>
        <w:t>.&lt;/p&gt;</w:t>
      </w:r>
    </w:p>
    <w:p w14:paraId="3F8742B9" w14:textId="77777777" w:rsidR="00631350" w:rsidRDefault="00BD2362" w:rsidP="00631350">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BD2362">
        <w:rPr>
          <w:rFonts w:ascii="Verdana" w:hAnsi="Verdana"/>
          <w:color w:val="000000"/>
          <w:sz w:val="23"/>
          <w:szCs w:val="23"/>
        </w:rPr>
        <w:t>&lt;/div&gt;</w:t>
      </w:r>
    </w:p>
    <w:p w14:paraId="791A91D4" w14:textId="142DE3C2" w:rsidR="00BD2362" w:rsidRDefault="00BD2362" w:rsidP="00631350">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BD2362">
        <w:rPr>
          <w:rFonts w:ascii="Verdana" w:hAnsi="Verdana"/>
          <w:color w:val="000000"/>
          <w:sz w:val="23"/>
          <w:szCs w:val="23"/>
        </w:rPr>
        <w:t xml:space="preserve"> </w:t>
      </w:r>
    </w:p>
    <w:p w14:paraId="37EBAC58" w14:textId="77A829FA" w:rsidR="00970375" w:rsidRDefault="00DF0964" w:rsidP="00631350">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Pr>
          <w:rFonts w:ascii="Verdana" w:hAnsi="Verdana"/>
          <w:color w:val="000000"/>
          <w:sz w:val="23"/>
          <w:szCs w:val="23"/>
        </w:rPr>
        <w:t>Output -</w:t>
      </w:r>
    </w:p>
    <w:p w14:paraId="4D06C178" w14:textId="77777777" w:rsidR="00DF0964" w:rsidRPr="00DF0964" w:rsidRDefault="00DF0964" w:rsidP="00631350">
      <w:pPr>
        <w:pBdr>
          <w:top w:val="single" w:sz="4" w:space="1" w:color="auto"/>
          <w:left w:val="single" w:sz="4" w:space="4" w:color="auto"/>
          <w:bottom w:val="single" w:sz="4" w:space="1" w:color="auto"/>
          <w:right w:val="single" w:sz="4" w:space="4" w:color="auto"/>
        </w:pBdr>
        <w:shd w:val="clear" w:color="auto" w:fill="000000" w:themeFill="text1"/>
        <w:rPr>
          <w:b/>
          <w:bCs/>
          <w:sz w:val="24"/>
          <w:szCs w:val="24"/>
        </w:rPr>
      </w:pPr>
      <w:r w:rsidRPr="00DF0964">
        <w:rPr>
          <w:b/>
          <w:bCs/>
          <w:sz w:val="24"/>
          <w:szCs w:val="24"/>
        </w:rPr>
        <w:t>London</w:t>
      </w:r>
    </w:p>
    <w:p w14:paraId="1738F98E" w14:textId="77777777" w:rsidR="00DF0964" w:rsidRPr="00DF0964" w:rsidRDefault="00DF0964" w:rsidP="00631350">
      <w:pPr>
        <w:pBdr>
          <w:top w:val="single" w:sz="4" w:space="1" w:color="auto"/>
          <w:left w:val="single" w:sz="4" w:space="4" w:color="auto"/>
          <w:bottom w:val="single" w:sz="4" w:space="1" w:color="auto"/>
          <w:right w:val="single" w:sz="4" w:space="4" w:color="auto"/>
        </w:pBdr>
        <w:shd w:val="clear" w:color="auto" w:fill="000000" w:themeFill="text1"/>
        <w:rPr>
          <w:sz w:val="24"/>
          <w:szCs w:val="24"/>
        </w:rPr>
      </w:pPr>
      <w:r w:rsidRPr="00DF0964">
        <w:rPr>
          <w:sz w:val="24"/>
          <w:szCs w:val="24"/>
        </w:rPr>
        <w:t>London is the capital city of England. It is the most populous city in the United Kingdom, with a metropolitan area of over 13 million inhabitants.</w:t>
      </w:r>
    </w:p>
    <w:p w14:paraId="7FCA71B5" w14:textId="77777777" w:rsidR="00DF0964" w:rsidRPr="00DF0964" w:rsidRDefault="00DF0964" w:rsidP="00631350">
      <w:pPr>
        <w:pBdr>
          <w:top w:val="single" w:sz="4" w:space="1" w:color="auto"/>
          <w:left w:val="single" w:sz="4" w:space="4" w:color="auto"/>
          <w:bottom w:val="single" w:sz="4" w:space="1" w:color="auto"/>
          <w:right w:val="single" w:sz="4" w:space="4" w:color="auto"/>
        </w:pBdr>
        <w:shd w:val="clear" w:color="auto" w:fill="000000" w:themeFill="text1"/>
        <w:rPr>
          <w:sz w:val="24"/>
          <w:szCs w:val="24"/>
        </w:rPr>
      </w:pPr>
      <w:r w:rsidRPr="00DF0964">
        <w:rPr>
          <w:sz w:val="24"/>
          <w:szCs w:val="24"/>
        </w:rPr>
        <w:t xml:space="preserve">Standing on the River Thames, London has been a major settlement for two millennia, its history going back to its founding by the Romans, who named it </w:t>
      </w:r>
      <w:proofErr w:type="spellStart"/>
      <w:r w:rsidRPr="00DF0964">
        <w:rPr>
          <w:sz w:val="24"/>
          <w:szCs w:val="24"/>
        </w:rPr>
        <w:t>Londinium</w:t>
      </w:r>
      <w:proofErr w:type="spellEnd"/>
      <w:r w:rsidRPr="00DF0964">
        <w:rPr>
          <w:sz w:val="24"/>
          <w:szCs w:val="24"/>
        </w:rPr>
        <w:t>.</w:t>
      </w:r>
    </w:p>
    <w:p w14:paraId="3FDE6BEE" w14:textId="64373431" w:rsidR="00045F2A" w:rsidRDefault="00045F2A" w:rsidP="00631350">
      <w:pPr>
        <w:pBdr>
          <w:top w:val="single" w:sz="4" w:space="1" w:color="auto"/>
          <w:left w:val="single" w:sz="4" w:space="4" w:color="auto"/>
          <w:bottom w:val="single" w:sz="4" w:space="1" w:color="auto"/>
          <w:right w:val="single" w:sz="4" w:space="4" w:color="auto"/>
        </w:pBdr>
        <w:rPr>
          <w:sz w:val="24"/>
          <w:szCs w:val="24"/>
        </w:rPr>
      </w:pPr>
    </w:p>
    <w:p w14:paraId="34DA326A" w14:textId="2A04F255" w:rsidR="00631350" w:rsidRDefault="00631350" w:rsidP="00631350">
      <w:pPr>
        <w:pBdr>
          <w:top w:val="single" w:sz="4" w:space="1" w:color="auto"/>
          <w:left w:val="single" w:sz="4" w:space="4" w:color="auto"/>
          <w:bottom w:val="single" w:sz="4" w:space="1" w:color="auto"/>
          <w:right w:val="single" w:sz="4" w:space="4" w:color="auto"/>
        </w:pBdr>
        <w:rPr>
          <w:sz w:val="24"/>
          <w:szCs w:val="24"/>
        </w:rPr>
      </w:pPr>
    </w:p>
    <w:p w14:paraId="1AD172EF" w14:textId="7032FC4F" w:rsidR="00631350" w:rsidRDefault="00631350" w:rsidP="00631350">
      <w:pPr>
        <w:rPr>
          <w:sz w:val="24"/>
          <w:szCs w:val="24"/>
        </w:rPr>
      </w:pPr>
    </w:p>
    <w:p w14:paraId="6F065975" w14:textId="61A2D9F5" w:rsidR="00631350" w:rsidRDefault="00631350" w:rsidP="00631350">
      <w:pPr>
        <w:rPr>
          <w:sz w:val="24"/>
          <w:szCs w:val="24"/>
        </w:rPr>
      </w:pPr>
    </w:p>
    <w:p w14:paraId="3F9080F8" w14:textId="25B07254" w:rsidR="00631350" w:rsidRDefault="00631350" w:rsidP="00631350">
      <w:pPr>
        <w:rPr>
          <w:sz w:val="24"/>
          <w:szCs w:val="24"/>
        </w:rPr>
      </w:pPr>
    </w:p>
    <w:p w14:paraId="7D1EB7E2" w14:textId="1E816239" w:rsidR="00631350" w:rsidRDefault="00631350" w:rsidP="00631350">
      <w:pPr>
        <w:rPr>
          <w:sz w:val="24"/>
          <w:szCs w:val="24"/>
        </w:rPr>
      </w:pPr>
    </w:p>
    <w:p w14:paraId="783BED67" w14:textId="77777777" w:rsidR="00F15BE7" w:rsidRPr="00F15BE7" w:rsidRDefault="00F15BE7" w:rsidP="00C9529C">
      <w:pPr>
        <w:pStyle w:val="Heading2"/>
      </w:pPr>
      <w:bookmarkStart w:id="115" w:name="_Toc114175566"/>
      <w:r w:rsidRPr="00F15BE7">
        <w:t>The &lt;span&gt; Element</w:t>
      </w:r>
      <w:bookmarkEnd w:id="115"/>
    </w:p>
    <w:p w14:paraId="2E0F7717" w14:textId="77777777" w:rsidR="00F15BE7" w:rsidRDefault="00F15BE7" w:rsidP="00F15BE7">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&lt;span&gt;</w:t>
      </w:r>
      <w:r>
        <w:rPr>
          <w:rFonts w:ascii="Verdana" w:hAnsi="Verdana"/>
          <w:color w:val="000000"/>
          <w:sz w:val="23"/>
          <w:szCs w:val="23"/>
        </w:rPr>
        <w:t> element is an inline container used to mark up a part of a text, or a part of a document.</w:t>
      </w:r>
    </w:p>
    <w:p w14:paraId="22586BC6" w14:textId="77777777" w:rsidR="00F15BE7" w:rsidRDefault="00F15BE7" w:rsidP="00F15BE7">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&lt;span&gt;</w:t>
      </w:r>
      <w:r>
        <w:rPr>
          <w:rFonts w:ascii="Verdana" w:hAnsi="Verdana"/>
          <w:color w:val="000000"/>
          <w:sz w:val="23"/>
          <w:szCs w:val="23"/>
        </w:rPr>
        <w:t> element has no required attributes, but </w:t>
      </w:r>
      <w:r>
        <w:rPr>
          <w:rStyle w:val="Emphasis"/>
          <w:rFonts w:ascii="Consolas" w:hAnsi="Consolas"/>
          <w:color w:val="DC143C"/>
        </w:rPr>
        <w:t>style</w:t>
      </w:r>
      <w:r>
        <w:rPr>
          <w:rFonts w:ascii="Verdana" w:hAnsi="Verdana"/>
          <w:color w:val="000000"/>
          <w:sz w:val="23"/>
          <w:szCs w:val="23"/>
        </w:rPr>
        <w:t>, </w:t>
      </w:r>
      <w:r>
        <w:rPr>
          <w:rStyle w:val="Emphasis"/>
          <w:rFonts w:ascii="Consolas" w:hAnsi="Consolas"/>
          <w:color w:val="DC143C"/>
        </w:rPr>
        <w:t>class</w:t>
      </w:r>
      <w:r>
        <w:rPr>
          <w:rFonts w:ascii="Verdana" w:hAnsi="Verdana"/>
          <w:color w:val="000000"/>
          <w:sz w:val="23"/>
          <w:szCs w:val="23"/>
        </w:rPr>
        <w:t> and </w:t>
      </w:r>
      <w:r>
        <w:rPr>
          <w:rStyle w:val="Emphasis"/>
          <w:rFonts w:ascii="Consolas" w:hAnsi="Consolas"/>
          <w:color w:val="DC143C"/>
        </w:rPr>
        <w:t>id</w:t>
      </w:r>
      <w:r>
        <w:rPr>
          <w:rFonts w:ascii="Verdana" w:hAnsi="Verdana"/>
          <w:color w:val="000000"/>
          <w:sz w:val="23"/>
          <w:szCs w:val="23"/>
        </w:rPr>
        <w:t> are common.</w:t>
      </w:r>
    </w:p>
    <w:p w14:paraId="352B4A2C" w14:textId="04BCEDBD" w:rsidR="00F15BE7" w:rsidRDefault="00F15BE7" w:rsidP="00F15BE7">
      <w:pPr>
        <w:shd w:val="clear" w:color="auto" w:fill="FFFFFF"/>
        <w:spacing w:before="288" w:after="288"/>
        <w:rPr>
          <w:rFonts w:ascii="Verdana" w:hAnsi="Verdana"/>
          <w:color w:val="000000"/>
          <w:sz w:val="23"/>
          <w:szCs w:val="23"/>
        </w:rPr>
      </w:pPr>
      <w:r>
        <w:rPr>
          <w:rFonts w:ascii="Verdana" w:hAnsi="Verdana"/>
          <w:color w:val="000000"/>
          <w:sz w:val="23"/>
          <w:szCs w:val="23"/>
        </w:rPr>
        <w:t>When used together with CSS, the </w:t>
      </w:r>
      <w:r>
        <w:rPr>
          <w:rStyle w:val="Emphasis"/>
          <w:rFonts w:ascii="Consolas" w:hAnsi="Consolas"/>
          <w:color w:val="DC143C"/>
        </w:rPr>
        <w:t>&lt;span&gt;</w:t>
      </w:r>
      <w:r>
        <w:rPr>
          <w:rFonts w:ascii="Verdana" w:hAnsi="Verdana"/>
          <w:color w:val="000000"/>
          <w:sz w:val="23"/>
          <w:szCs w:val="23"/>
        </w:rPr>
        <w:t> element can be used to style parts of the text:</w:t>
      </w:r>
    </w:p>
    <w:p w14:paraId="5EF91A57" w14:textId="15745BAB" w:rsidR="00776D29" w:rsidRDefault="00776D29" w:rsidP="00F15BE7">
      <w:pPr>
        <w:shd w:val="clear" w:color="auto" w:fill="FFFFFF"/>
        <w:spacing w:before="288" w:after="288"/>
        <w:rPr>
          <w:rFonts w:ascii="Verdana" w:hAnsi="Verdana"/>
          <w:color w:val="000000"/>
          <w:sz w:val="23"/>
          <w:szCs w:val="23"/>
        </w:rPr>
      </w:pPr>
    </w:p>
    <w:p w14:paraId="3A7A3FFE" w14:textId="100975B6" w:rsidR="00776D29" w:rsidRPr="00776D29" w:rsidRDefault="00776D29" w:rsidP="00557D20">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776D29">
        <w:rPr>
          <w:rFonts w:ascii="Verdana" w:hAnsi="Verdana"/>
          <w:color w:val="000000"/>
          <w:sz w:val="23"/>
          <w:szCs w:val="23"/>
        </w:rPr>
        <w:t>&lt;h1&gt;The span element&lt;/h1&gt;</w:t>
      </w:r>
    </w:p>
    <w:p w14:paraId="336F29E0" w14:textId="55F57C17" w:rsidR="00776D29" w:rsidRDefault="00776D29" w:rsidP="00557D20">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sidRPr="00776D29">
        <w:rPr>
          <w:rFonts w:ascii="Verdana" w:hAnsi="Verdana"/>
          <w:color w:val="000000"/>
          <w:sz w:val="23"/>
          <w:szCs w:val="23"/>
        </w:rPr>
        <w:t>&lt;p&gt;My mother has &lt;span style="</w:t>
      </w:r>
      <w:proofErr w:type="spellStart"/>
      <w:r w:rsidRPr="00776D29">
        <w:rPr>
          <w:rFonts w:ascii="Verdana" w:hAnsi="Verdana"/>
          <w:color w:val="000000"/>
          <w:sz w:val="23"/>
          <w:szCs w:val="23"/>
        </w:rPr>
        <w:t>color:blue;font-weight:bold</w:t>
      </w:r>
      <w:proofErr w:type="spellEnd"/>
      <w:r w:rsidRPr="00776D29">
        <w:rPr>
          <w:rFonts w:ascii="Verdana" w:hAnsi="Verdana"/>
          <w:color w:val="000000"/>
          <w:sz w:val="23"/>
          <w:szCs w:val="23"/>
        </w:rPr>
        <w:t>;"&gt;blue&lt;/span&gt; eyes and my father has &lt;span style="</w:t>
      </w:r>
      <w:proofErr w:type="spellStart"/>
      <w:r w:rsidRPr="00776D29">
        <w:rPr>
          <w:rFonts w:ascii="Verdana" w:hAnsi="Verdana"/>
          <w:color w:val="000000"/>
          <w:sz w:val="23"/>
          <w:szCs w:val="23"/>
        </w:rPr>
        <w:t>color:darkolivegreen;font-weight:bold</w:t>
      </w:r>
      <w:proofErr w:type="spellEnd"/>
      <w:r w:rsidRPr="00776D29">
        <w:rPr>
          <w:rFonts w:ascii="Verdana" w:hAnsi="Verdana"/>
          <w:color w:val="000000"/>
          <w:sz w:val="23"/>
          <w:szCs w:val="23"/>
        </w:rPr>
        <w:t>;"&gt;dark green&lt;/span&gt; eyes.&lt;/p&gt;</w:t>
      </w:r>
    </w:p>
    <w:p w14:paraId="45A6684E" w14:textId="1BFC4C09" w:rsidR="00776D29" w:rsidRDefault="00776D29" w:rsidP="00557D20">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p>
    <w:p w14:paraId="5A713F2D" w14:textId="77777777" w:rsidR="009165C6" w:rsidRDefault="00776D29" w:rsidP="009165C6">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Pr>
          <w:rFonts w:ascii="Verdana" w:hAnsi="Verdana"/>
          <w:color w:val="000000"/>
          <w:sz w:val="23"/>
          <w:szCs w:val="23"/>
        </w:rPr>
        <w:t xml:space="preserve">Output – </w:t>
      </w:r>
    </w:p>
    <w:p w14:paraId="116648C0" w14:textId="5F4AFA4D" w:rsidR="00557D20" w:rsidRPr="009165C6" w:rsidRDefault="00557D20" w:rsidP="009165C6">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t>The span element</w:t>
      </w:r>
    </w:p>
    <w:p w14:paraId="1C01A054" w14:textId="77777777" w:rsidR="00557D20" w:rsidRDefault="00557D20" w:rsidP="00557D20">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My mother has </w:t>
      </w:r>
      <w:r>
        <w:rPr>
          <w:b/>
          <w:bCs/>
          <w:color w:val="0000FF"/>
          <w:sz w:val="27"/>
          <w:szCs w:val="27"/>
        </w:rPr>
        <w:t>blue</w:t>
      </w:r>
      <w:r>
        <w:rPr>
          <w:color w:val="000000"/>
          <w:sz w:val="27"/>
          <w:szCs w:val="27"/>
        </w:rPr>
        <w:t> eyes and my father has </w:t>
      </w:r>
      <w:r>
        <w:rPr>
          <w:b/>
          <w:bCs/>
          <w:color w:val="556B2F"/>
          <w:sz w:val="27"/>
          <w:szCs w:val="27"/>
        </w:rPr>
        <w:t>dark green</w:t>
      </w:r>
      <w:r>
        <w:rPr>
          <w:color w:val="000000"/>
          <w:sz w:val="27"/>
          <w:szCs w:val="27"/>
        </w:rPr>
        <w:t> eyes.</w:t>
      </w:r>
    </w:p>
    <w:p w14:paraId="6DE49795" w14:textId="77777777" w:rsidR="00776D29" w:rsidRPr="00776D29" w:rsidRDefault="00776D29" w:rsidP="00776D29">
      <w:pPr>
        <w:shd w:val="clear" w:color="auto" w:fill="FFFFFF"/>
        <w:spacing w:before="288" w:after="288"/>
        <w:rPr>
          <w:rFonts w:ascii="Verdana" w:hAnsi="Verdana"/>
          <w:color w:val="000000"/>
          <w:sz w:val="23"/>
          <w:szCs w:val="23"/>
        </w:rPr>
      </w:pPr>
    </w:p>
    <w:p w14:paraId="4AA65469" w14:textId="77777777" w:rsidR="00776D29" w:rsidRPr="00776D29" w:rsidRDefault="00776D29" w:rsidP="00776D29">
      <w:pPr>
        <w:shd w:val="clear" w:color="auto" w:fill="FFFFFF"/>
        <w:spacing w:before="288" w:after="288"/>
        <w:rPr>
          <w:rFonts w:ascii="Verdana" w:hAnsi="Verdana"/>
          <w:color w:val="000000"/>
          <w:sz w:val="23"/>
          <w:szCs w:val="23"/>
        </w:rPr>
      </w:pPr>
    </w:p>
    <w:p w14:paraId="2BED5D5A" w14:textId="0A93E239" w:rsidR="00776D29" w:rsidRDefault="00776D29" w:rsidP="00F15BE7">
      <w:pPr>
        <w:shd w:val="clear" w:color="auto" w:fill="FFFFFF"/>
        <w:spacing w:before="288" w:after="288"/>
        <w:rPr>
          <w:rFonts w:ascii="Verdana" w:hAnsi="Verdana"/>
          <w:color w:val="000000"/>
          <w:sz w:val="23"/>
          <w:szCs w:val="23"/>
        </w:rPr>
      </w:pPr>
    </w:p>
    <w:p w14:paraId="0CE90E76" w14:textId="798A9FC7" w:rsidR="00557D20" w:rsidRDefault="00557D20" w:rsidP="00F15BE7">
      <w:pPr>
        <w:shd w:val="clear" w:color="auto" w:fill="FFFFFF"/>
        <w:spacing w:before="288" w:after="288"/>
        <w:rPr>
          <w:rFonts w:ascii="Verdana" w:hAnsi="Verdana"/>
          <w:color w:val="000000"/>
          <w:sz w:val="23"/>
          <w:szCs w:val="23"/>
        </w:rPr>
      </w:pPr>
    </w:p>
    <w:p w14:paraId="5620969E" w14:textId="77777777" w:rsidR="008625FE" w:rsidRDefault="008625FE" w:rsidP="00F15BE7">
      <w:pPr>
        <w:shd w:val="clear" w:color="auto" w:fill="FFFFFF"/>
        <w:spacing w:before="288" w:after="288"/>
        <w:rPr>
          <w:rFonts w:ascii="Verdana" w:hAnsi="Verdana"/>
          <w:color w:val="000000"/>
          <w:sz w:val="23"/>
          <w:szCs w:val="23"/>
        </w:rPr>
      </w:pPr>
    </w:p>
    <w:p w14:paraId="1F03BAD4" w14:textId="1EC0296E" w:rsidR="00924A12" w:rsidRDefault="00924A12" w:rsidP="009165C6">
      <w:pPr>
        <w:pStyle w:val="Heading1"/>
        <w:jc w:val="center"/>
        <w:rPr>
          <w:rStyle w:val="Hyperlink"/>
          <w:b/>
          <w:bCs/>
        </w:rPr>
      </w:pPr>
      <w:bookmarkStart w:id="116" w:name="_Toc114175567"/>
      <w:r w:rsidRPr="00924A12">
        <w:rPr>
          <w:b/>
          <w:bCs/>
        </w:rPr>
        <w:lastRenderedPageBreak/>
        <w:t>HTML </w:t>
      </w:r>
      <w:proofErr w:type="spellStart"/>
      <w:r w:rsidRPr="00924A12">
        <w:rPr>
          <w:rStyle w:val="Hyperlink"/>
          <w:b/>
          <w:bCs/>
        </w:rPr>
        <w:t>Iframes</w:t>
      </w:r>
      <w:bookmarkEnd w:id="116"/>
      <w:proofErr w:type="spellEnd"/>
    </w:p>
    <w:p w14:paraId="4D021E2D" w14:textId="654C8D8C" w:rsidR="00924A12" w:rsidRDefault="00924A12" w:rsidP="00924A12"/>
    <w:p w14:paraId="44DF0E99" w14:textId="6AC4461F" w:rsidR="00924A12" w:rsidRDefault="009923F5" w:rsidP="00924A12">
      <w:pPr>
        <w:rPr>
          <w:rFonts w:ascii="Verdana" w:hAnsi="Verdana"/>
          <w:color w:val="000000"/>
          <w:shd w:val="clear" w:color="auto" w:fill="FFFFFF"/>
        </w:rPr>
      </w:pPr>
      <w:r>
        <w:rPr>
          <w:rFonts w:ascii="Verdana" w:hAnsi="Verdana"/>
          <w:color w:val="000000"/>
          <w:shd w:val="clear" w:color="auto" w:fill="FFFFFF"/>
        </w:rPr>
        <w:t xml:space="preserve">An HTML </w:t>
      </w:r>
      <w:proofErr w:type="spellStart"/>
      <w:r>
        <w:rPr>
          <w:rFonts w:ascii="Verdana" w:hAnsi="Verdana"/>
          <w:color w:val="000000"/>
          <w:shd w:val="clear" w:color="auto" w:fill="FFFFFF"/>
        </w:rPr>
        <w:t>iframe</w:t>
      </w:r>
      <w:proofErr w:type="spellEnd"/>
      <w:r>
        <w:rPr>
          <w:rFonts w:ascii="Verdana" w:hAnsi="Verdana"/>
          <w:color w:val="000000"/>
          <w:shd w:val="clear" w:color="auto" w:fill="FFFFFF"/>
        </w:rPr>
        <w:t xml:space="preserve"> is used to display a web page within a web page.</w:t>
      </w:r>
    </w:p>
    <w:p w14:paraId="53BB19BD" w14:textId="77777777" w:rsidR="007D01A5" w:rsidRDefault="007D01A5" w:rsidP="007D01A5">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eastAsiaTheme="majorEastAsia" w:hAnsi="Consolas"/>
          <w:color w:val="DC143C"/>
          <w:szCs w:val="24"/>
        </w:rPr>
        <w:t>&lt;</w:t>
      </w:r>
      <w:proofErr w:type="spellStart"/>
      <w:r>
        <w:rPr>
          <w:rStyle w:val="Emphasis"/>
          <w:rFonts w:ascii="Consolas" w:eastAsiaTheme="majorEastAsia" w:hAnsi="Consolas"/>
          <w:color w:val="DC143C"/>
          <w:szCs w:val="24"/>
        </w:rPr>
        <w:t>iframe</w:t>
      </w:r>
      <w:proofErr w:type="spellEnd"/>
      <w:r>
        <w:rPr>
          <w:rStyle w:val="Emphasis"/>
          <w:rFonts w:ascii="Consolas" w:eastAsiaTheme="majorEastAsia" w:hAnsi="Consolas"/>
          <w:color w:val="DC143C"/>
          <w:szCs w:val="24"/>
        </w:rPr>
        <w:t>&gt;</w:t>
      </w:r>
      <w:r>
        <w:rPr>
          <w:rFonts w:ascii="Verdana" w:hAnsi="Verdana"/>
          <w:color w:val="000000"/>
          <w:sz w:val="23"/>
          <w:szCs w:val="23"/>
        </w:rPr>
        <w:t> tag specifies an inline frame.</w:t>
      </w:r>
    </w:p>
    <w:p w14:paraId="4BD74492" w14:textId="77777777" w:rsidR="007D01A5" w:rsidRDefault="007D01A5" w:rsidP="007D01A5">
      <w:pPr>
        <w:shd w:val="clear" w:color="auto" w:fill="FFFFFF"/>
        <w:spacing w:before="288" w:after="288"/>
        <w:rPr>
          <w:rFonts w:ascii="Verdana" w:hAnsi="Verdana"/>
          <w:color w:val="000000"/>
          <w:sz w:val="23"/>
          <w:szCs w:val="23"/>
        </w:rPr>
      </w:pPr>
      <w:r>
        <w:rPr>
          <w:rFonts w:ascii="Verdana" w:hAnsi="Verdana"/>
          <w:color w:val="000000"/>
          <w:sz w:val="23"/>
          <w:szCs w:val="23"/>
        </w:rPr>
        <w:t>An inline frame is used to embed another document within the current HTML document.</w:t>
      </w:r>
    </w:p>
    <w:p w14:paraId="71B74F98" w14:textId="77777777" w:rsidR="007D01A5" w:rsidRDefault="007D01A5" w:rsidP="007D01A5">
      <w:pPr>
        <w:shd w:val="clear" w:color="auto" w:fill="FFFFFF"/>
        <w:rPr>
          <w:rStyle w:val="tagnamecolor"/>
          <w:rFonts w:ascii="Consolas" w:hAnsi="Consolas"/>
          <w:color w:val="0000CD"/>
          <w:sz w:val="23"/>
          <w:szCs w:val="23"/>
        </w:rPr>
      </w:pPr>
    </w:p>
    <w:p w14:paraId="56B13C1A" w14:textId="6C396A7E" w:rsidR="007D01A5" w:rsidRDefault="007D01A5" w:rsidP="007D01A5">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iframe</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src</w:t>
      </w:r>
      <w:proofErr w:type="spellEnd"/>
      <w:r>
        <w:rPr>
          <w:rStyle w:val="colorh1"/>
          <w:rFonts w:ascii="Consolas" w:hAnsi="Consolas"/>
          <w:color w:val="0000CD"/>
          <w:sz w:val="23"/>
          <w:szCs w:val="23"/>
        </w:rPr>
        <w:t>="</w:t>
      </w:r>
      <w:proofErr w:type="spellStart"/>
      <w:r>
        <w:rPr>
          <w:rStyle w:val="colorh1"/>
          <w:rFonts w:ascii="Consolas" w:hAnsi="Consolas"/>
          <w:i/>
          <w:iCs/>
          <w:color w:val="0000CD"/>
          <w:sz w:val="23"/>
          <w:szCs w:val="23"/>
        </w:rPr>
        <w:t>url</w:t>
      </w:r>
      <w:proofErr w:type="spellEnd"/>
      <w:r>
        <w:rPr>
          <w:rStyle w:val="colorh1"/>
          <w:rFonts w:ascii="Consolas" w:hAnsi="Consolas"/>
          <w:color w:val="0000CD"/>
          <w:sz w:val="23"/>
          <w:szCs w:val="23"/>
        </w:rPr>
        <w:t>"</w:t>
      </w:r>
      <w:r>
        <w:rPr>
          <w:rStyle w:val="tagcolor"/>
          <w:rFonts w:ascii="Consolas" w:hAnsi="Consolas"/>
          <w:color w:val="FF0000"/>
          <w:sz w:val="23"/>
          <w:szCs w:val="23"/>
        </w:rPr>
        <w:t> title</w:t>
      </w:r>
      <w:r>
        <w:rPr>
          <w:rStyle w:val="colorh1"/>
          <w:rFonts w:ascii="Consolas" w:hAnsi="Consolas"/>
          <w:color w:val="0000CD"/>
          <w:sz w:val="23"/>
          <w:szCs w:val="23"/>
        </w:rPr>
        <w:t>="</w:t>
      </w:r>
      <w:r>
        <w:rPr>
          <w:rFonts w:ascii="Consolas" w:hAnsi="Consolas"/>
          <w:color w:val="0000CD"/>
          <w:sz w:val="23"/>
          <w:szCs w:val="23"/>
        </w:rPr>
        <w:t>description</w:t>
      </w:r>
      <w:r>
        <w:rPr>
          <w:rStyle w:val="colorh1"/>
          <w:rFonts w:ascii="Consolas" w:hAnsi="Consolas"/>
          <w:color w:val="0000CD"/>
          <w:sz w:val="23"/>
          <w:szCs w:val="23"/>
        </w:rPr>
        <w:t>"</w:t>
      </w:r>
      <w:r>
        <w:rPr>
          <w:rStyle w:val="tagnamecolor"/>
          <w:rFonts w:ascii="Consolas" w:hAnsi="Consolas"/>
          <w:color w:val="0000CD"/>
          <w:sz w:val="23"/>
          <w:szCs w:val="23"/>
        </w:rPr>
        <w:t>&gt;&lt;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iframe</w:t>
      </w:r>
      <w:proofErr w:type="spellEnd"/>
      <w:r>
        <w:rPr>
          <w:rStyle w:val="tagnamecolor"/>
          <w:rFonts w:ascii="Consolas" w:hAnsi="Consolas"/>
          <w:color w:val="0000CD"/>
          <w:sz w:val="23"/>
          <w:szCs w:val="23"/>
        </w:rPr>
        <w:t>&gt;</w:t>
      </w:r>
    </w:p>
    <w:p w14:paraId="685BA4AF" w14:textId="0798602D" w:rsidR="007D01A5" w:rsidRDefault="007D01A5" w:rsidP="007D01A5">
      <w:pPr>
        <w:shd w:val="clear" w:color="auto" w:fill="FFFFFF"/>
        <w:spacing w:before="288" w:after="288"/>
        <w:rPr>
          <w:rFonts w:ascii="Verdana" w:hAnsi="Verdana"/>
          <w:color w:val="000000"/>
          <w:sz w:val="23"/>
          <w:szCs w:val="23"/>
        </w:rPr>
      </w:pPr>
      <w:r>
        <w:rPr>
          <w:rStyle w:val="Heading4Char"/>
          <w:rFonts w:ascii="Verdana" w:hAnsi="Verdana"/>
          <w:color w:val="000000"/>
          <w:sz w:val="23"/>
          <w:szCs w:val="23"/>
        </w:rPr>
        <w:t>Tip:</w:t>
      </w:r>
      <w:r>
        <w:rPr>
          <w:rFonts w:ascii="Verdana" w:hAnsi="Verdana"/>
          <w:color w:val="000000"/>
          <w:sz w:val="23"/>
          <w:szCs w:val="23"/>
        </w:rPr>
        <w:t> It is a good practice to always include a </w:t>
      </w:r>
      <w:r>
        <w:rPr>
          <w:rStyle w:val="Emphasis"/>
          <w:rFonts w:ascii="Consolas" w:eastAsiaTheme="majorEastAsia" w:hAnsi="Consolas"/>
          <w:color w:val="DC143C"/>
          <w:szCs w:val="24"/>
        </w:rPr>
        <w:t>title</w:t>
      </w:r>
      <w:r>
        <w:rPr>
          <w:rFonts w:ascii="Verdana" w:hAnsi="Verdana"/>
          <w:color w:val="000000"/>
          <w:sz w:val="23"/>
          <w:szCs w:val="23"/>
        </w:rPr>
        <w:t> attribute for the </w:t>
      </w:r>
      <w:r>
        <w:rPr>
          <w:rStyle w:val="Emphasis"/>
          <w:rFonts w:ascii="Consolas" w:eastAsiaTheme="majorEastAsia" w:hAnsi="Consolas"/>
          <w:color w:val="DC143C"/>
          <w:szCs w:val="24"/>
        </w:rPr>
        <w:t>&lt;</w:t>
      </w:r>
      <w:proofErr w:type="spellStart"/>
      <w:r>
        <w:rPr>
          <w:rStyle w:val="Emphasis"/>
          <w:rFonts w:ascii="Consolas" w:eastAsiaTheme="majorEastAsia" w:hAnsi="Consolas"/>
          <w:color w:val="DC143C"/>
          <w:szCs w:val="24"/>
        </w:rPr>
        <w:t>iframe</w:t>
      </w:r>
      <w:proofErr w:type="spellEnd"/>
      <w:r>
        <w:rPr>
          <w:rStyle w:val="Emphasis"/>
          <w:rFonts w:ascii="Consolas" w:eastAsiaTheme="majorEastAsia" w:hAnsi="Consolas"/>
          <w:color w:val="DC143C"/>
          <w:szCs w:val="24"/>
        </w:rPr>
        <w:t>&gt;</w:t>
      </w:r>
      <w:r>
        <w:rPr>
          <w:rFonts w:ascii="Verdana" w:hAnsi="Verdana"/>
          <w:color w:val="000000"/>
          <w:sz w:val="23"/>
          <w:szCs w:val="23"/>
        </w:rPr>
        <w:t>. This is used by screen readers to read out what the</w:t>
      </w:r>
      <w:r w:rsidR="009577E7">
        <w:rPr>
          <w:rFonts w:ascii="Verdana" w:hAnsi="Verdana"/>
          <w:color w:val="000000"/>
          <w:sz w:val="23"/>
          <w:szCs w:val="23"/>
        </w:rPr>
        <w:t xml:space="preserve"> content of </w:t>
      </w:r>
      <w:proofErr w:type="spellStart"/>
      <w:r w:rsidR="009577E7">
        <w:rPr>
          <w:rFonts w:ascii="Verdana" w:hAnsi="Verdana"/>
          <w:color w:val="000000"/>
          <w:sz w:val="23"/>
          <w:szCs w:val="23"/>
        </w:rPr>
        <w:t>iframe</w:t>
      </w:r>
      <w:proofErr w:type="spellEnd"/>
      <w:r w:rsidR="009577E7">
        <w:rPr>
          <w:rFonts w:ascii="Verdana" w:hAnsi="Verdana"/>
          <w:color w:val="000000"/>
          <w:sz w:val="23"/>
          <w:szCs w:val="23"/>
        </w:rPr>
        <w:t xml:space="preserve"> . </w:t>
      </w:r>
    </w:p>
    <w:p w14:paraId="76FC278F" w14:textId="77777777" w:rsidR="00565EF4" w:rsidRPr="00E368E2" w:rsidRDefault="00565EF4" w:rsidP="00565EF4">
      <w:pPr>
        <w:pBdr>
          <w:top w:val="single" w:sz="4" w:space="1" w:color="auto"/>
          <w:left w:val="single" w:sz="4" w:space="4" w:color="auto"/>
          <w:bottom w:val="single" w:sz="4" w:space="1" w:color="auto"/>
          <w:right w:val="single" w:sz="4" w:space="4" w:color="auto"/>
        </w:pBdr>
        <w:rPr>
          <w:sz w:val="28"/>
          <w:szCs w:val="28"/>
          <w:u w:val="single"/>
        </w:rPr>
      </w:pPr>
      <w:proofErr w:type="spellStart"/>
      <w:r w:rsidRPr="00E368E2">
        <w:rPr>
          <w:sz w:val="28"/>
          <w:szCs w:val="28"/>
          <w:u w:val="single"/>
        </w:rPr>
        <w:t>Iframe</w:t>
      </w:r>
      <w:proofErr w:type="spellEnd"/>
      <w:r w:rsidRPr="00E368E2">
        <w:rPr>
          <w:sz w:val="28"/>
          <w:szCs w:val="28"/>
          <w:u w:val="single"/>
        </w:rPr>
        <w:t xml:space="preserve"> - Set Height and Width</w:t>
      </w:r>
    </w:p>
    <w:p w14:paraId="42867FE7" w14:textId="77777777" w:rsidR="00565EF4" w:rsidRDefault="00565EF4" w:rsidP="00565EF4">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Pr>
          <w:rFonts w:ascii="Verdana" w:hAnsi="Verdana"/>
          <w:color w:val="000000"/>
          <w:sz w:val="23"/>
          <w:szCs w:val="23"/>
        </w:rPr>
        <w:t>Use the </w:t>
      </w:r>
      <w:r>
        <w:rPr>
          <w:rStyle w:val="Emphasis"/>
          <w:rFonts w:ascii="Consolas" w:hAnsi="Consolas"/>
          <w:color w:val="DC143C"/>
        </w:rPr>
        <w:t>height</w:t>
      </w:r>
      <w:r>
        <w:rPr>
          <w:rFonts w:ascii="Verdana" w:hAnsi="Verdana"/>
          <w:color w:val="000000"/>
          <w:sz w:val="23"/>
          <w:szCs w:val="23"/>
        </w:rPr>
        <w:t> and </w:t>
      </w:r>
      <w:r>
        <w:rPr>
          <w:rStyle w:val="Emphasis"/>
          <w:rFonts w:ascii="Consolas" w:hAnsi="Consolas"/>
          <w:color w:val="DC143C"/>
        </w:rPr>
        <w:t>width</w:t>
      </w:r>
      <w:r>
        <w:rPr>
          <w:rFonts w:ascii="Verdana" w:hAnsi="Verdana"/>
          <w:color w:val="000000"/>
          <w:sz w:val="23"/>
          <w:szCs w:val="23"/>
        </w:rPr>
        <w:t xml:space="preserve"> attributes to specify the size of the </w:t>
      </w:r>
      <w:proofErr w:type="spellStart"/>
      <w:r>
        <w:rPr>
          <w:rFonts w:ascii="Verdana" w:hAnsi="Verdana"/>
          <w:color w:val="000000"/>
          <w:sz w:val="23"/>
          <w:szCs w:val="23"/>
        </w:rPr>
        <w:t>iframe</w:t>
      </w:r>
      <w:proofErr w:type="spellEnd"/>
      <w:r>
        <w:rPr>
          <w:rFonts w:ascii="Verdana" w:hAnsi="Verdana"/>
          <w:color w:val="000000"/>
          <w:sz w:val="23"/>
          <w:szCs w:val="23"/>
        </w:rPr>
        <w:t>.</w:t>
      </w:r>
    </w:p>
    <w:p w14:paraId="3CE58A93" w14:textId="77777777" w:rsidR="00565EF4" w:rsidRDefault="00565EF4" w:rsidP="00565EF4">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Pr>
          <w:rFonts w:ascii="Verdana" w:hAnsi="Verdana"/>
          <w:color w:val="000000"/>
          <w:sz w:val="23"/>
          <w:szCs w:val="23"/>
        </w:rPr>
        <w:t>The height and width are specified in pixels by default:</w:t>
      </w:r>
    </w:p>
    <w:p w14:paraId="5EB0F0CF" w14:textId="77777777" w:rsidR="00565EF4" w:rsidRDefault="00565EF4" w:rsidP="00565EF4">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iframe</w:t>
      </w:r>
      <w:r>
        <w:rPr>
          <w:rStyle w:val="tagcolor"/>
          <w:rFonts w:ascii="Consolas" w:hAnsi="Consolas"/>
          <w:color w:val="FF0000"/>
          <w:sz w:val="23"/>
          <w:szCs w:val="23"/>
        </w:rPr>
        <w:t> src</w:t>
      </w:r>
      <w:r>
        <w:rPr>
          <w:rStyle w:val="colorh1"/>
          <w:rFonts w:ascii="Consolas" w:hAnsi="Consolas"/>
          <w:color w:val="0000CD"/>
          <w:sz w:val="23"/>
          <w:szCs w:val="23"/>
        </w:rPr>
        <w:t>="demo_iframe.htm"</w:t>
      </w:r>
      <w:r>
        <w:rPr>
          <w:rStyle w:val="tagcolor"/>
          <w:rFonts w:ascii="Consolas" w:hAnsi="Consolas"/>
          <w:color w:val="FF0000"/>
          <w:sz w:val="23"/>
          <w:szCs w:val="23"/>
        </w:rPr>
        <w:t> height</w:t>
      </w:r>
      <w:r>
        <w:rPr>
          <w:rStyle w:val="colorh1"/>
          <w:rFonts w:ascii="Consolas" w:hAnsi="Consolas"/>
          <w:color w:val="0000CD"/>
          <w:sz w:val="23"/>
          <w:szCs w:val="23"/>
        </w:rPr>
        <w:t>="200"</w:t>
      </w:r>
      <w:r>
        <w:rPr>
          <w:rStyle w:val="tagcolor"/>
          <w:rFonts w:ascii="Consolas" w:hAnsi="Consolas"/>
          <w:color w:val="FF0000"/>
          <w:sz w:val="23"/>
          <w:szCs w:val="23"/>
        </w:rPr>
        <w:t> width</w:t>
      </w:r>
      <w:r>
        <w:rPr>
          <w:rStyle w:val="colorh1"/>
          <w:rFonts w:ascii="Consolas" w:hAnsi="Consolas"/>
          <w:color w:val="0000CD"/>
          <w:sz w:val="23"/>
          <w:szCs w:val="23"/>
        </w:rPr>
        <w:t>="300"</w:t>
      </w:r>
      <w:r>
        <w:rPr>
          <w:rStyle w:val="tagcolor"/>
          <w:rFonts w:ascii="Consolas" w:hAnsi="Consolas"/>
          <w:color w:val="FF0000"/>
          <w:sz w:val="23"/>
          <w:szCs w:val="23"/>
        </w:rPr>
        <w:t> title</w:t>
      </w:r>
      <w:r>
        <w:rPr>
          <w:rStyle w:val="colorh1"/>
          <w:rFonts w:ascii="Consolas" w:hAnsi="Consolas"/>
          <w:color w:val="0000CD"/>
          <w:sz w:val="23"/>
          <w:szCs w:val="23"/>
        </w:rPr>
        <w:t>="Iframe Example"</w:t>
      </w:r>
      <w:r>
        <w:rPr>
          <w:rStyle w:val="tagnamecolor"/>
          <w:rFonts w:ascii="Consolas" w:hAnsi="Consolas"/>
          <w:color w:val="0000CD"/>
          <w:sz w:val="23"/>
          <w:szCs w:val="23"/>
        </w:rPr>
        <w:t>&gt;&lt;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iframe</w:t>
      </w:r>
      <w:proofErr w:type="spellEnd"/>
      <w:r>
        <w:rPr>
          <w:rStyle w:val="tagnamecolor"/>
          <w:rFonts w:ascii="Consolas" w:hAnsi="Consolas"/>
          <w:color w:val="0000CD"/>
          <w:sz w:val="23"/>
          <w:szCs w:val="23"/>
        </w:rPr>
        <w:t>&gt;</w:t>
      </w:r>
    </w:p>
    <w:p w14:paraId="0FB8E727" w14:textId="77777777" w:rsidR="00F04B51" w:rsidRDefault="00F04B51" w:rsidP="00F04B51">
      <w:pPr>
        <w:rPr>
          <w:sz w:val="24"/>
          <w:szCs w:val="24"/>
        </w:rPr>
      </w:pPr>
    </w:p>
    <w:p w14:paraId="18EBC3E1" w14:textId="29CBEFBD" w:rsidR="00F04B51" w:rsidRPr="00E368E2" w:rsidRDefault="00F04B51" w:rsidP="00F04B51">
      <w:pPr>
        <w:pBdr>
          <w:top w:val="single" w:sz="4" w:space="1" w:color="auto"/>
          <w:left w:val="single" w:sz="4" w:space="4" w:color="auto"/>
          <w:bottom w:val="single" w:sz="4" w:space="1" w:color="auto"/>
          <w:right w:val="single" w:sz="4" w:space="4" w:color="auto"/>
        </w:pBdr>
        <w:rPr>
          <w:sz w:val="24"/>
          <w:szCs w:val="24"/>
          <w:u w:val="single"/>
        </w:rPr>
      </w:pPr>
      <w:proofErr w:type="spellStart"/>
      <w:r w:rsidRPr="00E368E2">
        <w:rPr>
          <w:sz w:val="24"/>
          <w:szCs w:val="24"/>
          <w:u w:val="single"/>
        </w:rPr>
        <w:t>Iframe</w:t>
      </w:r>
      <w:proofErr w:type="spellEnd"/>
      <w:r w:rsidRPr="00E368E2">
        <w:rPr>
          <w:sz w:val="24"/>
          <w:szCs w:val="24"/>
          <w:u w:val="single"/>
        </w:rPr>
        <w:t xml:space="preserve"> - Remove the Border</w:t>
      </w:r>
    </w:p>
    <w:p w14:paraId="27C6406B" w14:textId="77777777" w:rsidR="00F04B51" w:rsidRDefault="00F04B51" w:rsidP="00F04B51">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Pr>
          <w:rFonts w:ascii="Verdana" w:hAnsi="Verdana"/>
          <w:color w:val="000000"/>
          <w:sz w:val="23"/>
          <w:szCs w:val="23"/>
        </w:rPr>
        <w:t xml:space="preserve">By default, an </w:t>
      </w:r>
      <w:proofErr w:type="spellStart"/>
      <w:r>
        <w:rPr>
          <w:rFonts w:ascii="Verdana" w:hAnsi="Verdana"/>
          <w:color w:val="000000"/>
          <w:sz w:val="23"/>
          <w:szCs w:val="23"/>
        </w:rPr>
        <w:t>iframe</w:t>
      </w:r>
      <w:proofErr w:type="spellEnd"/>
      <w:r>
        <w:rPr>
          <w:rFonts w:ascii="Verdana" w:hAnsi="Verdana"/>
          <w:color w:val="000000"/>
          <w:sz w:val="23"/>
          <w:szCs w:val="23"/>
        </w:rPr>
        <w:t xml:space="preserve"> has a border around it.</w:t>
      </w:r>
    </w:p>
    <w:p w14:paraId="7BA20CC1" w14:textId="77777777" w:rsidR="00F04B51" w:rsidRDefault="00F04B51" w:rsidP="00F04B51">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Pr>
          <w:rFonts w:ascii="Verdana" w:hAnsi="Verdana"/>
          <w:color w:val="000000"/>
          <w:sz w:val="23"/>
          <w:szCs w:val="23"/>
        </w:rPr>
        <w:t>To remove the border, add the </w:t>
      </w:r>
      <w:r>
        <w:rPr>
          <w:rStyle w:val="Emphasis"/>
          <w:rFonts w:ascii="Consolas" w:hAnsi="Consolas"/>
          <w:color w:val="DC143C"/>
        </w:rPr>
        <w:t>style</w:t>
      </w:r>
      <w:r>
        <w:rPr>
          <w:rFonts w:ascii="Verdana" w:hAnsi="Verdana"/>
          <w:color w:val="000000"/>
          <w:sz w:val="23"/>
          <w:szCs w:val="23"/>
        </w:rPr>
        <w:t> attribute and use the CSS </w:t>
      </w:r>
      <w:r>
        <w:rPr>
          <w:rStyle w:val="Emphasis"/>
          <w:rFonts w:ascii="Consolas" w:hAnsi="Consolas"/>
          <w:color w:val="DC143C"/>
        </w:rPr>
        <w:t>border</w:t>
      </w:r>
      <w:r>
        <w:rPr>
          <w:rFonts w:ascii="Verdana" w:hAnsi="Verdana"/>
          <w:color w:val="000000"/>
          <w:sz w:val="23"/>
          <w:szCs w:val="23"/>
        </w:rPr>
        <w:t> property:</w:t>
      </w:r>
    </w:p>
    <w:p w14:paraId="58F4F9E2" w14:textId="77777777" w:rsidR="00F04B51" w:rsidRDefault="00F04B51" w:rsidP="00F04B51">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iframe</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src</w:t>
      </w:r>
      <w:proofErr w:type="spellEnd"/>
      <w:r>
        <w:rPr>
          <w:rStyle w:val="colorh1"/>
          <w:rFonts w:ascii="Consolas" w:hAnsi="Consolas"/>
          <w:color w:val="0000CD"/>
          <w:sz w:val="23"/>
          <w:szCs w:val="23"/>
        </w:rPr>
        <w:t>="demo_iframe.htm"</w:t>
      </w:r>
      <w:r>
        <w:rPr>
          <w:rStyle w:val="tagcolor"/>
          <w:rFonts w:ascii="Consolas" w:hAnsi="Consolas"/>
          <w:color w:val="FF0000"/>
          <w:sz w:val="23"/>
          <w:szCs w:val="23"/>
        </w:rPr>
        <w:t> style</w:t>
      </w:r>
      <w:r>
        <w:rPr>
          <w:rStyle w:val="colorh1"/>
          <w:rFonts w:ascii="Consolas" w:hAnsi="Consolas"/>
          <w:color w:val="0000CD"/>
          <w:sz w:val="23"/>
          <w:szCs w:val="23"/>
        </w:rPr>
        <w:t>="</w:t>
      </w:r>
      <w:proofErr w:type="spellStart"/>
      <w:r>
        <w:rPr>
          <w:rStyle w:val="colorh1"/>
          <w:rFonts w:ascii="Consolas" w:hAnsi="Consolas"/>
          <w:color w:val="0000CD"/>
          <w:sz w:val="23"/>
          <w:szCs w:val="23"/>
        </w:rPr>
        <w:t>border:none</w:t>
      </w:r>
      <w:proofErr w:type="spellEnd"/>
      <w:r>
        <w:rPr>
          <w:rStyle w:val="colorh1"/>
          <w:rFonts w:ascii="Consolas" w:hAnsi="Consolas"/>
          <w:color w:val="0000CD"/>
          <w:sz w:val="23"/>
          <w:szCs w:val="23"/>
        </w:rPr>
        <w:t>;"</w:t>
      </w:r>
      <w:r>
        <w:rPr>
          <w:rStyle w:val="tagcolor"/>
          <w:rFonts w:ascii="Consolas" w:hAnsi="Consolas"/>
          <w:color w:val="FF0000"/>
          <w:sz w:val="23"/>
          <w:szCs w:val="23"/>
        </w:rPr>
        <w:t> title</w:t>
      </w:r>
      <w:r>
        <w:rPr>
          <w:rStyle w:val="colorh1"/>
          <w:rFonts w:ascii="Consolas" w:hAnsi="Consolas"/>
          <w:color w:val="0000CD"/>
          <w:sz w:val="23"/>
          <w:szCs w:val="23"/>
        </w:rPr>
        <w:t>="</w:t>
      </w:r>
      <w:proofErr w:type="spellStart"/>
      <w:r>
        <w:rPr>
          <w:rStyle w:val="colorh1"/>
          <w:rFonts w:ascii="Consolas" w:hAnsi="Consolas"/>
          <w:color w:val="0000CD"/>
          <w:sz w:val="23"/>
          <w:szCs w:val="23"/>
        </w:rPr>
        <w:t>Iframe</w:t>
      </w:r>
      <w:proofErr w:type="spellEnd"/>
      <w:r>
        <w:rPr>
          <w:rStyle w:val="colorh1"/>
          <w:rFonts w:ascii="Consolas" w:hAnsi="Consolas"/>
          <w:color w:val="0000CD"/>
          <w:sz w:val="23"/>
          <w:szCs w:val="23"/>
        </w:rPr>
        <w:t xml:space="preserve"> Example"</w:t>
      </w:r>
      <w:r>
        <w:rPr>
          <w:rStyle w:val="tagnamecolor"/>
          <w:rFonts w:ascii="Consolas" w:hAnsi="Consolas"/>
          <w:color w:val="0000CD"/>
          <w:sz w:val="23"/>
          <w:szCs w:val="23"/>
        </w:rPr>
        <w:t>&gt;&lt;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iframe</w:t>
      </w:r>
      <w:proofErr w:type="spellEnd"/>
      <w:r>
        <w:rPr>
          <w:rStyle w:val="tagnamecolor"/>
          <w:rFonts w:ascii="Consolas" w:hAnsi="Consolas"/>
          <w:color w:val="0000CD"/>
          <w:sz w:val="23"/>
          <w:szCs w:val="23"/>
        </w:rPr>
        <w:t>&gt;</w:t>
      </w:r>
    </w:p>
    <w:p w14:paraId="6599CA0F" w14:textId="77777777" w:rsidR="00F04B51" w:rsidRDefault="00F04B51" w:rsidP="00F04B51">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r>
        <w:rPr>
          <w:rFonts w:ascii="Verdana" w:hAnsi="Verdana"/>
          <w:color w:val="000000"/>
          <w:sz w:val="23"/>
          <w:szCs w:val="23"/>
        </w:rPr>
        <w:t xml:space="preserve">With CSS, you can also change the size, style and color of the </w:t>
      </w:r>
      <w:proofErr w:type="spellStart"/>
      <w:r>
        <w:rPr>
          <w:rFonts w:ascii="Verdana" w:hAnsi="Verdana"/>
          <w:color w:val="000000"/>
          <w:sz w:val="23"/>
          <w:szCs w:val="23"/>
        </w:rPr>
        <w:t>iframe's</w:t>
      </w:r>
      <w:proofErr w:type="spellEnd"/>
      <w:r>
        <w:rPr>
          <w:rFonts w:ascii="Verdana" w:hAnsi="Verdana"/>
          <w:color w:val="000000"/>
          <w:sz w:val="23"/>
          <w:szCs w:val="23"/>
        </w:rPr>
        <w:t xml:space="preserve"> border:</w:t>
      </w:r>
    </w:p>
    <w:p w14:paraId="334B3622" w14:textId="77777777" w:rsidR="00F04B51" w:rsidRDefault="00F04B51" w:rsidP="00F04B51">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proofErr w:type="spellStart"/>
      <w:r>
        <w:rPr>
          <w:rStyle w:val="HTMLCode"/>
          <w:rFonts w:ascii="Consolas" w:eastAsiaTheme="minorHAnsi" w:hAnsi="Consolas"/>
          <w:color w:val="A52A2A"/>
          <w:sz w:val="23"/>
          <w:szCs w:val="23"/>
        </w:rPr>
        <w:t>iframe</w:t>
      </w:r>
      <w:proofErr w:type="spellEnd"/>
      <w:r>
        <w:rPr>
          <w:rStyle w:val="tagcolor"/>
          <w:rFonts w:ascii="Consolas" w:hAnsi="Consolas"/>
          <w:color w:val="FF0000"/>
          <w:sz w:val="23"/>
          <w:szCs w:val="23"/>
        </w:rPr>
        <w:t> </w:t>
      </w:r>
      <w:proofErr w:type="spellStart"/>
      <w:r>
        <w:rPr>
          <w:rStyle w:val="tagcolor"/>
          <w:rFonts w:ascii="Consolas" w:hAnsi="Consolas"/>
          <w:color w:val="FF0000"/>
          <w:sz w:val="23"/>
          <w:szCs w:val="23"/>
        </w:rPr>
        <w:t>src</w:t>
      </w:r>
      <w:proofErr w:type="spellEnd"/>
      <w:r>
        <w:rPr>
          <w:rStyle w:val="colorh1"/>
          <w:rFonts w:ascii="Consolas" w:hAnsi="Consolas"/>
          <w:color w:val="0000CD"/>
          <w:sz w:val="23"/>
          <w:szCs w:val="23"/>
        </w:rPr>
        <w:t>="demo_iframe.htm"</w:t>
      </w:r>
      <w:r>
        <w:rPr>
          <w:rStyle w:val="tagcolor"/>
          <w:rFonts w:ascii="Consolas" w:hAnsi="Consolas"/>
          <w:color w:val="FF0000"/>
          <w:sz w:val="23"/>
          <w:szCs w:val="23"/>
        </w:rPr>
        <w:t> style</w:t>
      </w:r>
      <w:r>
        <w:rPr>
          <w:rStyle w:val="colorh1"/>
          <w:rFonts w:ascii="Consolas" w:hAnsi="Consolas"/>
          <w:color w:val="0000CD"/>
          <w:sz w:val="23"/>
          <w:szCs w:val="23"/>
        </w:rPr>
        <w:t>="border:2px solid red;"</w:t>
      </w:r>
      <w:r>
        <w:rPr>
          <w:rStyle w:val="tagcolor"/>
          <w:rFonts w:ascii="Consolas" w:hAnsi="Consolas"/>
          <w:color w:val="FF0000"/>
          <w:sz w:val="23"/>
          <w:szCs w:val="23"/>
        </w:rPr>
        <w:t> title</w:t>
      </w:r>
      <w:r>
        <w:rPr>
          <w:rStyle w:val="colorh1"/>
          <w:rFonts w:ascii="Consolas" w:hAnsi="Consolas"/>
          <w:color w:val="0000CD"/>
          <w:sz w:val="23"/>
          <w:szCs w:val="23"/>
        </w:rPr>
        <w:t>="</w:t>
      </w:r>
      <w:proofErr w:type="spellStart"/>
      <w:r>
        <w:rPr>
          <w:rStyle w:val="colorh1"/>
          <w:rFonts w:ascii="Consolas" w:hAnsi="Consolas"/>
          <w:color w:val="0000CD"/>
          <w:sz w:val="23"/>
          <w:szCs w:val="23"/>
        </w:rPr>
        <w:t>Iframe</w:t>
      </w:r>
      <w:proofErr w:type="spellEnd"/>
      <w:r>
        <w:rPr>
          <w:rStyle w:val="colorh1"/>
          <w:rFonts w:ascii="Consolas" w:hAnsi="Consolas"/>
          <w:color w:val="0000CD"/>
          <w:sz w:val="23"/>
          <w:szCs w:val="23"/>
        </w:rPr>
        <w:t xml:space="preserve"> Example"</w:t>
      </w:r>
      <w:r>
        <w:rPr>
          <w:rStyle w:val="tagnamecolor"/>
          <w:rFonts w:ascii="Consolas" w:hAnsi="Consolas"/>
          <w:color w:val="0000CD"/>
          <w:sz w:val="23"/>
          <w:szCs w:val="23"/>
        </w:rPr>
        <w:t>&gt;&lt;</w:t>
      </w:r>
      <w:r>
        <w:rPr>
          <w:rStyle w:val="HTMLCode"/>
          <w:rFonts w:ascii="Consolas" w:eastAsiaTheme="minorHAnsi" w:hAnsi="Consolas"/>
          <w:color w:val="A52A2A"/>
          <w:sz w:val="23"/>
          <w:szCs w:val="23"/>
        </w:rPr>
        <w:t>/</w:t>
      </w:r>
      <w:proofErr w:type="spellStart"/>
      <w:r>
        <w:rPr>
          <w:rStyle w:val="HTMLCode"/>
          <w:rFonts w:ascii="Consolas" w:eastAsiaTheme="minorHAnsi" w:hAnsi="Consolas"/>
          <w:color w:val="A52A2A"/>
          <w:sz w:val="23"/>
          <w:szCs w:val="23"/>
        </w:rPr>
        <w:t>iframe</w:t>
      </w:r>
      <w:proofErr w:type="spellEnd"/>
      <w:r>
        <w:rPr>
          <w:rStyle w:val="tagnamecolor"/>
          <w:rFonts w:ascii="Consolas" w:hAnsi="Consolas"/>
          <w:color w:val="0000CD"/>
          <w:sz w:val="23"/>
          <w:szCs w:val="23"/>
        </w:rPr>
        <w:t>&gt;</w:t>
      </w:r>
    </w:p>
    <w:p w14:paraId="5259FBD9" w14:textId="611F9217" w:rsidR="007D01A5" w:rsidRDefault="007D01A5" w:rsidP="007D01A5">
      <w:pPr>
        <w:shd w:val="clear" w:color="auto" w:fill="FFFFFF"/>
        <w:spacing w:before="288" w:after="288"/>
        <w:rPr>
          <w:rFonts w:ascii="Verdana" w:hAnsi="Verdana"/>
          <w:color w:val="000000"/>
          <w:sz w:val="23"/>
          <w:szCs w:val="23"/>
        </w:rPr>
      </w:pPr>
    </w:p>
    <w:p w14:paraId="73C8BCC9" w14:textId="77777777" w:rsidR="003D665B" w:rsidRPr="00E368E2" w:rsidRDefault="003D665B" w:rsidP="00E368E2">
      <w:pPr>
        <w:pBdr>
          <w:top w:val="single" w:sz="4" w:space="1" w:color="auto"/>
          <w:left w:val="single" w:sz="4" w:space="4" w:color="auto"/>
          <w:bottom w:val="single" w:sz="4" w:space="1" w:color="auto"/>
          <w:right w:val="single" w:sz="4" w:space="4" w:color="auto"/>
        </w:pBdr>
        <w:rPr>
          <w:b/>
          <w:bCs/>
          <w:sz w:val="28"/>
          <w:szCs w:val="28"/>
          <w:u w:val="single"/>
        </w:rPr>
      </w:pPr>
      <w:proofErr w:type="spellStart"/>
      <w:r w:rsidRPr="00E368E2">
        <w:rPr>
          <w:b/>
          <w:bCs/>
          <w:sz w:val="28"/>
          <w:szCs w:val="28"/>
          <w:u w:val="single"/>
        </w:rPr>
        <w:lastRenderedPageBreak/>
        <w:t>Iframe</w:t>
      </w:r>
      <w:proofErr w:type="spellEnd"/>
      <w:r w:rsidRPr="00E368E2">
        <w:rPr>
          <w:b/>
          <w:bCs/>
          <w:sz w:val="28"/>
          <w:szCs w:val="28"/>
          <w:u w:val="single"/>
        </w:rPr>
        <w:t xml:space="preserve"> - Target for a Link</w:t>
      </w:r>
    </w:p>
    <w:p w14:paraId="76FF61B4" w14:textId="77777777" w:rsidR="003D665B" w:rsidRPr="00E368E2" w:rsidRDefault="003D665B" w:rsidP="00E368E2">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rPr>
      </w:pPr>
      <w:r w:rsidRPr="00E368E2">
        <w:rPr>
          <w:rFonts w:ascii="Verdana" w:hAnsi="Verdana"/>
          <w:color w:val="000000"/>
        </w:rPr>
        <w:t xml:space="preserve">An </w:t>
      </w:r>
      <w:proofErr w:type="spellStart"/>
      <w:r w:rsidRPr="00E368E2">
        <w:rPr>
          <w:rFonts w:ascii="Verdana" w:hAnsi="Verdana"/>
          <w:color w:val="000000"/>
        </w:rPr>
        <w:t>iframe</w:t>
      </w:r>
      <w:proofErr w:type="spellEnd"/>
      <w:r w:rsidRPr="00E368E2">
        <w:rPr>
          <w:rFonts w:ascii="Verdana" w:hAnsi="Verdana"/>
          <w:color w:val="000000"/>
        </w:rPr>
        <w:t xml:space="preserve"> can be used as the target frame for a link.</w:t>
      </w:r>
    </w:p>
    <w:p w14:paraId="3E542BCE" w14:textId="79487114" w:rsidR="003D665B" w:rsidRPr="00E368E2" w:rsidRDefault="003D665B" w:rsidP="00E368E2">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rPr>
      </w:pPr>
      <w:r w:rsidRPr="00E368E2">
        <w:rPr>
          <w:rFonts w:ascii="Verdana" w:hAnsi="Verdana"/>
          <w:color w:val="000000"/>
        </w:rPr>
        <w:t>The </w:t>
      </w:r>
      <w:r w:rsidRPr="00E368E2">
        <w:rPr>
          <w:rStyle w:val="Emphasis"/>
          <w:rFonts w:ascii="Consolas" w:hAnsi="Consolas"/>
          <w:color w:val="DC143C"/>
          <w:sz w:val="24"/>
          <w:szCs w:val="24"/>
        </w:rPr>
        <w:t>target</w:t>
      </w:r>
      <w:r w:rsidRPr="00E368E2">
        <w:rPr>
          <w:rFonts w:ascii="Verdana" w:hAnsi="Verdana"/>
          <w:color w:val="000000"/>
        </w:rPr>
        <w:t> attribute of the link must refer to the </w:t>
      </w:r>
      <w:r w:rsidRPr="00E368E2">
        <w:rPr>
          <w:rStyle w:val="Emphasis"/>
          <w:rFonts w:ascii="Consolas" w:hAnsi="Consolas"/>
          <w:color w:val="DC143C"/>
          <w:sz w:val="24"/>
          <w:szCs w:val="24"/>
        </w:rPr>
        <w:t>name</w:t>
      </w:r>
      <w:r w:rsidRPr="00E368E2">
        <w:rPr>
          <w:rFonts w:ascii="Verdana" w:hAnsi="Verdana"/>
          <w:color w:val="000000"/>
        </w:rPr>
        <w:t xml:space="preserve"> attribute of the </w:t>
      </w:r>
      <w:proofErr w:type="spellStart"/>
      <w:r w:rsidRPr="00E368E2">
        <w:rPr>
          <w:rFonts w:ascii="Verdana" w:hAnsi="Verdana"/>
          <w:color w:val="000000"/>
        </w:rPr>
        <w:t>iframe</w:t>
      </w:r>
      <w:proofErr w:type="spellEnd"/>
    </w:p>
    <w:p w14:paraId="6B2702BA" w14:textId="52A07A27" w:rsidR="003D665B" w:rsidRDefault="003D665B" w:rsidP="00E368E2">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sz w:val="23"/>
          <w:szCs w:val="23"/>
        </w:rPr>
      </w:pPr>
    </w:p>
    <w:p w14:paraId="0386469A"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E368E2">
        <w:rPr>
          <w:rFonts w:ascii="Verdana" w:hAnsi="Verdana"/>
          <w:color w:val="000000"/>
          <w:sz w:val="23"/>
          <w:szCs w:val="23"/>
        </w:rPr>
        <w:t>&lt;!DOCTYPE html&gt;</w:t>
      </w:r>
    </w:p>
    <w:p w14:paraId="514F4023"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E368E2">
        <w:rPr>
          <w:rFonts w:ascii="Verdana" w:hAnsi="Verdana"/>
          <w:color w:val="000000"/>
          <w:sz w:val="23"/>
          <w:szCs w:val="23"/>
        </w:rPr>
        <w:t>&lt;html&gt;</w:t>
      </w:r>
    </w:p>
    <w:p w14:paraId="685C4F69"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E368E2">
        <w:rPr>
          <w:rFonts w:ascii="Verdana" w:hAnsi="Verdana"/>
          <w:color w:val="000000"/>
          <w:sz w:val="23"/>
          <w:szCs w:val="23"/>
        </w:rPr>
        <w:t>&lt;body&gt;</w:t>
      </w:r>
    </w:p>
    <w:p w14:paraId="385F6109"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3E1A73B5"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E368E2">
        <w:rPr>
          <w:rFonts w:ascii="Verdana" w:hAnsi="Verdana"/>
          <w:color w:val="000000"/>
          <w:sz w:val="23"/>
          <w:szCs w:val="23"/>
        </w:rPr>
        <w:t>&lt;h2&gt;</w:t>
      </w:r>
      <w:proofErr w:type="spellStart"/>
      <w:r w:rsidRPr="00E368E2">
        <w:rPr>
          <w:rFonts w:ascii="Verdana" w:hAnsi="Verdana"/>
          <w:color w:val="000000"/>
          <w:sz w:val="23"/>
          <w:szCs w:val="23"/>
        </w:rPr>
        <w:t>Iframe</w:t>
      </w:r>
      <w:proofErr w:type="spellEnd"/>
      <w:r w:rsidRPr="00E368E2">
        <w:rPr>
          <w:rFonts w:ascii="Verdana" w:hAnsi="Verdana"/>
          <w:color w:val="000000"/>
          <w:sz w:val="23"/>
          <w:szCs w:val="23"/>
        </w:rPr>
        <w:t xml:space="preserve"> - Target for a Link&lt;/h2&gt;</w:t>
      </w:r>
    </w:p>
    <w:p w14:paraId="17D5ADA4"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7B73199B"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E368E2">
        <w:rPr>
          <w:rFonts w:ascii="Verdana" w:hAnsi="Verdana"/>
          <w:color w:val="000000"/>
          <w:sz w:val="23"/>
          <w:szCs w:val="23"/>
        </w:rPr>
        <w:t>&lt;</w:t>
      </w:r>
      <w:proofErr w:type="spellStart"/>
      <w:r w:rsidRPr="00E368E2">
        <w:rPr>
          <w:rFonts w:ascii="Verdana" w:hAnsi="Verdana"/>
          <w:color w:val="000000"/>
          <w:sz w:val="23"/>
          <w:szCs w:val="23"/>
        </w:rPr>
        <w:t>iframe</w:t>
      </w:r>
      <w:proofErr w:type="spellEnd"/>
      <w:r w:rsidRPr="00E368E2">
        <w:rPr>
          <w:rFonts w:ascii="Verdana" w:hAnsi="Verdana"/>
          <w:color w:val="000000"/>
          <w:sz w:val="23"/>
          <w:szCs w:val="23"/>
        </w:rPr>
        <w:t xml:space="preserve"> </w:t>
      </w:r>
      <w:proofErr w:type="spellStart"/>
      <w:r w:rsidRPr="00E368E2">
        <w:rPr>
          <w:rFonts w:ascii="Verdana" w:hAnsi="Verdana"/>
          <w:color w:val="000000"/>
          <w:sz w:val="23"/>
          <w:szCs w:val="23"/>
        </w:rPr>
        <w:t>src</w:t>
      </w:r>
      <w:proofErr w:type="spellEnd"/>
      <w:r w:rsidRPr="00E368E2">
        <w:rPr>
          <w:rFonts w:ascii="Verdana" w:hAnsi="Verdana"/>
          <w:color w:val="000000"/>
          <w:sz w:val="23"/>
          <w:szCs w:val="23"/>
        </w:rPr>
        <w:t>="demo_iframe.htm" name="</w:t>
      </w:r>
      <w:proofErr w:type="spellStart"/>
      <w:r w:rsidRPr="00E368E2">
        <w:rPr>
          <w:rFonts w:ascii="Verdana" w:hAnsi="Verdana"/>
          <w:color w:val="000000"/>
          <w:sz w:val="23"/>
          <w:szCs w:val="23"/>
        </w:rPr>
        <w:t>iframe_a</w:t>
      </w:r>
      <w:proofErr w:type="spellEnd"/>
      <w:r w:rsidRPr="00E368E2">
        <w:rPr>
          <w:rFonts w:ascii="Verdana" w:hAnsi="Verdana"/>
          <w:color w:val="000000"/>
          <w:sz w:val="23"/>
          <w:szCs w:val="23"/>
        </w:rPr>
        <w:t>" height="300px" width="100%" title="</w:t>
      </w:r>
      <w:proofErr w:type="spellStart"/>
      <w:r w:rsidRPr="00E368E2">
        <w:rPr>
          <w:rFonts w:ascii="Verdana" w:hAnsi="Verdana"/>
          <w:color w:val="000000"/>
          <w:sz w:val="23"/>
          <w:szCs w:val="23"/>
        </w:rPr>
        <w:t>Iframe</w:t>
      </w:r>
      <w:proofErr w:type="spellEnd"/>
      <w:r w:rsidRPr="00E368E2">
        <w:rPr>
          <w:rFonts w:ascii="Verdana" w:hAnsi="Verdana"/>
          <w:color w:val="000000"/>
          <w:sz w:val="23"/>
          <w:szCs w:val="23"/>
        </w:rPr>
        <w:t xml:space="preserve"> Example"&gt;&lt;/</w:t>
      </w:r>
      <w:proofErr w:type="spellStart"/>
      <w:r w:rsidRPr="00E368E2">
        <w:rPr>
          <w:rFonts w:ascii="Verdana" w:hAnsi="Verdana"/>
          <w:color w:val="000000"/>
          <w:sz w:val="23"/>
          <w:szCs w:val="23"/>
        </w:rPr>
        <w:t>iframe</w:t>
      </w:r>
      <w:proofErr w:type="spellEnd"/>
      <w:r w:rsidRPr="00E368E2">
        <w:rPr>
          <w:rFonts w:ascii="Verdana" w:hAnsi="Verdana"/>
          <w:color w:val="000000"/>
          <w:sz w:val="23"/>
          <w:szCs w:val="23"/>
        </w:rPr>
        <w:t>&gt;</w:t>
      </w:r>
    </w:p>
    <w:p w14:paraId="09AA55E2"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66AD7B44"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E368E2">
        <w:rPr>
          <w:rFonts w:ascii="Verdana" w:hAnsi="Verdana"/>
          <w:color w:val="000000"/>
          <w:sz w:val="23"/>
          <w:szCs w:val="23"/>
        </w:rPr>
        <w:t xml:space="preserve">&lt;p&gt;&lt;a </w:t>
      </w:r>
      <w:proofErr w:type="spellStart"/>
      <w:r w:rsidRPr="00E368E2">
        <w:rPr>
          <w:rFonts w:ascii="Verdana" w:hAnsi="Verdana"/>
          <w:color w:val="000000"/>
          <w:sz w:val="23"/>
          <w:szCs w:val="23"/>
        </w:rPr>
        <w:t>href</w:t>
      </w:r>
      <w:proofErr w:type="spellEnd"/>
      <w:r w:rsidRPr="00E368E2">
        <w:rPr>
          <w:rFonts w:ascii="Verdana" w:hAnsi="Verdana"/>
          <w:color w:val="000000"/>
          <w:sz w:val="23"/>
          <w:szCs w:val="23"/>
        </w:rPr>
        <w:t>="https://www.w3schools.com" target="</w:t>
      </w:r>
      <w:proofErr w:type="spellStart"/>
      <w:r w:rsidRPr="00E368E2">
        <w:rPr>
          <w:rFonts w:ascii="Verdana" w:hAnsi="Verdana"/>
          <w:color w:val="000000"/>
          <w:sz w:val="23"/>
          <w:szCs w:val="23"/>
        </w:rPr>
        <w:t>iframe_a</w:t>
      </w:r>
      <w:proofErr w:type="spellEnd"/>
      <w:r w:rsidRPr="00E368E2">
        <w:rPr>
          <w:rFonts w:ascii="Verdana" w:hAnsi="Verdana"/>
          <w:color w:val="000000"/>
          <w:sz w:val="23"/>
          <w:szCs w:val="23"/>
        </w:rPr>
        <w:t>"&gt;W3Schools.com&lt;/a&gt;&lt;/p&gt;</w:t>
      </w:r>
    </w:p>
    <w:p w14:paraId="285EDA70"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59EEC265"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E368E2">
        <w:rPr>
          <w:rFonts w:ascii="Verdana" w:hAnsi="Verdana"/>
          <w:color w:val="000000"/>
          <w:sz w:val="23"/>
          <w:szCs w:val="23"/>
        </w:rPr>
        <w:t xml:space="preserve">&lt;p&gt;When the target attribute of a link matches the name of an </w:t>
      </w:r>
      <w:proofErr w:type="spellStart"/>
      <w:r w:rsidRPr="00E368E2">
        <w:rPr>
          <w:rFonts w:ascii="Verdana" w:hAnsi="Verdana"/>
          <w:color w:val="000000"/>
          <w:sz w:val="23"/>
          <w:szCs w:val="23"/>
        </w:rPr>
        <w:t>iframe</w:t>
      </w:r>
      <w:proofErr w:type="spellEnd"/>
      <w:r w:rsidRPr="00E368E2">
        <w:rPr>
          <w:rFonts w:ascii="Verdana" w:hAnsi="Verdana"/>
          <w:color w:val="000000"/>
          <w:sz w:val="23"/>
          <w:szCs w:val="23"/>
        </w:rPr>
        <w:t xml:space="preserve">, the link will open in the </w:t>
      </w:r>
      <w:proofErr w:type="spellStart"/>
      <w:r w:rsidRPr="00E368E2">
        <w:rPr>
          <w:rFonts w:ascii="Verdana" w:hAnsi="Verdana"/>
          <w:color w:val="000000"/>
          <w:sz w:val="23"/>
          <w:szCs w:val="23"/>
        </w:rPr>
        <w:t>iframe</w:t>
      </w:r>
      <w:proofErr w:type="spellEnd"/>
      <w:r w:rsidRPr="00E368E2">
        <w:rPr>
          <w:rFonts w:ascii="Verdana" w:hAnsi="Verdana"/>
          <w:color w:val="000000"/>
          <w:sz w:val="23"/>
          <w:szCs w:val="23"/>
        </w:rPr>
        <w:t>.&lt;/p&gt;</w:t>
      </w:r>
    </w:p>
    <w:p w14:paraId="37A47003"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p>
    <w:p w14:paraId="3A69FC55" w14:textId="77777777" w:rsidR="00E368E2" w:rsidRPr="00E368E2"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E368E2">
        <w:rPr>
          <w:rFonts w:ascii="Verdana" w:hAnsi="Verdana"/>
          <w:color w:val="000000"/>
          <w:sz w:val="23"/>
          <w:szCs w:val="23"/>
        </w:rPr>
        <w:t>&lt;/body&gt;</w:t>
      </w:r>
    </w:p>
    <w:p w14:paraId="717B0940" w14:textId="0F02092C" w:rsidR="003D665B" w:rsidRDefault="00E368E2" w:rsidP="00E368E2">
      <w:pPr>
        <w:pBdr>
          <w:top w:val="single" w:sz="4" w:space="1" w:color="auto"/>
          <w:left w:val="single" w:sz="4" w:space="4" w:color="auto"/>
          <w:bottom w:val="single" w:sz="4" w:space="1" w:color="auto"/>
          <w:right w:val="single" w:sz="4" w:space="4" w:color="auto"/>
        </w:pBdr>
        <w:shd w:val="clear" w:color="auto" w:fill="FFFFFF"/>
        <w:spacing w:after="0"/>
        <w:rPr>
          <w:rFonts w:ascii="Verdana" w:hAnsi="Verdana"/>
          <w:color w:val="000000"/>
          <w:sz w:val="23"/>
          <w:szCs w:val="23"/>
        </w:rPr>
      </w:pPr>
      <w:r w:rsidRPr="00E368E2">
        <w:rPr>
          <w:rFonts w:ascii="Verdana" w:hAnsi="Verdana"/>
          <w:color w:val="000000"/>
          <w:sz w:val="23"/>
          <w:szCs w:val="23"/>
        </w:rPr>
        <w:t>&lt;/html&gt;</w:t>
      </w:r>
    </w:p>
    <w:p w14:paraId="13346987" w14:textId="77777777" w:rsidR="007D01A5" w:rsidRDefault="007D01A5" w:rsidP="007D01A5">
      <w:pPr>
        <w:shd w:val="clear" w:color="auto" w:fill="FFFFFF"/>
        <w:spacing w:before="288" w:after="288"/>
        <w:rPr>
          <w:rFonts w:ascii="Verdana" w:hAnsi="Verdana"/>
          <w:color w:val="000000"/>
          <w:sz w:val="23"/>
          <w:szCs w:val="23"/>
        </w:rPr>
      </w:pPr>
    </w:p>
    <w:p w14:paraId="15BCF20A" w14:textId="044D3857" w:rsidR="009923F5" w:rsidRDefault="009923F5" w:rsidP="00924A12"/>
    <w:p w14:paraId="217721BF" w14:textId="72566271" w:rsidR="00AF3658" w:rsidRDefault="00AF3658" w:rsidP="00924A12"/>
    <w:p w14:paraId="770B82E2" w14:textId="0FA8FF6E" w:rsidR="00AF3658" w:rsidRDefault="00AF3658" w:rsidP="00924A12"/>
    <w:p w14:paraId="615BE504" w14:textId="1D6DC44A" w:rsidR="00AF3658" w:rsidRDefault="00AF3658" w:rsidP="00924A12"/>
    <w:p w14:paraId="17100BB3" w14:textId="6E9F942E" w:rsidR="00AF3658" w:rsidRDefault="00AF3658" w:rsidP="00924A12"/>
    <w:p w14:paraId="7B04997A" w14:textId="77777777" w:rsidR="008625FE" w:rsidRDefault="008625FE" w:rsidP="00924A12"/>
    <w:p w14:paraId="4793E1BA" w14:textId="334DE5E8" w:rsidR="00AF3658" w:rsidRDefault="00AF3658" w:rsidP="00924A12"/>
    <w:p w14:paraId="4E79B365" w14:textId="77777777" w:rsidR="008625FE" w:rsidRDefault="008625FE" w:rsidP="00924A12"/>
    <w:p w14:paraId="4590550E" w14:textId="45918E12" w:rsidR="00AF3658" w:rsidRPr="00B577BC" w:rsidRDefault="00B577BC" w:rsidP="009165C6">
      <w:pPr>
        <w:pStyle w:val="Heading1"/>
        <w:jc w:val="center"/>
        <w:rPr>
          <w:b/>
          <w:bCs/>
        </w:rPr>
      </w:pPr>
      <w:bookmarkStart w:id="117" w:name="_Toc114175568"/>
      <w:r w:rsidRPr="00B577BC">
        <w:rPr>
          <w:b/>
          <w:bCs/>
        </w:rPr>
        <w:lastRenderedPageBreak/>
        <w:t>Add Audio in HTML</w:t>
      </w:r>
      <w:bookmarkEnd w:id="117"/>
    </w:p>
    <w:p w14:paraId="67CCD27C" w14:textId="37B3BE6E" w:rsidR="00B577BC" w:rsidRDefault="00B577BC" w:rsidP="00B577BC"/>
    <w:p w14:paraId="41627EA0" w14:textId="77777777" w:rsidR="00E40847" w:rsidRPr="00E40847" w:rsidRDefault="00E40847" w:rsidP="00E4084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40847">
        <w:rPr>
          <w:rFonts w:ascii="Consolas" w:eastAsia="Times New Roman" w:hAnsi="Consolas" w:cs="Times New Roman"/>
          <w:color w:val="800000"/>
          <w:sz w:val="21"/>
          <w:szCs w:val="21"/>
        </w:rPr>
        <w:t>&lt;audio</w:t>
      </w:r>
      <w:r w:rsidRPr="00E40847">
        <w:rPr>
          <w:rFonts w:ascii="Consolas" w:eastAsia="Times New Roman" w:hAnsi="Consolas" w:cs="Times New Roman"/>
          <w:color w:val="000000"/>
          <w:sz w:val="21"/>
          <w:szCs w:val="21"/>
        </w:rPr>
        <w:t xml:space="preserve"> </w:t>
      </w:r>
      <w:r w:rsidRPr="00E40847">
        <w:rPr>
          <w:rFonts w:ascii="Consolas" w:eastAsia="Times New Roman" w:hAnsi="Consolas" w:cs="Times New Roman"/>
          <w:color w:val="FF0000"/>
          <w:sz w:val="21"/>
          <w:szCs w:val="21"/>
        </w:rPr>
        <w:t>controls</w:t>
      </w:r>
      <w:r w:rsidRPr="00E40847">
        <w:rPr>
          <w:rFonts w:ascii="Consolas" w:eastAsia="Times New Roman" w:hAnsi="Consolas" w:cs="Times New Roman"/>
          <w:color w:val="800000"/>
          <w:sz w:val="21"/>
          <w:szCs w:val="21"/>
        </w:rPr>
        <w:t>&gt;</w:t>
      </w:r>
    </w:p>
    <w:p w14:paraId="7AA098D6" w14:textId="77777777" w:rsidR="00E40847" w:rsidRPr="00E40847" w:rsidRDefault="00E40847" w:rsidP="00E4084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40847">
        <w:rPr>
          <w:rFonts w:ascii="Consolas" w:eastAsia="Times New Roman" w:hAnsi="Consolas" w:cs="Times New Roman"/>
          <w:color w:val="000000"/>
          <w:sz w:val="21"/>
          <w:szCs w:val="21"/>
        </w:rPr>
        <w:t xml:space="preserve">        </w:t>
      </w:r>
      <w:r w:rsidRPr="00E40847">
        <w:rPr>
          <w:rFonts w:ascii="Consolas" w:eastAsia="Times New Roman" w:hAnsi="Consolas" w:cs="Times New Roman"/>
          <w:color w:val="800000"/>
          <w:sz w:val="21"/>
          <w:szCs w:val="21"/>
        </w:rPr>
        <w:t>&lt;source</w:t>
      </w:r>
      <w:r w:rsidRPr="00E40847">
        <w:rPr>
          <w:rFonts w:ascii="Consolas" w:eastAsia="Times New Roman" w:hAnsi="Consolas" w:cs="Times New Roman"/>
          <w:color w:val="000000"/>
          <w:sz w:val="21"/>
          <w:szCs w:val="21"/>
        </w:rPr>
        <w:t xml:space="preserve"> </w:t>
      </w:r>
      <w:proofErr w:type="spellStart"/>
      <w:r w:rsidRPr="00E40847">
        <w:rPr>
          <w:rFonts w:ascii="Consolas" w:eastAsia="Times New Roman" w:hAnsi="Consolas" w:cs="Times New Roman"/>
          <w:color w:val="FF0000"/>
          <w:sz w:val="21"/>
          <w:szCs w:val="21"/>
        </w:rPr>
        <w:t>src</w:t>
      </w:r>
      <w:proofErr w:type="spellEnd"/>
      <w:r w:rsidRPr="00E40847">
        <w:rPr>
          <w:rFonts w:ascii="Consolas" w:eastAsia="Times New Roman" w:hAnsi="Consolas" w:cs="Times New Roman"/>
          <w:color w:val="000000"/>
          <w:sz w:val="21"/>
          <w:szCs w:val="21"/>
        </w:rPr>
        <w:t>=</w:t>
      </w:r>
      <w:r w:rsidRPr="00E40847">
        <w:rPr>
          <w:rFonts w:ascii="Consolas" w:eastAsia="Times New Roman" w:hAnsi="Consolas" w:cs="Times New Roman"/>
          <w:color w:val="0000FF"/>
          <w:sz w:val="21"/>
          <w:szCs w:val="21"/>
        </w:rPr>
        <w:t>"audio.mp3"</w:t>
      </w:r>
      <w:r w:rsidRPr="00E40847">
        <w:rPr>
          <w:rFonts w:ascii="Consolas" w:eastAsia="Times New Roman" w:hAnsi="Consolas" w:cs="Times New Roman"/>
          <w:color w:val="000000"/>
          <w:sz w:val="21"/>
          <w:szCs w:val="21"/>
        </w:rPr>
        <w:t xml:space="preserve"> </w:t>
      </w:r>
      <w:r w:rsidRPr="00E40847">
        <w:rPr>
          <w:rFonts w:ascii="Consolas" w:eastAsia="Times New Roman" w:hAnsi="Consolas" w:cs="Times New Roman"/>
          <w:color w:val="FF0000"/>
          <w:sz w:val="21"/>
          <w:szCs w:val="21"/>
        </w:rPr>
        <w:t>type</w:t>
      </w:r>
      <w:r w:rsidRPr="00E40847">
        <w:rPr>
          <w:rFonts w:ascii="Consolas" w:eastAsia="Times New Roman" w:hAnsi="Consolas" w:cs="Times New Roman"/>
          <w:color w:val="000000"/>
          <w:sz w:val="21"/>
          <w:szCs w:val="21"/>
        </w:rPr>
        <w:t>=</w:t>
      </w:r>
      <w:r w:rsidRPr="00E40847">
        <w:rPr>
          <w:rFonts w:ascii="Consolas" w:eastAsia="Times New Roman" w:hAnsi="Consolas" w:cs="Times New Roman"/>
          <w:color w:val="0000FF"/>
          <w:sz w:val="21"/>
          <w:szCs w:val="21"/>
        </w:rPr>
        <w:t>"audio/mpeg"</w:t>
      </w:r>
      <w:r w:rsidRPr="00E40847">
        <w:rPr>
          <w:rFonts w:ascii="Consolas" w:eastAsia="Times New Roman" w:hAnsi="Consolas" w:cs="Times New Roman"/>
          <w:color w:val="800000"/>
          <w:sz w:val="21"/>
          <w:szCs w:val="21"/>
        </w:rPr>
        <w:t>&gt;</w:t>
      </w:r>
    </w:p>
    <w:p w14:paraId="7E144C57" w14:textId="77777777" w:rsidR="00E40847" w:rsidRPr="00E40847" w:rsidRDefault="00E40847" w:rsidP="00E4084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6BC19685" w14:textId="77777777" w:rsidR="00E40847" w:rsidRPr="00E40847" w:rsidRDefault="00E40847" w:rsidP="00E4084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40847">
        <w:rPr>
          <w:rFonts w:ascii="Consolas" w:eastAsia="Times New Roman" w:hAnsi="Consolas" w:cs="Times New Roman"/>
          <w:color w:val="000000"/>
          <w:sz w:val="21"/>
          <w:szCs w:val="21"/>
        </w:rPr>
        <w:t xml:space="preserve">    </w:t>
      </w:r>
      <w:r w:rsidRPr="00E40847">
        <w:rPr>
          <w:rFonts w:ascii="Consolas" w:eastAsia="Times New Roman" w:hAnsi="Consolas" w:cs="Times New Roman"/>
          <w:color w:val="800000"/>
          <w:sz w:val="21"/>
          <w:szCs w:val="21"/>
        </w:rPr>
        <w:t>&lt;/audio&gt;</w:t>
      </w:r>
    </w:p>
    <w:p w14:paraId="35E12AB7" w14:textId="77777777" w:rsidR="006C6723" w:rsidRDefault="006C6723" w:rsidP="000A13F9"/>
    <w:p w14:paraId="49C07CB9" w14:textId="1A307CA2" w:rsidR="000A13F9" w:rsidRDefault="000A13F9" w:rsidP="00F54813">
      <w:pPr>
        <w:pBdr>
          <w:top w:val="single" w:sz="4" w:space="1" w:color="auto"/>
          <w:left w:val="single" w:sz="4" w:space="4" w:color="auto"/>
          <w:bottom w:val="single" w:sz="4" w:space="1" w:color="auto"/>
          <w:right w:val="single" w:sz="4" w:space="4" w:color="auto"/>
        </w:pBdr>
      </w:pPr>
      <w:r>
        <w:t xml:space="preserve">&lt;body&gt; </w:t>
      </w:r>
    </w:p>
    <w:p w14:paraId="787DAEDA" w14:textId="77777777" w:rsidR="000A13F9" w:rsidRDefault="000A13F9" w:rsidP="00F54813">
      <w:pPr>
        <w:pBdr>
          <w:top w:val="single" w:sz="4" w:space="1" w:color="auto"/>
          <w:left w:val="single" w:sz="4" w:space="4" w:color="auto"/>
          <w:bottom w:val="single" w:sz="4" w:space="1" w:color="auto"/>
          <w:right w:val="single" w:sz="4" w:space="4" w:color="auto"/>
        </w:pBdr>
      </w:pPr>
      <w:r>
        <w:t xml:space="preserve">    &lt;audio controls&gt;</w:t>
      </w:r>
    </w:p>
    <w:p w14:paraId="08A9E5BF" w14:textId="77777777" w:rsidR="000A13F9" w:rsidRDefault="000A13F9" w:rsidP="00F54813">
      <w:pPr>
        <w:pBdr>
          <w:top w:val="single" w:sz="4" w:space="1" w:color="auto"/>
          <w:left w:val="single" w:sz="4" w:space="4" w:color="auto"/>
          <w:bottom w:val="single" w:sz="4" w:space="1" w:color="auto"/>
          <w:right w:val="single" w:sz="4" w:space="4" w:color="auto"/>
        </w:pBdr>
      </w:pPr>
      <w:r>
        <w:t xml:space="preserve">        &lt;source </w:t>
      </w:r>
      <w:proofErr w:type="spellStart"/>
      <w:r>
        <w:t>src</w:t>
      </w:r>
      <w:proofErr w:type="spellEnd"/>
      <w:r>
        <w:t>="audio.mp3" type="audio/mpeg"&gt;</w:t>
      </w:r>
    </w:p>
    <w:p w14:paraId="78DF904C" w14:textId="77777777" w:rsidR="000A13F9" w:rsidRDefault="000A13F9" w:rsidP="00F54813">
      <w:pPr>
        <w:pBdr>
          <w:top w:val="single" w:sz="4" w:space="1" w:color="auto"/>
          <w:left w:val="single" w:sz="4" w:space="4" w:color="auto"/>
          <w:bottom w:val="single" w:sz="4" w:space="1" w:color="auto"/>
          <w:right w:val="single" w:sz="4" w:space="4" w:color="auto"/>
        </w:pBdr>
      </w:pPr>
      <w:r>
        <w:t xml:space="preserve">        &lt;source </w:t>
      </w:r>
      <w:proofErr w:type="spellStart"/>
      <w:r>
        <w:t>src</w:t>
      </w:r>
      <w:proofErr w:type="spellEnd"/>
      <w:r>
        <w:t>="audio.ogg" type="audio/</w:t>
      </w:r>
      <w:proofErr w:type="spellStart"/>
      <w:r>
        <w:t>ogg</w:t>
      </w:r>
      <w:proofErr w:type="spellEnd"/>
      <w:r>
        <w:t>"&gt;</w:t>
      </w:r>
    </w:p>
    <w:p w14:paraId="7638E83E" w14:textId="2A5BA36C" w:rsidR="000A13F9" w:rsidRDefault="000A13F9" w:rsidP="00F54813">
      <w:pPr>
        <w:pBdr>
          <w:top w:val="single" w:sz="4" w:space="1" w:color="auto"/>
          <w:left w:val="single" w:sz="4" w:space="4" w:color="auto"/>
          <w:bottom w:val="single" w:sz="4" w:space="1" w:color="auto"/>
          <w:right w:val="single" w:sz="4" w:space="4" w:color="auto"/>
        </w:pBdr>
      </w:pPr>
      <w:r>
        <w:t xml:space="preserve">       </w:t>
      </w:r>
      <w:r w:rsidR="00F54813">
        <w:t xml:space="preserve"> </w:t>
      </w:r>
      <w:r>
        <w:t xml:space="preserve"> your </w:t>
      </w:r>
      <w:proofErr w:type="spellStart"/>
      <w:r>
        <w:t>brower</w:t>
      </w:r>
      <w:proofErr w:type="spellEnd"/>
      <w:r>
        <w:t xml:space="preserve"> </w:t>
      </w:r>
      <w:proofErr w:type="spellStart"/>
      <w:r>
        <w:t>doesnot</w:t>
      </w:r>
      <w:proofErr w:type="spellEnd"/>
      <w:r>
        <w:t xml:space="preserve"> support file&lt;!-- if </w:t>
      </w:r>
      <w:proofErr w:type="spellStart"/>
      <w:r>
        <w:t>brower</w:t>
      </w:r>
      <w:proofErr w:type="spellEnd"/>
      <w:r>
        <w:t xml:space="preserve"> not support file --&gt;</w:t>
      </w:r>
    </w:p>
    <w:p w14:paraId="2B488887" w14:textId="5148631F" w:rsidR="000A13F9" w:rsidRDefault="00F54813" w:rsidP="00F54813">
      <w:pPr>
        <w:pBdr>
          <w:top w:val="single" w:sz="4" w:space="1" w:color="auto"/>
          <w:left w:val="single" w:sz="4" w:space="4" w:color="auto"/>
          <w:bottom w:val="single" w:sz="4" w:space="1" w:color="auto"/>
          <w:right w:val="single" w:sz="4" w:space="4" w:color="auto"/>
        </w:pBdr>
      </w:pPr>
      <w:r>
        <w:t xml:space="preserve">    </w:t>
      </w:r>
      <w:r w:rsidR="000A13F9">
        <w:t xml:space="preserve"> &lt;/audio&gt;</w:t>
      </w:r>
    </w:p>
    <w:p w14:paraId="1EE17889" w14:textId="040299E4" w:rsidR="00557D20" w:rsidRPr="009B441B" w:rsidRDefault="009B441B" w:rsidP="009165C6">
      <w:pPr>
        <w:pStyle w:val="Heading1"/>
        <w:jc w:val="center"/>
        <w:rPr>
          <w:b/>
          <w:bCs/>
        </w:rPr>
      </w:pPr>
      <w:bookmarkStart w:id="118" w:name="_Toc114175569"/>
      <w:r w:rsidRPr="009B441B">
        <w:rPr>
          <w:b/>
          <w:bCs/>
        </w:rPr>
        <w:t>Add Video in HTML</w:t>
      </w:r>
      <w:bookmarkEnd w:id="118"/>
    </w:p>
    <w:p w14:paraId="1CAE012F" w14:textId="77777777" w:rsidR="009B441B" w:rsidRDefault="009B441B" w:rsidP="009B441B">
      <w:pPr>
        <w:shd w:val="clear" w:color="auto" w:fill="FFFFFF"/>
        <w:spacing w:after="0" w:line="285" w:lineRule="atLeast"/>
        <w:rPr>
          <w:rFonts w:ascii="Consolas" w:eastAsia="Times New Roman" w:hAnsi="Consolas" w:cs="Times New Roman"/>
          <w:color w:val="800000"/>
          <w:sz w:val="21"/>
          <w:szCs w:val="21"/>
        </w:rPr>
      </w:pPr>
    </w:p>
    <w:p w14:paraId="2B31C6B7" w14:textId="3C9E36ED" w:rsidR="009B441B" w:rsidRPr="009B441B" w:rsidRDefault="009B441B" w:rsidP="009B441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800000"/>
          <w:sz w:val="21"/>
          <w:szCs w:val="21"/>
        </w:rPr>
        <w:t>&lt;body&gt;</w:t>
      </w:r>
      <w:r w:rsidRPr="009B441B">
        <w:rPr>
          <w:rFonts w:ascii="Consolas" w:eastAsia="Times New Roman" w:hAnsi="Consolas" w:cs="Times New Roman"/>
          <w:color w:val="000000"/>
          <w:sz w:val="21"/>
          <w:szCs w:val="21"/>
        </w:rPr>
        <w:t xml:space="preserve"> </w:t>
      </w:r>
    </w:p>
    <w:p w14:paraId="2FA12D5A" w14:textId="77777777" w:rsidR="009B441B" w:rsidRPr="009B441B" w:rsidRDefault="009B441B" w:rsidP="009B441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000000"/>
          <w:sz w:val="21"/>
          <w:szCs w:val="21"/>
        </w:rPr>
        <w:t xml:space="preserve">    </w:t>
      </w:r>
      <w:r w:rsidRPr="009B441B">
        <w:rPr>
          <w:rFonts w:ascii="Consolas" w:eastAsia="Times New Roman" w:hAnsi="Consolas" w:cs="Times New Roman"/>
          <w:color w:val="800000"/>
          <w:sz w:val="21"/>
          <w:szCs w:val="21"/>
        </w:rPr>
        <w:t>&lt;audio</w:t>
      </w:r>
      <w:r w:rsidRPr="009B441B">
        <w:rPr>
          <w:rFonts w:ascii="Consolas" w:eastAsia="Times New Roman" w:hAnsi="Consolas" w:cs="Times New Roman"/>
          <w:color w:val="000000"/>
          <w:sz w:val="21"/>
          <w:szCs w:val="21"/>
        </w:rPr>
        <w:t xml:space="preserve"> </w:t>
      </w:r>
      <w:r w:rsidRPr="009B441B">
        <w:rPr>
          <w:rFonts w:ascii="Consolas" w:eastAsia="Times New Roman" w:hAnsi="Consolas" w:cs="Times New Roman"/>
          <w:color w:val="FF0000"/>
          <w:sz w:val="21"/>
          <w:szCs w:val="21"/>
        </w:rPr>
        <w:t>controls</w:t>
      </w:r>
      <w:r w:rsidRPr="009B441B">
        <w:rPr>
          <w:rFonts w:ascii="Consolas" w:eastAsia="Times New Roman" w:hAnsi="Consolas" w:cs="Times New Roman"/>
          <w:color w:val="800000"/>
          <w:sz w:val="21"/>
          <w:szCs w:val="21"/>
        </w:rPr>
        <w:t>&gt;</w:t>
      </w:r>
    </w:p>
    <w:p w14:paraId="5555AB7D" w14:textId="77777777" w:rsidR="009B441B" w:rsidRPr="009B441B" w:rsidRDefault="009B441B" w:rsidP="009B441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000000"/>
          <w:sz w:val="21"/>
          <w:szCs w:val="21"/>
        </w:rPr>
        <w:t xml:space="preserve">        </w:t>
      </w:r>
      <w:r w:rsidRPr="009B441B">
        <w:rPr>
          <w:rFonts w:ascii="Consolas" w:eastAsia="Times New Roman" w:hAnsi="Consolas" w:cs="Times New Roman"/>
          <w:color w:val="800000"/>
          <w:sz w:val="21"/>
          <w:szCs w:val="21"/>
        </w:rPr>
        <w:t>&lt;source</w:t>
      </w:r>
      <w:r w:rsidRPr="009B441B">
        <w:rPr>
          <w:rFonts w:ascii="Consolas" w:eastAsia="Times New Roman" w:hAnsi="Consolas" w:cs="Times New Roman"/>
          <w:color w:val="000000"/>
          <w:sz w:val="21"/>
          <w:szCs w:val="21"/>
        </w:rPr>
        <w:t xml:space="preserve"> </w:t>
      </w:r>
      <w:proofErr w:type="spellStart"/>
      <w:r w:rsidRPr="009B441B">
        <w:rPr>
          <w:rFonts w:ascii="Consolas" w:eastAsia="Times New Roman" w:hAnsi="Consolas" w:cs="Times New Roman"/>
          <w:color w:val="FF0000"/>
          <w:sz w:val="21"/>
          <w:szCs w:val="21"/>
        </w:rPr>
        <w:t>src</w:t>
      </w:r>
      <w:proofErr w:type="spellEnd"/>
      <w:r w:rsidRPr="009B441B">
        <w:rPr>
          <w:rFonts w:ascii="Consolas" w:eastAsia="Times New Roman" w:hAnsi="Consolas" w:cs="Times New Roman"/>
          <w:color w:val="000000"/>
          <w:sz w:val="21"/>
          <w:szCs w:val="21"/>
        </w:rPr>
        <w:t>=</w:t>
      </w:r>
      <w:r w:rsidRPr="009B441B">
        <w:rPr>
          <w:rFonts w:ascii="Consolas" w:eastAsia="Times New Roman" w:hAnsi="Consolas" w:cs="Times New Roman"/>
          <w:color w:val="0000FF"/>
          <w:sz w:val="21"/>
          <w:szCs w:val="21"/>
        </w:rPr>
        <w:t>"video.mp4"</w:t>
      </w:r>
      <w:r w:rsidRPr="009B441B">
        <w:rPr>
          <w:rFonts w:ascii="Consolas" w:eastAsia="Times New Roman" w:hAnsi="Consolas" w:cs="Times New Roman"/>
          <w:color w:val="000000"/>
          <w:sz w:val="21"/>
          <w:szCs w:val="21"/>
        </w:rPr>
        <w:t xml:space="preserve"> </w:t>
      </w:r>
      <w:r w:rsidRPr="009B441B">
        <w:rPr>
          <w:rFonts w:ascii="Consolas" w:eastAsia="Times New Roman" w:hAnsi="Consolas" w:cs="Times New Roman"/>
          <w:color w:val="FF0000"/>
          <w:sz w:val="21"/>
          <w:szCs w:val="21"/>
        </w:rPr>
        <w:t>type</w:t>
      </w:r>
      <w:r w:rsidRPr="009B441B">
        <w:rPr>
          <w:rFonts w:ascii="Consolas" w:eastAsia="Times New Roman" w:hAnsi="Consolas" w:cs="Times New Roman"/>
          <w:color w:val="000000"/>
          <w:sz w:val="21"/>
          <w:szCs w:val="21"/>
        </w:rPr>
        <w:t>=</w:t>
      </w:r>
      <w:r w:rsidRPr="009B441B">
        <w:rPr>
          <w:rFonts w:ascii="Consolas" w:eastAsia="Times New Roman" w:hAnsi="Consolas" w:cs="Times New Roman"/>
          <w:color w:val="0000FF"/>
          <w:sz w:val="21"/>
          <w:szCs w:val="21"/>
        </w:rPr>
        <w:t>"video/mp4"</w:t>
      </w:r>
      <w:r w:rsidRPr="009B441B">
        <w:rPr>
          <w:rFonts w:ascii="Consolas" w:eastAsia="Times New Roman" w:hAnsi="Consolas" w:cs="Times New Roman"/>
          <w:color w:val="800000"/>
          <w:sz w:val="21"/>
          <w:szCs w:val="21"/>
        </w:rPr>
        <w:t>&gt;</w:t>
      </w:r>
    </w:p>
    <w:p w14:paraId="59CEC653" w14:textId="1515CF21" w:rsidR="009B441B" w:rsidRPr="009B441B" w:rsidRDefault="009B441B" w:rsidP="009B441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9B441B">
        <w:rPr>
          <w:rFonts w:ascii="Consolas" w:eastAsia="Times New Roman" w:hAnsi="Consolas" w:cs="Times New Roman"/>
          <w:color w:val="000000"/>
          <w:sz w:val="21"/>
          <w:szCs w:val="21"/>
        </w:rPr>
        <w:t xml:space="preserve">your </w:t>
      </w:r>
      <w:proofErr w:type="spellStart"/>
      <w:r w:rsidRPr="009B441B">
        <w:rPr>
          <w:rFonts w:ascii="Consolas" w:eastAsia="Times New Roman" w:hAnsi="Consolas" w:cs="Times New Roman"/>
          <w:color w:val="000000"/>
          <w:sz w:val="21"/>
          <w:szCs w:val="21"/>
        </w:rPr>
        <w:t>brower</w:t>
      </w:r>
      <w:proofErr w:type="spellEnd"/>
      <w:r w:rsidRPr="009B441B">
        <w:rPr>
          <w:rFonts w:ascii="Consolas" w:eastAsia="Times New Roman" w:hAnsi="Consolas" w:cs="Times New Roman"/>
          <w:color w:val="000000"/>
          <w:sz w:val="21"/>
          <w:szCs w:val="21"/>
        </w:rPr>
        <w:t xml:space="preserve"> </w:t>
      </w:r>
      <w:proofErr w:type="spellStart"/>
      <w:r w:rsidRPr="009B441B">
        <w:rPr>
          <w:rFonts w:ascii="Consolas" w:eastAsia="Times New Roman" w:hAnsi="Consolas" w:cs="Times New Roman"/>
          <w:color w:val="000000"/>
          <w:sz w:val="21"/>
          <w:szCs w:val="21"/>
        </w:rPr>
        <w:t>doesnot</w:t>
      </w:r>
      <w:proofErr w:type="spellEnd"/>
      <w:r w:rsidRPr="009B441B">
        <w:rPr>
          <w:rFonts w:ascii="Consolas" w:eastAsia="Times New Roman" w:hAnsi="Consolas" w:cs="Times New Roman"/>
          <w:color w:val="000000"/>
          <w:sz w:val="21"/>
          <w:szCs w:val="21"/>
        </w:rPr>
        <w:t xml:space="preserve"> support file</w:t>
      </w:r>
      <w:r w:rsidRPr="009B441B">
        <w:rPr>
          <w:rFonts w:ascii="Consolas" w:eastAsia="Times New Roman" w:hAnsi="Consolas" w:cs="Times New Roman"/>
          <w:color w:val="008000"/>
          <w:sz w:val="21"/>
          <w:szCs w:val="21"/>
        </w:rPr>
        <w:t xml:space="preserve">&lt;!-- if </w:t>
      </w:r>
      <w:proofErr w:type="spellStart"/>
      <w:r w:rsidRPr="009B441B">
        <w:rPr>
          <w:rFonts w:ascii="Consolas" w:eastAsia="Times New Roman" w:hAnsi="Consolas" w:cs="Times New Roman"/>
          <w:color w:val="008000"/>
          <w:sz w:val="21"/>
          <w:szCs w:val="21"/>
        </w:rPr>
        <w:t>brower</w:t>
      </w:r>
      <w:proofErr w:type="spellEnd"/>
      <w:r w:rsidRPr="009B441B">
        <w:rPr>
          <w:rFonts w:ascii="Consolas" w:eastAsia="Times New Roman" w:hAnsi="Consolas" w:cs="Times New Roman"/>
          <w:color w:val="008000"/>
          <w:sz w:val="21"/>
          <w:szCs w:val="21"/>
        </w:rPr>
        <w:t xml:space="preserve"> not support file --&gt;</w:t>
      </w:r>
    </w:p>
    <w:p w14:paraId="1D29B5A2" w14:textId="26238B28" w:rsidR="009B441B" w:rsidRPr="009B441B" w:rsidRDefault="009B441B" w:rsidP="009B441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9B441B">
        <w:rPr>
          <w:rFonts w:ascii="Consolas" w:eastAsia="Times New Roman" w:hAnsi="Consolas" w:cs="Times New Roman"/>
          <w:color w:val="800000"/>
          <w:sz w:val="21"/>
          <w:szCs w:val="21"/>
        </w:rPr>
        <w:t>&lt;/audio&gt;</w:t>
      </w:r>
    </w:p>
    <w:p w14:paraId="6429C837" w14:textId="77777777" w:rsidR="009B441B" w:rsidRPr="009B441B" w:rsidRDefault="009B441B" w:rsidP="009B441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800000"/>
          <w:sz w:val="21"/>
          <w:szCs w:val="21"/>
        </w:rPr>
        <w:t>&lt;/body&gt;</w:t>
      </w:r>
    </w:p>
    <w:p w14:paraId="64A1E7C4" w14:textId="5A702ECE" w:rsidR="00631350" w:rsidRDefault="00631350" w:rsidP="00631350">
      <w:pPr>
        <w:rPr>
          <w:sz w:val="24"/>
          <w:szCs w:val="24"/>
        </w:rPr>
      </w:pPr>
    </w:p>
    <w:p w14:paraId="317622F7" w14:textId="77777777" w:rsidR="009B441B" w:rsidRDefault="009B441B" w:rsidP="009B441B">
      <w:pPr>
        <w:shd w:val="clear" w:color="auto" w:fill="FFFFFF"/>
        <w:spacing w:after="0" w:line="285" w:lineRule="atLeast"/>
        <w:rPr>
          <w:rFonts w:ascii="Consolas" w:eastAsia="Times New Roman" w:hAnsi="Consolas" w:cs="Times New Roman"/>
          <w:color w:val="800000"/>
          <w:sz w:val="21"/>
          <w:szCs w:val="21"/>
        </w:rPr>
      </w:pPr>
    </w:p>
    <w:p w14:paraId="4DE8ADB6" w14:textId="59673FE8" w:rsidR="009B441B" w:rsidRPr="00FF67AD" w:rsidRDefault="009B441B" w:rsidP="00FF67AD">
      <w:pPr>
        <w:pBdr>
          <w:top w:val="single" w:sz="4" w:space="1" w:color="auto"/>
          <w:left w:val="single" w:sz="4" w:space="4" w:color="auto"/>
          <w:bottom w:val="single" w:sz="4" w:space="1" w:color="auto"/>
          <w:right w:val="single" w:sz="4" w:space="4" w:color="auto"/>
        </w:pBdr>
        <w:rPr>
          <w:b/>
          <w:bCs/>
        </w:rPr>
      </w:pPr>
      <w:r w:rsidRPr="00FF67AD">
        <w:rPr>
          <w:b/>
          <w:bCs/>
        </w:rPr>
        <w:t xml:space="preserve">To </w:t>
      </w:r>
      <w:r w:rsidR="00FF67AD" w:rsidRPr="00FF67AD">
        <w:rPr>
          <w:b/>
          <w:bCs/>
        </w:rPr>
        <w:t>autoplay video use autoplay</w:t>
      </w:r>
    </w:p>
    <w:p w14:paraId="2C8D802B" w14:textId="1C283792" w:rsidR="009B441B" w:rsidRPr="009B441B" w:rsidRDefault="009B441B" w:rsidP="00FF67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800000"/>
          <w:sz w:val="21"/>
          <w:szCs w:val="21"/>
        </w:rPr>
        <w:t>&lt;body&gt;</w:t>
      </w:r>
      <w:r w:rsidRPr="009B441B">
        <w:rPr>
          <w:rFonts w:ascii="Consolas" w:eastAsia="Times New Roman" w:hAnsi="Consolas" w:cs="Times New Roman"/>
          <w:color w:val="000000"/>
          <w:sz w:val="21"/>
          <w:szCs w:val="21"/>
        </w:rPr>
        <w:t xml:space="preserve"> </w:t>
      </w:r>
    </w:p>
    <w:p w14:paraId="4B7ABA3A" w14:textId="19516D9F" w:rsidR="009B441B" w:rsidRPr="009B441B" w:rsidRDefault="009B441B" w:rsidP="00FF67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000000"/>
          <w:sz w:val="21"/>
          <w:szCs w:val="21"/>
        </w:rPr>
        <w:t xml:space="preserve">    </w:t>
      </w:r>
      <w:r w:rsidRPr="009B441B">
        <w:rPr>
          <w:rFonts w:ascii="Consolas" w:eastAsia="Times New Roman" w:hAnsi="Consolas" w:cs="Times New Roman"/>
          <w:color w:val="800000"/>
          <w:sz w:val="21"/>
          <w:szCs w:val="21"/>
        </w:rPr>
        <w:t>&lt;audio</w:t>
      </w:r>
      <w:r w:rsidRPr="009B441B">
        <w:rPr>
          <w:rFonts w:ascii="Consolas" w:eastAsia="Times New Roman" w:hAnsi="Consolas" w:cs="Times New Roman"/>
          <w:color w:val="000000"/>
          <w:sz w:val="21"/>
          <w:szCs w:val="21"/>
        </w:rPr>
        <w:t xml:space="preserve"> </w:t>
      </w:r>
      <w:r w:rsidR="009C02E6">
        <w:rPr>
          <w:rFonts w:ascii="Consolas" w:eastAsia="Times New Roman" w:hAnsi="Consolas" w:cs="Times New Roman"/>
          <w:color w:val="000000"/>
          <w:sz w:val="21"/>
          <w:szCs w:val="21"/>
        </w:rPr>
        <w:t xml:space="preserve">height= </w:t>
      </w:r>
      <w:r w:rsidR="00FC3DA7">
        <w:rPr>
          <w:rFonts w:ascii="Consolas" w:eastAsia="Times New Roman" w:hAnsi="Consolas" w:cs="Times New Roman"/>
          <w:color w:val="000000"/>
          <w:sz w:val="21"/>
          <w:szCs w:val="21"/>
        </w:rPr>
        <w:t>“</w:t>
      </w:r>
      <w:r w:rsidR="009C02E6">
        <w:rPr>
          <w:rFonts w:ascii="Consolas" w:eastAsia="Times New Roman" w:hAnsi="Consolas" w:cs="Times New Roman"/>
          <w:color w:val="000000"/>
          <w:sz w:val="21"/>
          <w:szCs w:val="21"/>
        </w:rPr>
        <w:t>100</w:t>
      </w:r>
      <w:r w:rsidR="00FC3DA7">
        <w:rPr>
          <w:rFonts w:ascii="Consolas" w:eastAsia="Times New Roman" w:hAnsi="Consolas" w:cs="Times New Roman"/>
          <w:color w:val="000000"/>
          <w:sz w:val="21"/>
          <w:szCs w:val="21"/>
        </w:rPr>
        <w:t>”</w:t>
      </w:r>
      <w:r w:rsidR="009C02E6">
        <w:rPr>
          <w:rFonts w:ascii="Consolas" w:eastAsia="Times New Roman" w:hAnsi="Consolas" w:cs="Times New Roman"/>
          <w:color w:val="000000"/>
          <w:sz w:val="21"/>
          <w:szCs w:val="21"/>
        </w:rPr>
        <w:t xml:space="preserve"> </w:t>
      </w:r>
      <w:r w:rsidR="00FC3DA7">
        <w:rPr>
          <w:rFonts w:ascii="Consolas" w:eastAsia="Times New Roman" w:hAnsi="Consolas" w:cs="Times New Roman"/>
          <w:color w:val="000000"/>
          <w:sz w:val="21"/>
          <w:szCs w:val="21"/>
        </w:rPr>
        <w:t xml:space="preserve">width=”200” </w:t>
      </w:r>
      <w:r>
        <w:rPr>
          <w:rFonts w:ascii="Consolas" w:eastAsia="Times New Roman" w:hAnsi="Consolas" w:cs="Times New Roman"/>
          <w:color w:val="FF0000"/>
          <w:sz w:val="21"/>
          <w:szCs w:val="21"/>
        </w:rPr>
        <w:t>autoplay</w:t>
      </w:r>
      <w:r w:rsidRPr="009B441B">
        <w:rPr>
          <w:rFonts w:ascii="Consolas" w:eastAsia="Times New Roman" w:hAnsi="Consolas" w:cs="Times New Roman"/>
          <w:color w:val="800000"/>
          <w:sz w:val="21"/>
          <w:szCs w:val="21"/>
        </w:rPr>
        <w:t>&gt;</w:t>
      </w:r>
      <w:r>
        <w:rPr>
          <w:rFonts w:ascii="Consolas" w:eastAsia="Times New Roman" w:hAnsi="Consolas" w:cs="Times New Roman"/>
          <w:color w:val="800000"/>
          <w:sz w:val="21"/>
          <w:szCs w:val="21"/>
        </w:rPr>
        <w:t xml:space="preserve"> </w:t>
      </w:r>
    </w:p>
    <w:p w14:paraId="3E471D49" w14:textId="77777777" w:rsidR="009B441B" w:rsidRPr="009B441B" w:rsidRDefault="009B441B" w:rsidP="00FF67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000000"/>
          <w:sz w:val="21"/>
          <w:szCs w:val="21"/>
        </w:rPr>
        <w:t xml:space="preserve">        </w:t>
      </w:r>
      <w:r w:rsidRPr="009B441B">
        <w:rPr>
          <w:rFonts w:ascii="Consolas" w:eastAsia="Times New Roman" w:hAnsi="Consolas" w:cs="Times New Roman"/>
          <w:color w:val="800000"/>
          <w:sz w:val="21"/>
          <w:szCs w:val="21"/>
        </w:rPr>
        <w:t>&lt;source</w:t>
      </w:r>
      <w:r w:rsidRPr="009B441B">
        <w:rPr>
          <w:rFonts w:ascii="Consolas" w:eastAsia="Times New Roman" w:hAnsi="Consolas" w:cs="Times New Roman"/>
          <w:color w:val="000000"/>
          <w:sz w:val="21"/>
          <w:szCs w:val="21"/>
        </w:rPr>
        <w:t xml:space="preserve"> </w:t>
      </w:r>
      <w:proofErr w:type="spellStart"/>
      <w:r w:rsidRPr="009B441B">
        <w:rPr>
          <w:rFonts w:ascii="Consolas" w:eastAsia="Times New Roman" w:hAnsi="Consolas" w:cs="Times New Roman"/>
          <w:color w:val="FF0000"/>
          <w:sz w:val="21"/>
          <w:szCs w:val="21"/>
        </w:rPr>
        <w:t>src</w:t>
      </w:r>
      <w:proofErr w:type="spellEnd"/>
      <w:r w:rsidRPr="009B441B">
        <w:rPr>
          <w:rFonts w:ascii="Consolas" w:eastAsia="Times New Roman" w:hAnsi="Consolas" w:cs="Times New Roman"/>
          <w:color w:val="000000"/>
          <w:sz w:val="21"/>
          <w:szCs w:val="21"/>
        </w:rPr>
        <w:t>=</w:t>
      </w:r>
      <w:r w:rsidRPr="009B441B">
        <w:rPr>
          <w:rFonts w:ascii="Consolas" w:eastAsia="Times New Roman" w:hAnsi="Consolas" w:cs="Times New Roman"/>
          <w:color w:val="0000FF"/>
          <w:sz w:val="21"/>
          <w:szCs w:val="21"/>
        </w:rPr>
        <w:t>"video.mp4"</w:t>
      </w:r>
      <w:r w:rsidRPr="009B441B">
        <w:rPr>
          <w:rFonts w:ascii="Consolas" w:eastAsia="Times New Roman" w:hAnsi="Consolas" w:cs="Times New Roman"/>
          <w:color w:val="000000"/>
          <w:sz w:val="21"/>
          <w:szCs w:val="21"/>
        </w:rPr>
        <w:t xml:space="preserve"> </w:t>
      </w:r>
      <w:r w:rsidRPr="009B441B">
        <w:rPr>
          <w:rFonts w:ascii="Consolas" w:eastAsia="Times New Roman" w:hAnsi="Consolas" w:cs="Times New Roman"/>
          <w:color w:val="FF0000"/>
          <w:sz w:val="21"/>
          <w:szCs w:val="21"/>
        </w:rPr>
        <w:t>type</w:t>
      </w:r>
      <w:r w:rsidRPr="009B441B">
        <w:rPr>
          <w:rFonts w:ascii="Consolas" w:eastAsia="Times New Roman" w:hAnsi="Consolas" w:cs="Times New Roman"/>
          <w:color w:val="000000"/>
          <w:sz w:val="21"/>
          <w:szCs w:val="21"/>
        </w:rPr>
        <w:t>=</w:t>
      </w:r>
      <w:r w:rsidRPr="009B441B">
        <w:rPr>
          <w:rFonts w:ascii="Consolas" w:eastAsia="Times New Roman" w:hAnsi="Consolas" w:cs="Times New Roman"/>
          <w:color w:val="0000FF"/>
          <w:sz w:val="21"/>
          <w:szCs w:val="21"/>
        </w:rPr>
        <w:t>"video/mp4"</w:t>
      </w:r>
      <w:r w:rsidRPr="009B441B">
        <w:rPr>
          <w:rFonts w:ascii="Consolas" w:eastAsia="Times New Roman" w:hAnsi="Consolas" w:cs="Times New Roman"/>
          <w:color w:val="800000"/>
          <w:sz w:val="21"/>
          <w:szCs w:val="21"/>
        </w:rPr>
        <w:t>&gt;</w:t>
      </w:r>
    </w:p>
    <w:p w14:paraId="493B47AB" w14:textId="77777777" w:rsidR="009B441B" w:rsidRPr="009B441B" w:rsidRDefault="009B441B" w:rsidP="00FF67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000000"/>
          <w:sz w:val="21"/>
          <w:szCs w:val="21"/>
        </w:rPr>
        <w:t xml:space="preserve">        </w:t>
      </w:r>
    </w:p>
    <w:p w14:paraId="02395646" w14:textId="77777777" w:rsidR="009B441B" w:rsidRPr="009B441B" w:rsidRDefault="009B441B" w:rsidP="00FF67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000000"/>
          <w:sz w:val="21"/>
          <w:szCs w:val="21"/>
        </w:rPr>
        <w:t xml:space="preserve">        </w:t>
      </w:r>
    </w:p>
    <w:p w14:paraId="6CAF652A" w14:textId="77777777" w:rsidR="009B441B" w:rsidRPr="009B441B" w:rsidRDefault="009B441B" w:rsidP="00FF67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000000"/>
          <w:sz w:val="21"/>
          <w:szCs w:val="21"/>
        </w:rPr>
        <w:t xml:space="preserve">        your </w:t>
      </w:r>
      <w:proofErr w:type="spellStart"/>
      <w:r w:rsidRPr="009B441B">
        <w:rPr>
          <w:rFonts w:ascii="Consolas" w:eastAsia="Times New Roman" w:hAnsi="Consolas" w:cs="Times New Roman"/>
          <w:color w:val="000000"/>
          <w:sz w:val="21"/>
          <w:szCs w:val="21"/>
        </w:rPr>
        <w:t>brower</w:t>
      </w:r>
      <w:proofErr w:type="spellEnd"/>
      <w:r w:rsidRPr="009B441B">
        <w:rPr>
          <w:rFonts w:ascii="Consolas" w:eastAsia="Times New Roman" w:hAnsi="Consolas" w:cs="Times New Roman"/>
          <w:color w:val="000000"/>
          <w:sz w:val="21"/>
          <w:szCs w:val="21"/>
        </w:rPr>
        <w:t xml:space="preserve"> </w:t>
      </w:r>
      <w:proofErr w:type="spellStart"/>
      <w:r w:rsidRPr="009B441B">
        <w:rPr>
          <w:rFonts w:ascii="Consolas" w:eastAsia="Times New Roman" w:hAnsi="Consolas" w:cs="Times New Roman"/>
          <w:color w:val="000000"/>
          <w:sz w:val="21"/>
          <w:szCs w:val="21"/>
        </w:rPr>
        <w:t>doesnot</w:t>
      </w:r>
      <w:proofErr w:type="spellEnd"/>
      <w:r w:rsidRPr="009B441B">
        <w:rPr>
          <w:rFonts w:ascii="Consolas" w:eastAsia="Times New Roman" w:hAnsi="Consolas" w:cs="Times New Roman"/>
          <w:color w:val="000000"/>
          <w:sz w:val="21"/>
          <w:szCs w:val="21"/>
        </w:rPr>
        <w:t xml:space="preserve"> support file</w:t>
      </w:r>
      <w:r w:rsidRPr="009B441B">
        <w:rPr>
          <w:rFonts w:ascii="Consolas" w:eastAsia="Times New Roman" w:hAnsi="Consolas" w:cs="Times New Roman"/>
          <w:color w:val="008000"/>
          <w:sz w:val="21"/>
          <w:szCs w:val="21"/>
        </w:rPr>
        <w:t xml:space="preserve">&lt;!-- if </w:t>
      </w:r>
      <w:proofErr w:type="spellStart"/>
      <w:r w:rsidRPr="009B441B">
        <w:rPr>
          <w:rFonts w:ascii="Consolas" w:eastAsia="Times New Roman" w:hAnsi="Consolas" w:cs="Times New Roman"/>
          <w:color w:val="008000"/>
          <w:sz w:val="21"/>
          <w:szCs w:val="21"/>
        </w:rPr>
        <w:t>brower</w:t>
      </w:r>
      <w:proofErr w:type="spellEnd"/>
      <w:r w:rsidRPr="009B441B">
        <w:rPr>
          <w:rFonts w:ascii="Consolas" w:eastAsia="Times New Roman" w:hAnsi="Consolas" w:cs="Times New Roman"/>
          <w:color w:val="008000"/>
          <w:sz w:val="21"/>
          <w:szCs w:val="21"/>
        </w:rPr>
        <w:t xml:space="preserve"> not support file --&gt;</w:t>
      </w:r>
    </w:p>
    <w:p w14:paraId="1FC8DCC5" w14:textId="77777777" w:rsidR="009B441B" w:rsidRPr="009B441B" w:rsidRDefault="009B441B" w:rsidP="00FF67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77CA3A52" w14:textId="77777777" w:rsidR="009B441B" w:rsidRPr="009B441B" w:rsidRDefault="009B441B" w:rsidP="00FF67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000000"/>
          <w:sz w:val="21"/>
          <w:szCs w:val="21"/>
        </w:rPr>
        <w:t xml:space="preserve">    </w:t>
      </w:r>
      <w:r w:rsidRPr="009B441B">
        <w:rPr>
          <w:rFonts w:ascii="Consolas" w:eastAsia="Times New Roman" w:hAnsi="Consolas" w:cs="Times New Roman"/>
          <w:color w:val="800000"/>
          <w:sz w:val="21"/>
          <w:szCs w:val="21"/>
        </w:rPr>
        <w:t>&lt;/audio&gt;</w:t>
      </w:r>
    </w:p>
    <w:p w14:paraId="242C43F1" w14:textId="77777777" w:rsidR="009B441B" w:rsidRPr="009B441B" w:rsidRDefault="009B441B" w:rsidP="00FF67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B441B">
        <w:rPr>
          <w:rFonts w:ascii="Consolas" w:eastAsia="Times New Roman" w:hAnsi="Consolas" w:cs="Times New Roman"/>
          <w:color w:val="800000"/>
          <w:sz w:val="21"/>
          <w:szCs w:val="21"/>
        </w:rPr>
        <w:t>&lt;/body&gt;</w:t>
      </w:r>
    </w:p>
    <w:p w14:paraId="1CC080A9" w14:textId="690B81B8" w:rsidR="009B441B" w:rsidRDefault="009B441B" w:rsidP="00631350">
      <w:pPr>
        <w:rPr>
          <w:sz w:val="24"/>
          <w:szCs w:val="24"/>
        </w:rPr>
      </w:pPr>
    </w:p>
    <w:p w14:paraId="434BC440" w14:textId="22BE03AC" w:rsidR="00FF67AD" w:rsidRDefault="00FF67AD" w:rsidP="00631350">
      <w:pPr>
        <w:rPr>
          <w:sz w:val="24"/>
          <w:szCs w:val="24"/>
        </w:rPr>
      </w:pPr>
    </w:p>
    <w:p w14:paraId="47C6E531" w14:textId="7C041184" w:rsidR="00FF67AD" w:rsidRPr="00EB7151" w:rsidRDefault="00913F4C" w:rsidP="009165C6">
      <w:pPr>
        <w:pStyle w:val="Heading1"/>
        <w:jc w:val="center"/>
        <w:rPr>
          <w:b/>
          <w:bCs/>
        </w:rPr>
      </w:pPr>
      <w:bookmarkStart w:id="119" w:name="_Toc114175570"/>
      <w:r w:rsidRPr="00EB7151">
        <w:rPr>
          <w:b/>
          <w:bCs/>
        </w:rPr>
        <w:lastRenderedPageBreak/>
        <w:t>Add PDF in HTML</w:t>
      </w:r>
      <w:bookmarkEnd w:id="119"/>
    </w:p>
    <w:p w14:paraId="311AE5B7" w14:textId="6FEB748B" w:rsidR="00913F4C" w:rsidRDefault="00913F4C" w:rsidP="00913F4C"/>
    <w:p w14:paraId="36E2FB3F" w14:textId="0116860A" w:rsidR="00913F4C" w:rsidRPr="00EB7151" w:rsidRDefault="00913F4C" w:rsidP="00913F4C">
      <w:pPr>
        <w:rPr>
          <w:sz w:val="24"/>
          <w:szCs w:val="24"/>
        </w:rPr>
      </w:pPr>
      <w:r w:rsidRPr="00EB7151">
        <w:rPr>
          <w:sz w:val="24"/>
          <w:szCs w:val="24"/>
        </w:rPr>
        <w:t xml:space="preserve">Three way to add PDF documents </w:t>
      </w:r>
    </w:p>
    <w:p w14:paraId="5820E441" w14:textId="00E17B6B" w:rsidR="00913F4C" w:rsidRDefault="00913F4C" w:rsidP="00913F4C"/>
    <w:p w14:paraId="373E8542" w14:textId="77777777" w:rsidR="004B285D" w:rsidRPr="004B285D" w:rsidRDefault="004B285D"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4B285D">
        <w:rPr>
          <w:rFonts w:ascii="Consolas" w:eastAsia="Times New Roman" w:hAnsi="Consolas" w:cs="Times New Roman"/>
          <w:color w:val="800000"/>
          <w:sz w:val="21"/>
          <w:szCs w:val="21"/>
        </w:rPr>
        <w:t>&lt;body&gt;</w:t>
      </w:r>
      <w:r w:rsidRPr="004B285D">
        <w:rPr>
          <w:rFonts w:ascii="Consolas" w:eastAsia="Times New Roman" w:hAnsi="Consolas" w:cs="Times New Roman"/>
          <w:color w:val="000000"/>
          <w:sz w:val="21"/>
          <w:szCs w:val="21"/>
        </w:rPr>
        <w:t xml:space="preserve"> </w:t>
      </w:r>
    </w:p>
    <w:p w14:paraId="748B1029" w14:textId="77777777" w:rsidR="004B285D" w:rsidRPr="004B285D" w:rsidRDefault="004B285D"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4B285D">
        <w:rPr>
          <w:rFonts w:ascii="Consolas" w:eastAsia="Times New Roman" w:hAnsi="Consolas" w:cs="Times New Roman"/>
          <w:color w:val="000000"/>
          <w:sz w:val="21"/>
          <w:szCs w:val="21"/>
        </w:rPr>
        <w:t xml:space="preserve">    </w:t>
      </w:r>
      <w:r w:rsidRPr="004B285D">
        <w:rPr>
          <w:rFonts w:ascii="Consolas" w:eastAsia="Times New Roman" w:hAnsi="Consolas" w:cs="Times New Roman"/>
          <w:color w:val="800000"/>
          <w:sz w:val="21"/>
          <w:szCs w:val="21"/>
        </w:rPr>
        <w:t>&lt;embed</w:t>
      </w:r>
      <w:r w:rsidRPr="004B285D">
        <w:rPr>
          <w:rFonts w:ascii="Consolas" w:eastAsia="Times New Roman" w:hAnsi="Consolas" w:cs="Times New Roman"/>
          <w:color w:val="000000"/>
          <w:sz w:val="21"/>
          <w:szCs w:val="21"/>
        </w:rPr>
        <w:t xml:space="preserve"> </w:t>
      </w:r>
      <w:proofErr w:type="spellStart"/>
      <w:r w:rsidRPr="004B285D">
        <w:rPr>
          <w:rFonts w:ascii="Consolas" w:eastAsia="Times New Roman" w:hAnsi="Consolas" w:cs="Times New Roman"/>
          <w:color w:val="FF0000"/>
          <w:sz w:val="21"/>
          <w:szCs w:val="21"/>
        </w:rPr>
        <w:t>src</w:t>
      </w:r>
      <w:proofErr w:type="spellEnd"/>
      <w:r w:rsidRPr="004B285D">
        <w:rPr>
          <w:rFonts w:ascii="Consolas" w:eastAsia="Times New Roman" w:hAnsi="Consolas" w:cs="Times New Roman"/>
          <w:color w:val="000000"/>
          <w:sz w:val="21"/>
          <w:szCs w:val="21"/>
        </w:rPr>
        <w:t>=</w:t>
      </w:r>
      <w:r w:rsidRPr="004B285D">
        <w:rPr>
          <w:rFonts w:ascii="Consolas" w:eastAsia="Times New Roman" w:hAnsi="Consolas" w:cs="Times New Roman"/>
          <w:color w:val="0000FF"/>
          <w:sz w:val="21"/>
          <w:szCs w:val="21"/>
        </w:rPr>
        <w:t>"amarth.pdf"</w:t>
      </w:r>
      <w:r w:rsidRPr="004B285D">
        <w:rPr>
          <w:rFonts w:ascii="Consolas" w:eastAsia="Times New Roman" w:hAnsi="Consolas" w:cs="Times New Roman"/>
          <w:color w:val="000000"/>
          <w:sz w:val="21"/>
          <w:szCs w:val="21"/>
        </w:rPr>
        <w:t xml:space="preserve"> </w:t>
      </w:r>
      <w:r w:rsidRPr="004B285D">
        <w:rPr>
          <w:rFonts w:ascii="Consolas" w:eastAsia="Times New Roman" w:hAnsi="Consolas" w:cs="Times New Roman"/>
          <w:color w:val="FF0000"/>
          <w:sz w:val="21"/>
          <w:szCs w:val="21"/>
        </w:rPr>
        <w:t>type</w:t>
      </w:r>
      <w:r w:rsidRPr="004B285D">
        <w:rPr>
          <w:rFonts w:ascii="Consolas" w:eastAsia="Times New Roman" w:hAnsi="Consolas" w:cs="Times New Roman"/>
          <w:color w:val="000000"/>
          <w:sz w:val="21"/>
          <w:szCs w:val="21"/>
        </w:rPr>
        <w:t>=</w:t>
      </w:r>
      <w:r w:rsidRPr="004B285D">
        <w:rPr>
          <w:rFonts w:ascii="Consolas" w:eastAsia="Times New Roman" w:hAnsi="Consolas" w:cs="Times New Roman"/>
          <w:color w:val="0000FF"/>
          <w:sz w:val="21"/>
          <w:szCs w:val="21"/>
        </w:rPr>
        <w:t>"application/pdf"</w:t>
      </w:r>
      <w:r w:rsidRPr="004B285D">
        <w:rPr>
          <w:rFonts w:ascii="Consolas" w:eastAsia="Times New Roman" w:hAnsi="Consolas" w:cs="Times New Roman"/>
          <w:color w:val="000000"/>
          <w:sz w:val="21"/>
          <w:szCs w:val="21"/>
        </w:rPr>
        <w:t xml:space="preserve"> </w:t>
      </w:r>
      <w:r w:rsidRPr="004B285D">
        <w:rPr>
          <w:rFonts w:ascii="Consolas" w:eastAsia="Times New Roman" w:hAnsi="Consolas" w:cs="Times New Roman"/>
          <w:color w:val="FF0000"/>
          <w:sz w:val="21"/>
          <w:szCs w:val="21"/>
        </w:rPr>
        <w:t>width</w:t>
      </w:r>
      <w:r w:rsidRPr="004B285D">
        <w:rPr>
          <w:rFonts w:ascii="Consolas" w:eastAsia="Times New Roman" w:hAnsi="Consolas" w:cs="Times New Roman"/>
          <w:color w:val="000000"/>
          <w:sz w:val="21"/>
          <w:szCs w:val="21"/>
        </w:rPr>
        <w:t>=</w:t>
      </w:r>
      <w:r w:rsidRPr="004B285D">
        <w:rPr>
          <w:rFonts w:ascii="Consolas" w:eastAsia="Times New Roman" w:hAnsi="Consolas" w:cs="Times New Roman"/>
          <w:color w:val="0000FF"/>
          <w:sz w:val="21"/>
          <w:szCs w:val="21"/>
        </w:rPr>
        <w:t>"100"</w:t>
      </w:r>
      <w:r w:rsidRPr="004B285D">
        <w:rPr>
          <w:rFonts w:ascii="Consolas" w:eastAsia="Times New Roman" w:hAnsi="Consolas" w:cs="Times New Roman"/>
          <w:color w:val="000000"/>
          <w:sz w:val="21"/>
          <w:szCs w:val="21"/>
        </w:rPr>
        <w:t xml:space="preserve"> </w:t>
      </w:r>
      <w:r w:rsidRPr="004B285D">
        <w:rPr>
          <w:rFonts w:ascii="Consolas" w:eastAsia="Times New Roman" w:hAnsi="Consolas" w:cs="Times New Roman"/>
          <w:color w:val="FF0000"/>
          <w:sz w:val="21"/>
          <w:szCs w:val="21"/>
        </w:rPr>
        <w:t>height</w:t>
      </w:r>
      <w:r w:rsidRPr="004B285D">
        <w:rPr>
          <w:rFonts w:ascii="Consolas" w:eastAsia="Times New Roman" w:hAnsi="Consolas" w:cs="Times New Roman"/>
          <w:color w:val="000000"/>
          <w:sz w:val="21"/>
          <w:szCs w:val="21"/>
        </w:rPr>
        <w:t>=</w:t>
      </w:r>
      <w:r w:rsidRPr="004B285D">
        <w:rPr>
          <w:rFonts w:ascii="Consolas" w:eastAsia="Times New Roman" w:hAnsi="Consolas" w:cs="Times New Roman"/>
          <w:color w:val="0000FF"/>
          <w:sz w:val="21"/>
          <w:szCs w:val="21"/>
        </w:rPr>
        <w:t>"10"</w:t>
      </w:r>
      <w:r w:rsidRPr="004B285D">
        <w:rPr>
          <w:rFonts w:ascii="Consolas" w:eastAsia="Times New Roman" w:hAnsi="Consolas" w:cs="Times New Roman"/>
          <w:color w:val="800000"/>
          <w:sz w:val="21"/>
          <w:szCs w:val="21"/>
        </w:rPr>
        <w:t>&gt;</w:t>
      </w:r>
    </w:p>
    <w:p w14:paraId="15F7F746" w14:textId="77777777" w:rsidR="004B285D" w:rsidRPr="004B285D" w:rsidRDefault="004B285D"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4B285D">
        <w:rPr>
          <w:rFonts w:ascii="Consolas" w:eastAsia="Times New Roman" w:hAnsi="Consolas" w:cs="Times New Roman"/>
          <w:color w:val="800000"/>
          <w:sz w:val="21"/>
          <w:szCs w:val="21"/>
        </w:rPr>
        <w:t>&lt;/body&gt;</w:t>
      </w:r>
    </w:p>
    <w:p w14:paraId="654862BA" w14:textId="11EC1BC5" w:rsidR="00913F4C" w:rsidRDefault="00913F4C" w:rsidP="00913F4C"/>
    <w:p w14:paraId="089E016F" w14:textId="77777777" w:rsidR="00EB7151" w:rsidRPr="00EB7151" w:rsidRDefault="00EB7151"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B7151">
        <w:rPr>
          <w:rFonts w:ascii="Consolas" w:eastAsia="Times New Roman" w:hAnsi="Consolas" w:cs="Times New Roman"/>
          <w:color w:val="800000"/>
          <w:sz w:val="21"/>
          <w:szCs w:val="21"/>
        </w:rPr>
        <w:t>&lt;body&gt;</w:t>
      </w:r>
      <w:r w:rsidRPr="00EB7151">
        <w:rPr>
          <w:rFonts w:ascii="Consolas" w:eastAsia="Times New Roman" w:hAnsi="Consolas" w:cs="Times New Roman"/>
          <w:color w:val="000000"/>
          <w:sz w:val="21"/>
          <w:szCs w:val="21"/>
        </w:rPr>
        <w:t xml:space="preserve"> </w:t>
      </w:r>
    </w:p>
    <w:p w14:paraId="30A9B31A" w14:textId="77777777" w:rsidR="00EB7151" w:rsidRPr="00EB7151" w:rsidRDefault="00EB7151"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B7151">
        <w:rPr>
          <w:rFonts w:ascii="Consolas" w:eastAsia="Times New Roman" w:hAnsi="Consolas" w:cs="Times New Roman"/>
          <w:color w:val="000000"/>
          <w:sz w:val="21"/>
          <w:szCs w:val="21"/>
        </w:rPr>
        <w:t xml:space="preserve">    </w:t>
      </w:r>
      <w:r w:rsidRPr="00EB7151">
        <w:rPr>
          <w:rFonts w:ascii="Consolas" w:eastAsia="Times New Roman" w:hAnsi="Consolas" w:cs="Times New Roman"/>
          <w:color w:val="800000"/>
          <w:sz w:val="21"/>
          <w:szCs w:val="21"/>
        </w:rPr>
        <w:t>&lt;</w:t>
      </w:r>
      <w:proofErr w:type="spellStart"/>
      <w:r w:rsidRPr="00EB7151">
        <w:rPr>
          <w:rFonts w:ascii="Consolas" w:eastAsia="Times New Roman" w:hAnsi="Consolas" w:cs="Times New Roman"/>
          <w:color w:val="800000"/>
          <w:sz w:val="21"/>
          <w:szCs w:val="21"/>
        </w:rPr>
        <w:t>iframe</w:t>
      </w:r>
      <w:proofErr w:type="spellEnd"/>
      <w:r w:rsidRPr="00EB7151">
        <w:rPr>
          <w:rFonts w:ascii="Consolas" w:eastAsia="Times New Roman" w:hAnsi="Consolas" w:cs="Times New Roman"/>
          <w:color w:val="000000"/>
          <w:sz w:val="21"/>
          <w:szCs w:val="21"/>
        </w:rPr>
        <w:t xml:space="preserve"> </w:t>
      </w:r>
      <w:proofErr w:type="spellStart"/>
      <w:r w:rsidRPr="00EB7151">
        <w:rPr>
          <w:rFonts w:ascii="Consolas" w:eastAsia="Times New Roman" w:hAnsi="Consolas" w:cs="Times New Roman"/>
          <w:color w:val="FF0000"/>
          <w:sz w:val="21"/>
          <w:szCs w:val="21"/>
        </w:rPr>
        <w:t>src</w:t>
      </w:r>
      <w:proofErr w:type="spellEnd"/>
      <w:r w:rsidRPr="00EB7151">
        <w:rPr>
          <w:rFonts w:ascii="Consolas" w:eastAsia="Times New Roman" w:hAnsi="Consolas" w:cs="Times New Roman"/>
          <w:color w:val="000000"/>
          <w:sz w:val="21"/>
          <w:szCs w:val="21"/>
        </w:rPr>
        <w:t>=</w:t>
      </w:r>
      <w:r w:rsidRPr="00EB7151">
        <w:rPr>
          <w:rFonts w:ascii="Consolas" w:eastAsia="Times New Roman" w:hAnsi="Consolas" w:cs="Times New Roman"/>
          <w:color w:val="0000FF"/>
          <w:sz w:val="21"/>
          <w:szCs w:val="21"/>
        </w:rPr>
        <w:t>"amarth.pdf"</w:t>
      </w:r>
      <w:r w:rsidRPr="00EB7151">
        <w:rPr>
          <w:rFonts w:ascii="Consolas" w:eastAsia="Times New Roman" w:hAnsi="Consolas" w:cs="Times New Roman"/>
          <w:color w:val="800000"/>
          <w:sz w:val="21"/>
          <w:szCs w:val="21"/>
        </w:rPr>
        <w:t>&gt;</w:t>
      </w:r>
      <w:r w:rsidRPr="00EB7151">
        <w:rPr>
          <w:rFonts w:ascii="Consolas" w:eastAsia="Times New Roman" w:hAnsi="Consolas" w:cs="Times New Roman"/>
          <w:color w:val="000000"/>
          <w:sz w:val="21"/>
          <w:szCs w:val="21"/>
        </w:rPr>
        <w:t xml:space="preserve"> </w:t>
      </w:r>
      <w:r w:rsidRPr="00EB7151">
        <w:rPr>
          <w:rFonts w:ascii="Consolas" w:eastAsia="Times New Roman" w:hAnsi="Consolas" w:cs="Times New Roman"/>
          <w:color w:val="800000"/>
          <w:sz w:val="21"/>
          <w:szCs w:val="21"/>
        </w:rPr>
        <w:t>&lt;/</w:t>
      </w:r>
      <w:proofErr w:type="spellStart"/>
      <w:r w:rsidRPr="00EB7151">
        <w:rPr>
          <w:rFonts w:ascii="Consolas" w:eastAsia="Times New Roman" w:hAnsi="Consolas" w:cs="Times New Roman"/>
          <w:color w:val="800000"/>
          <w:sz w:val="21"/>
          <w:szCs w:val="21"/>
        </w:rPr>
        <w:t>iframe</w:t>
      </w:r>
      <w:proofErr w:type="spellEnd"/>
      <w:r w:rsidRPr="00EB7151">
        <w:rPr>
          <w:rFonts w:ascii="Consolas" w:eastAsia="Times New Roman" w:hAnsi="Consolas" w:cs="Times New Roman"/>
          <w:color w:val="800000"/>
          <w:sz w:val="21"/>
          <w:szCs w:val="21"/>
        </w:rPr>
        <w:t>&gt;</w:t>
      </w:r>
    </w:p>
    <w:p w14:paraId="7948B3A0" w14:textId="77777777" w:rsidR="00EB7151" w:rsidRPr="00EB7151" w:rsidRDefault="00EB7151"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B7151">
        <w:rPr>
          <w:rFonts w:ascii="Consolas" w:eastAsia="Times New Roman" w:hAnsi="Consolas" w:cs="Times New Roman"/>
          <w:color w:val="800000"/>
          <w:sz w:val="21"/>
          <w:szCs w:val="21"/>
        </w:rPr>
        <w:t>&lt;/body&gt;</w:t>
      </w:r>
    </w:p>
    <w:p w14:paraId="751FF064" w14:textId="77777777" w:rsidR="00EB7151" w:rsidRPr="00EB7151" w:rsidRDefault="00EB7151" w:rsidP="00EB7151">
      <w:pPr>
        <w:shd w:val="clear" w:color="auto" w:fill="FFFFFF"/>
        <w:spacing w:after="0" w:line="285" w:lineRule="atLeast"/>
        <w:rPr>
          <w:rFonts w:ascii="Consolas" w:eastAsia="Times New Roman" w:hAnsi="Consolas" w:cs="Times New Roman"/>
          <w:color w:val="000000"/>
          <w:sz w:val="21"/>
          <w:szCs w:val="21"/>
        </w:rPr>
      </w:pPr>
    </w:p>
    <w:p w14:paraId="6556227D" w14:textId="77777777" w:rsidR="00EB7151" w:rsidRPr="00EB7151" w:rsidRDefault="00EB7151"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B7151">
        <w:rPr>
          <w:rFonts w:ascii="Consolas" w:eastAsia="Times New Roman" w:hAnsi="Consolas" w:cs="Times New Roman"/>
          <w:color w:val="800000"/>
          <w:sz w:val="21"/>
          <w:szCs w:val="21"/>
        </w:rPr>
        <w:t>&lt;body&gt;</w:t>
      </w:r>
    </w:p>
    <w:p w14:paraId="3476007C" w14:textId="77777777" w:rsidR="00EB7151" w:rsidRPr="00EB7151" w:rsidRDefault="00EB7151"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B7151">
        <w:rPr>
          <w:rFonts w:ascii="Consolas" w:eastAsia="Times New Roman" w:hAnsi="Consolas" w:cs="Times New Roman"/>
          <w:color w:val="000000"/>
          <w:sz w:val="21"/>
          <w:szCs w:val="21"/>
        </w:rPr>
        <w:t xml:space="preserve">    </w:t>
      </w:r>
      <w:r w:rsidRPr="00EB7151">
        <w:rPr>
          <w:rFonts w:ascii="Consolas" w:eastAsia="Times New Roman" w:hAnsi="Consolas" w:cs="Times New Roman"/>
          <w:color w:val="800000"/>
          <w:sz w:val="21"/>
          <w:szCs w:val="21"/>
        </w:rPr>
        <w:t>&lt;object</w:t>
      </w:r>
      <w:r w:rsidRPr="00EB7151">
        <w:rPr>
          <w:rFonts w:ascii="Consolas" w:eastAsia="Times New Roman" w:hAnsi="Consolas" w:cs="Times New Roman"/>
          <w:color w:val="000000"/>
          <w:sz w:val="21"/>
          <w:szCs w:val="21"/>
        </w:rPr>
        <w:t xml:space="preserve"> </w:t>
      </w:r>
      <w:r w:rsidRPr="00EB7151">
        <w:rPr>
          <w:rFonts w:ascii="Consolas" w:eastAsia="Times New Roman" w:hAnsi="Consolas" w:cs="Times New Roman"/>
          <w:color w:val="FF0000"/>
          <w:sz w:val="21"/>
          <w:szCs w:val="21"/>
        </w:rPr>
        <w:t>data</w:t>
      </w:r>
      <w:r w:rsidRPr="00EB7151">
        <w:rPr>
          <w:rFonts w:ascii="Consolas" w:eastAsia="Times New Roman" w:hAnsi="Consolas" w:cs="Times New Roman"/>
          <w:color w:val="000000"/>
          <w:sz w:val="21"/>
          <w:szCs w:val="21"/>
        </w:rPr>
        <w:t>=</w:t>
      </w:r>
      <w:r w:rsidRPr="00EB7151">
        <w:rPr>
          <w:rFonts w:ascii="Consolas" w:eastAsia="Times New Roman" w:hAnsi="Consolas" w:cs="Times New Roman"/>
          <w:color w:val="0000FF"/>
          <w:sz w:val="21"/>
          <w:szCs w:val="21"/>
        </w:rPr>
        <w:t>"amarth.pdf"</w:t>
      </w:r>
      <w:r w:rsidRPr="00EB7151">
        <w:rPr>
          <w:rFonts w:ascii="Consolas" w:eastAsia="Times New Roman" w:hAnsi="Consolas" w:cs="Times New Roman"/>
          <w:color w:val="000000"/>
          <w:sz w:val="21"/>
          <w:szCs w:val="21"/>
        </w:rPr>
        <w:t xml:space="preserve"> </w:t>
      </w:r>
      <w:r w:rsidRPr="00EB7151">
        <w:rPr>
          <w:rFonts w:ascii="Consolas" w:eastAsia="Times New Roman" w:hAnsi="Consolas" w:cs="Times New Roman"/>
          <w:color w:val="FF0000"/>
          <w:sz w:val="21"/>
          <w:szCs w:val="21"/>
        </w:rPr>
        <w:t>type</w:t>
      </w:r>
      <w:r w:rsidRPr="00EB7151">
        <w:rPr>
          <w:rFonts w:ascii="Consolas" w:eastAsia="Times New Roman" w:hAnsi="Consolas" w:cs="Times New Roman"/>
          <w:color w:val="000000"/>
          <w:sz w:val="21"/>
          <w:szCs w:val="21"/>
        </w:rPr>
        <w:t>=</w:t>
      </w:r>
      <w:r w:rsidRPr="00EB7151">
        <w:rPr>
          <w:rFonts w:ascii="Consolas" w:eastAsia="Times New Roman" w:hAnsi="Consolas" w:cs="Times New Roman"/>
          <w:color w:val="0000FF"/>
          <w:sz w:val="21"/>
          <w:szCs w:val="21"/>
        </w:rPr>
        <w:t>"application/pdf"</w:t>
      </w:r>
      <w:r w:rsidRPr="00EB7151">
        <w:rPr>
          <w:rFonts w:ascii="Consolas" w:eastAsia="Times New Roman" w:hAnsi="Consolas" w:cs="Times New Roman"/>
          <w:color w:val="800000"/>
          <w:sz w:val="21"/>
          <w:szCs w:val="21"/>
        </w:rPr>
        <w:t>&gt;</w:t>
      </w:r>
      <w:r w:rsidRPr="00EB7151">
        <w:rPr>
          <w:rFonts w:ascii="Consolas" w:eastAsia="Times New Roman" w:hAnsi="Consolas" w:cs="Times New Roman"/>
          <w:color w:val="000000"/>
          <w:sz w:val="21"/>
          <w:szCs w:val="21"/>
        </w:rPr>
        <w:t xml:space="preserve"> </w:t>
      </w:r>
    </w:p>
    <w:p w14:paraId="2DFD5E2E" w14:textId="77777777" w:rsidR="00EB7151" w:rsidRPr="00EB7151" w:rsidRDefault="00EB7151"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6C12C8F9" w14:textId="77777777" w:rsidR="00EB7151" w:rsidRPr="00EB7151" w:rsidRDefault="00EB7151"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B7151">
        <w:rPr>
          <w:rFonts w:ascii="Consolas" w:eastAsia="Times New Roman" w:hAnsi="Consolas" w:cs="Times New Roman"/>
          <w:color w:val="000000"/>
          <w:sz w:val="21"/>
          <w:szCs w:val="21"/>
        </w:rPr>
        <w:t xml:space="preserve">    </w:t>
      </w:r>
      <w:r w:rsidRPr="00EB7151">
        <w:rPr>
          <w:rFonts w:ascii="Consolas" w:eastAsia="Times New Roman" w:hAnsi="Consolas" w:cs="Times New Roman"/>
          <w:color w:val="800000"/>
          <w:sz w:val="21"/>
          <w:szCs w:val="21"/>
        </w:rPr>
        <w:t>&lt;/object&gt;</w:t>
      </w:r>
    </w:p>
    <w:p w14:paraId="27B4F67D" w14:textId="77777777" w:rsidR="00EB7151" w:rsidRPr="00EB7151" w:rsidRDefault="00EB7151" w:rsidP="00EB7151">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EB7151">
        <w:rPr>
          <w:rFonts w:ascii="Consolas" w:eastAsia="Times New Roman" w:hAnsi="Consolas" w:cs="Times New Roman"/>
          <w:color w:val="800000"/>
          <w:sz w:val="21"/>
          <w:szCs w:val="21"/>
        </w:rPr>
        <w:t>&lt;/body&gt;</w:t>
      </w:r>
    </w:p>
    <w:p w14:paraId="29F20F16" w14:textId="3D5D098C" w:rsidR="00D92A22" w:rsidRDefault="00D92A22" w:rsidP="00913F4C"/>
    <w:p w14:paraId="35441F8B" w14:textId="117AEF9D" w:rsidR="00EB7151" w:rsidRDefault="00EB7151" w:rsidP="00913F4C"/>
    <w:p w14:paraId="344724E4" w14:textId="31AB1FE3" w:rsidR="00EB7151" w:rsidRDefault="009C54A0" w:rsidP="009165C6">
      <w:pPr>
        <w:pStyle w:val="Heading1"/>
        <w:jc w:val="center"/>
        <w:rPr>
          <w:b/>
          <w:bCs/>
        </w:rPr>
      </w:pPr>
      <w:bookmarkStart w:id="120" w:name="_Toc114175571"/>
      <w:r w:rsidRPr="00C01114">
        <w:rPr>
          <w:b/>
          <w:bCs/>
        </w:rPr>
        <w:t>Embe</w:t>
      </w:r>
      <w:r w:rsidR="00C01114" w:rsidRPr="00C01114">
        <w:rPr>
          <w:b/>
          <w:bCs/>
        </w:rPr>
        <w:t>d (add) YOUTUBE video</w:t>
      </w:r>
      <w:bookmarkEnd w:id="120"/>
    </w:p>
    <w:p w14:paraId="0CF3195D" w14:textId="6520CCB7" w:rsidR="00C01114" w:rsidRDefault="00C01114" w:rsidP="00C01114"/>
    <w:p w14:paraId="5DB1BFF9" w14:textId="77777777" w:rsidR="0056533B" w:rsidRPr="00B95059" w:rsidRDefault="00C01114" w:rsidP="00C01114">
      <w:pPr>
        <w:rPr>
          <w:sz w:val="24"/>
          <w:szCs w:val="24"/>
        </w:rPr>
      </w:pPr>
      <w:r w:rsidRPr="00B95059">
        <w:rPr>
          <w:sz w:val="24"/>
          <w:szCs w:val="24"/>
        </w:rPr>
        <w:t xml:space="preserve">Go to </w:t>
      </w:r>
      <w:proofErr w:type="spellStart"/>
      <w:r w:rsidRPr="00B95059">
        <w:rPr>
          <w:sz w:val="24"/>
          <w:szCs w:val="24"/>
        </w:rPr>
        <w:t>youtube</w:t>
      </w:r>
      <w:proofErr w:type="spellEnd"/>
      <w:r w:rsidRPr="00B95059">
        <w:rPr>
          <w:sz w:val="24"/>
          <w:szCs w:val="24"/>
        </w:rPr>
        <w:t xml:space="preserve"> and choose a video and click share and embed </w:t>
      </w:r>
      <w:r w:rsidR="0056533B" w:rsidRPr="00B95059">
        <w:rPr>
          <w:sz w:val="24"/>
          <w:szCs w:val="24"/>
        </w:rPr>
        <w:t>– copy link and paste between &lt;body&gt;</w:t>
      </w:r>
    </w:p>
    <w:p w14:paraId="3DD123BC" w14:textId="77777777" w:rsidR="0056533B" w:rsidRDefault="0056533B" w:rsidP="00C01114"/>
    <w:p w14:paraId="72D918AE" w14:textId="61F116B5" w:rsidR="0010091D" w:rsidRDefault="0010091D" w:rsidP="009165C6">
      <w:pPr>
        <w:pStyle w:val="Heading1"/>
        <w:jc w:val="center"/>
        <w:rPr>
          <w:b/>
          <w:bCs/>
        </w:rPr>
      </w:pPr>
      <w:bookmarkStart w:id="121" w:name="_Toc114175572"/>
      <w:r w:rsidRPr="00C01114">
        <w:rPr>
          <w:b/>
          <w:bCs/>
        </w:rPr>
        <w:t>Embed (add)</w:t>
      </w:r>
      <w:r w:rsidR="00B95059">
        <w:rPr>
          <w:b/>
          <w:bCs/>
        </w:rPr>
        <w:t xml:space="preserve"> google map</w:t>
      </w:r>
      <w:bookmarkEnd w:id="121"/>
    </w:p>
    <w:p w14:paraId="74FD81DD" w14:textId="77777777" w:rsidR="00B95059" w:rsidRPr="00B95059" w:rsidRDefault="00B95059" w:rsidP="00B95059"/>
    <w:p w14:paraId="13A1D2EC" w14:textId="3DEF590C" w:rsidR="00B95059" w:rsidRDefault="00B95059" w:rsidP="00B95059">
      <w:pPr>
        <w:rPr>
          <w:sz w:val="24"/>
          <w:szCs w:val="24"/>
        </w:rPr>
      </w:pPr>
      <w:r w:rsidRPr="00B95059">
        <w:rPr>
          <w:sz w:val="24"/>
          <w:szCs w:val="24"/>
        </w:rPr>
        <w:t xml:space="preserve">Go to google map and search a location you want to add  and click share and embed – copy link and paste between &lt;body&gt; </w:t>
      </w:r>
    </w:p>
    <w:p w14:paraId="32859F8C" w14:textId="7A80C564" w:rsidR="00A13CC3" w:rsidRDefault="00A13CC3" w:rsidP="00B95059">
      <w:pPr>
        <w:rPr>
          <w:sz w:val="24"/>
          <w:szCs w:val="24"/>
        </w:rPr>
      </w:pPr>
    </w:p>
    <w:p w14:paraId="39219912" w14:textId="77777777" w:rsidR="008625FE" w:rsidRDefault="008625FE" w:rsidP="00B95059">
      <w:pPr>
        <w:rPr>
          <w:sz w:val="24"/>
          <w:szCs w:val="24"/>
        </w:rPr>
      </w:pPr>
    </w:p>
    <w:p w14:paraId="4196914E" w14:textId="4851275D" w:rsidR="00A13CC3" w:rsidRDefault="00A13CC3" w:rsidP="00B95059">
      <w:pPr>
        <w:rPr>
          <w:sz w:val="24"/>
          <w:szCs w:val="24"/>
        </w:rPr>
      </w:pPr>
    </w:p>
    <w:p w14:paraId="07B17C00" w14:textId="77777777" w:rsidR="00C936E1" w:rsidRPr="00C936E1" w:rsidRDefault="00C936E1" w:rsidP="009165C6">
      <w:pPr>
        <w:pStyle w:val="Heading1"/>
        <w:jc w:val="center"/>
        <w:rPr>
          <w:b/>
          <w:bCs/>
        </w:rPr>
      </w:pPr>
      <w:bookmarkStart w:id="122" w:name="_Toc114175573"/>
      <w:r w:rsidRPr="00C936E1">
        <w:rPr>
          <w:b/>
          <w:bCs/>
        </w:rPr>
        <w:lastRenderedPageBreak/>
        <w:t>HTML Entities</w:t>
      </w:r>
      <w:bookmarkEnd w:id="122"/>
    </w:p>
    <w:p w14:paraId="3EEEC432" w14:textId="77777777" w:rsidR="00C936E1" w:rsidRDefault="00C936E1" w:rsidP="00C936E1">
      <w:pPr>
        <w:shd w:val="clear" w:color="auto" w:fill="FFFFFF"/>
        <w:spacing w:before="288" w:after="288"/>
        <w:rPr>
          <w:rFonts w:ascii="Verdana" w:hAnsi="Verdana"/>
          <w:color w:val="000000"/>
          <w:sz w:val="23"/>
          <w:szCs w:val="23"/>
        </w:rPr>
      </w:pPr>
      <w:r>
        <w:rPr>
          <w:rFonts w:ascii="Verdana" w:hAnsi="Verdana"/>
          <w:color w:val="000000"/>
          <w:sz w:val="23"/>
          <w:szCs w:val="23"/>
        </w:rPr>
        <w:t>Some characters are reserved in HTML.</w:t>
      </w:r>
    </w:p>
    <w:p w14:paraId="1843C5C8" w14:textId="77777777" w:rsidR="00181B75" w:rsidRPr="00181B75" w:rsidRDefault="00181B75" w:rsidP="00181B75">
      <w:pPr>
        <w:shd w:val="clear" w:color="auto" w:fill="FFFFFF"/>
        <w:spacing w:before="288" w:after="288" w:line="240" w:lineRule="auto"/>
        <w:rPr>
          <w:rFonts w:ascii="Verdana" w:eastAsia="Times New Roman" w:hAnsi="Verdana" w:cs="Times New Roman"/>
          <w:color w:val="000000"/>
          <w:sz w:val="23"/>
          <w:szCs w:val="23"/>
        </w:rPr>
      </w:pPr>
      <w:r w:rsidRPr="00181B75">
        <w:rPr>
          <w:rFonts w:ascii="Verdana" w:eastAsia="Times New Roman" w:hAnsi="Verdana" w:cs="Times New Roman"/>
          <w:color w:val="000000"/>
          <w:sz w:val="23"/>
          <w:szCs w:val="23"/>
        </w:rPr>
        <w:t>Character entities are used to display reserved characters in HTML.</w:t>
      </w:r>
    </w:p>
    <w:p w14:paraId="7B073F27" w14:textId="77777777" w:rsidR="00181B75" w:rsidRPr="00181B75" w:rsidRDefault="00181B75" w:rsidP="00181B75">
      <w:pPr>
        <w:shd w:val="clear" w:color="auto" w:fill="FFFFFF"/>
        <w:spacing w:before="288" w:after="288" w:line="240" w:lineRule="auto"/>
        <w:rPr>
          <w:rFonts w:ascii="Verdana" w:eastAsia="Times New Roman" w:hAnsi="Verdana" w:cs="Times New Roman"/>
          <w:color w:val="000000"/>
          <w:sz w:val="23"/>
          <w:szCs w:val="23"/>
        </w:rPr>
      </w:pPr>
      <w:r w:rsidRPr="00181B75">
        <w:rPr>
          <w:rFonts w:ascii="Verdana" w:eastAsia="Times New Roman" w:hAnsi="Verdana" w:cs="Times New Roman"/>
          <w:color w:val="000000"/>
          <w:sz w:val="23"/>
          <w:szCs w:val="23"/>
        </w:rPr>
        <w:t>A character entity looks like this:</w:t>
      </w:r>
    </w:p>
    <w:p w14:paraId="600EAF88" w14:textId="77777777" w:rsidR="00181B75" w:rsidRPr="00181B75" w:rsidRDefault="00181B75" w:rsidP="00181B75">
      <w:pPr>
        <w:shd w:val="clear" w:color="auto" w:fill="FFFFFF"/>
        <w:spacing w:after="0" w:line="240" w:lineRule="auto"/>
        <w:rPr>
          <w:rFonts w:ascii="Consolas" w:eastAsia="Times New Roman" w:hAnsi="Consolas" w:cs="Times New Roman"/>
          <w:color w:val="000000"/>
          <w:sz w:val="23"/>
          <w:szCs w:val="23"/>
        </w:rPr>
      </w:pPr>
      <w:r w:rsidRPr="00181B75">
        <w:rPr>
          <w:rFonts w:ascii="Consolas" w:eastAsia="Times New Roman" w:hAnsi="Consolas" w:cs="Times New Roman"/>
          <w:color w:val="000000"/>
          <w:sz w:val="23"/>
          <w:szCs w:val="23"/>
        </w:rPr>
        <w:t>&amp;</w:t>
      </w:r>
      <w:proofErr w:type="spellStart"/>
      <w:r w:rsidRPr="00181B75">
        <w:rPr>
          <w:rFonts w:ascii="Consolas" w:eastAsia="Times New Roman" w:hAnsi="Consolas" w:cs="Times New Roman"/>
          <w:i/>
          <w:iCs/>
          <w:color w:val="000000"/>
          <w:sz w:val="23"/>
          <w:szCs w:val="23"/>
        </w:rPr>
        <w:t>entity_name</w:t>
      </w:r>
      <w:proofErr w:type="spellEnd"/>
      <w:r w:rsidRPr="00181B75">
        <w:rPr>
          <w:rFonts w:ascii="Consolas" w:eastAsia="Times New Roman" w:hAnsi="Consolas" w:cs="Times New Roman"/>
          <w:color w:val="000000"/>
          <w:sz w:val="23"/>
          <w:szCs w:val="23"/>
        </w:rPr>
        <w:t>;</w:t>
      </w:r>
    </w:p>
    <w:p w14:paraId="2E70D1B2" w14:textId="77777777" w:rsidR="00181B75" w:rsidRPr="00181B75" w:rsidRDefault="00181B75" w:rsidP="00181B75">
      <w:pPr>
        <w:shd w:val="clear" w:color="auto" w:fill="FFFFFF"/>
        <w:spacing w:before="240" w:after="240" w:line="240" w:lineRule="auto"/>
        <w:rPr>
          <w:rFonts w:ascii="Consolas" w:eastAsia="Times New Roman" w:hAnsi="Consolas" w:cs="Times New Roman"/>
          <w:color w:val="000000"/>
          <w:sz w:val="23"/>
          <w:szCs w:val="23"/>
        </w:rPr>
      </w:pPr>
      <w:r w:rsidRPr="00181B75">
        <w:rPr>
          <w:rFonts w:ascii="Consolas" w:eastAsia="Times New Roman" w:hAnsi="Consolas" w:cs="Times New Roman"/>
          <w:color w:val="000000"/>
          <w:sz w:val="23"/>
          <w:szCs w:val="23"/>
        </w:rPr>
        <w:t>OR</w:t>
      </w:r>
    </w:p>
    <w:p w14:paraId="01530650" w14:textId="58FA183C" w:rsidR="00181B75" w:rsidRPr="008625FE" w:rsidRDefault="00181B75" w:rsidP="008625FE">
      <w:pPr>
        <w:shd w:val="clear" w:color="auto" w:fill="FFFFFF"/>
        <w:spacing w:line="240" w:lineRule="auto"/>
        <w:rPr>
          <w:rFonts w:ascii="Consolas" w:eastAsia="Times New Roman" w:hAnsi="Consolas" w:cs="Times New Roman"/>
          <w:color w:val="000000"/>
          <w:sz w:val="23"/>
          <w:szCs w:val="23"/>
        </w:rPr>
      </w:pPr>
      <w:r w:rsidRPr="00181B75">
        <w:rPr>
          <w:rFonts w:ascii="Consolas" w:eastAsia="Times New Roman" w:hAnsi="Consolas" w:cs="Times New Roman"/>
          <w:color w:val="000000"/>
          <w:sz w:val="23"/>
          <w:szCs w:val="23"/>
        </w:rPr>
        <w:t>&amp;#</w:t>
      </w:r>
      <w:proofErr w:type="spellStart"/>
      <w:r w:rsidRPr="00181B75">
        <w:rPr>
          <w:rFonts w:ascii="Consolas" w:eastAsia="Times New Roman" w:hAnsi="Consolas" w:cs="Times New Roman"/>
          <w:i/>
          <w:iCs/>
          <w:color w:val="000000"/>
          <w:sz w:val="23"/>
          <w:szCs w:val="23"/>
        </w:rPr>
        <w:t>entity_number</w:t>
      </w:r>
      <w:r w:rsidRPr="00181B75">
        <w:rPr>
          <w:rFonts w:ascii="Consolas" w:eastAsia="Times New Roman" w:hAnsi="Consolas" w:cs="Times New Roman"/>
          <w:color w:val="000000"/>
          <w:sz w:val="23"/>
          <w:szCs w:val="23"/>
        </w:rPr>
        <w:t>;</w:t>
      </w:r>
      <w:r w:rsidRPr="00181B75">
        <w:rPr>
          <w:rFonts w:ascii="Verdana" w:eastAsia="Times New Roman" w:hAnsi="Verdana" w:cs="Times New Roman"/>
          <w:color w:val="000000"/>
          <w:sz w:val="23"/>
          <w:szCs w:val="23"/>
        </w:rPr>
        <w:t>To</w:t>
      </w:r>
      <w:proofErr w:type="spellEnd"/>
      <w:r w:rsidRPr="00181B75">
        <w:rPr>
          <w:rFonts w:ascii="Verdana" w:eastAsia="Times New Roman" w:hAnsi="Verdana" w:cs="Times New Roman"/>
          <w:color w:val="000000"/>
          <w:sz w:val="23"/>
          <w:szCs w:val="23"/>
        </w:rPr>
        <w:t xml:space="preserve"> display a less than sign (&lt;) we must write: </w:t>
      </w:r>
      <w:r w:rsidRPr="00181B75">
        <w:rPr>
          <w:rFonts w:ascii="Verdana" w:eastAsia="Times New Roman" w:hAnsi="Verdana" w:cs="Times New Roman"/>
          <w:b/>
          <w:bCs/>
          <w:color w:val="000000"/>
          <w:sz w:val="23"/>
          <w:szCs w:val="23"/>
        </w:rPr>
        <w:t>&amp;</w:t>
      </w:r>
      <w:proofErr w:type="spellStart"/>
      <w:r w:rsidRPr="00181B75">
        <w:rPr>
          <w:rFonts w:ascii="Verdana" w:eastAsia="Times New Roman" w:hAnsi="Verdana" w:cs="Times New Roman"/>
          <w:b/>
          <w:bCs/>
          <w:color w:val="000000"/>
          <w:sz w:val="23"/>
          <w:szCs w:val="23"/>
        </w:rPr>
        <w:t>lt</w:t>
      </w:r>
      <w:proofErr w:type="spellEnd"/>
      <w:r w:rsidRPr="00181B75">
        <w:rPr>
          <w:rFonts w:ascii="Verdana" w:eastAsia="Times New Roman" w:hAnsi="Verdana" w:cs="Times New Roman"/>
          <w:b/>
          <w:bCs/>
          <w:color w:val="000000"/>
          <w:sz w:val="23"/>
          <w:szCs w:val="23"/>
        </w:rPr>
        <w:t>;</w:t>
      </w:r>
      <w:r w:rsidRPr="00181B75">
        <w:rPr>
          <w:rFonts w:ascii="Verdana" w:eastAsia="Times New Roman" w:hAnsi="Verdana" w:cs="Times New Roman"/>
          <w:color w:val="000000"/>
          <w:sz w:val="23"/>
          <w:szCs w:val="23"/>
        </w:rPr>
        <w:t> or </w:t>
      </w:r>
      <w:r w:rsidRPr="00181B75">
        <w:rPr>
          <w:rFonts w:ascii="Verdana" w:eastAsia="Times New Roman" w:hAnsi="Verdana" w:cs="Times New Roman"/>
          <w:b/>
          <w:bCs/>
          <w:color w:val="000000"/>
          <w:sz w:val="23"/>
          <w:szCs w:val="23"/>
        </w:rPr>
        <w:t>&amp;#60;</w:t>
      </w:r>
    </w:p>
    <w:p w14:paraId="6BA730E6" w14:textId="165F4B63" w:rsidR="000A1B2B" w:rsidRPr="0025146D" w:rsidRDefault="0025146D"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b/>
          <w:bCs/>
          <w:color w:val="000000"/>
          <w:sz w:val="23"/>
          <w:szCs w:val="23"/>
        </w:rPr>
      </w:pPr>
      <w:r>
        <w:rPr>
          <w:rFonts w:ascii="Verdana" w:eastAsia="Times New Roman" w:hAnsi="Verdana" w:cs="Times New Roman"/>
          <w:b/>
          <w:bCs/>
          <w:color w:val="000000"/>
          <w:sz w:val="23"/>
          <w:szCs w:val="23"/>
        </w:rPr>
        <w:t xml:space="preserve">                         </w:t>
      </w:r>
      <w:r w:rsidR="000A1B2B" w:rsidRPr="0025146D">
        <w:rPr>
          <w:rFonts w:ascii="Verdana" w:eastAsia="Times New Roman" w:hAnsi="Verdana" w:cs="Times New Roman"/>
          <w:b/>
          <w:bCs/>
          <w:color w:val="000000"/>
          <w:sz w:val="23"/>
          <w:szCs w:val="23"/>
        </w:rPr>
        <w:t>Some Useful HTML Character Entities</w:t>
      </w:r>
    </w:p>
    <w:p w14:paraId="080BDDCC" w14:textId="65DA61DB"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Result</w:t>
      </w:r>
      <w:r w:rsidRPr="004B428F">
        <w:rPr>
          <w:rFonts w:ascii="Verdana" w:eastAsia="Times New Roman" w:hAnsi="Verdana" w:cs="Times New Roman"/>
          <w:color w:val="000000"/>
          <w:sz w:val="23"/>
          <w:szCs w:val="23"/>
        </w:rPr>
        <w:tab/>
      </w:r>
      <w:r w:rsidR="0025146D">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Description</w:t>
      </w:r>
      <w:r w:rsidRPr="004B428F">
        <w:rPr>
          <w:rFonts w:ascii="Verdana" w:eastAsia="Times New Roman" w:hAnsi="Verdana" w:cs="Times New Roman"/>
          <w:color w:val="000000"/>
          <w:sz w:val="23"/>
          <w:szCs w:val="23"/>
        </w:rPr>
        <w:tab/>
      </w:r>
      <w:r w:rsidR="00466DB7" w:rsidRPr="004B428F">
        <w:rPr>
          <w:rFonts w:ascii="Verdana" w:eastAsia="Times New Roman" w:hAnsi="Verdana" w:cs="Times New Roman"/>
          <w:color w:val="000000"/>
          <w:sz w:val="23"/>
          <w:szCs w:val="23"/>
        </w:rPr>
        <w:t xml:space="preserve">        </w:t>
      </w:r>
      <w:r w:rsidR="0025146D">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Entity Name</w:t>
      </w:r>
      <w:r w:rsidRPr="004B428F">
        <w:rPr>
          <w:rFonts w:ascii="Verdana" w:eastAsia="Times New Roman" w:hAnsi="Verdana" w:cs="Times New Roman"/>
          <w:color w:val="000000"/>
          <w:sz w:val="23"/>
          <w:szCs w:val="23"/>
        </w:rPr>
        <w:tab/>
        <w:t xml:space="preserve">                   Entity Number</w:t>
      </w:r>
      <w:r w:rsidRPr="004B428F">
        <w:rPr>
          <w:rFonts w:ascii="Verdana" w:eastAsia="Times New Roman" w:hAnsi="Verdana" w:cs="Times New Roman"/>
          <w:color w:val="000000"/>
          <w:sz w:val="23"/>
          <w:szCs w:val="23"/>
        </w:rPr>
        <w:tab/>
      </w:r>
    </w:p>
    <w:p w14:paraId="4A488080" w14:textId="51C08CDF"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 xml:space="preserve">           non-breaking space</w:t>
      </w:r>
      <w:r w:rsidRPr="004B428F">
        <w:rPr>
          <w:rFonts w:ascii="Verdana" w:eastAsia="Times New Roman" w:hAnsi="Verdana" w:cs="Times New Roman"/>
          <w:color w:val="000000"/>
          <w:sz w:val="23"/>
          <w:szCs w:val="23"/>
        </w:rPr>
        <w:tab/>
        <w:t xml:space="preserve">       </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w:t>
      </w:r>
      <w:proofErr w:type="spellStart"/>
      <w:r w:rsidRPr="004B428F">
        <w:rPr>
          <w:rFonts w:ascii="Verdana" w:eastAsia="Times New Roman" w:hAnsi="Verdana" w:cs="Times New Roman"/>
          <w:color w:val="000000"/>
          <w:sz w:val="23"/>
          <w:szCs w:val="23"/>
        </w:rPr>
        <w:t>nbsp</w:t>
      </w:r>
      <w:proofErr w:type="spellEnd"/>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 xml:space="preserve">                           </w:t>
      </w:r>
      <w:r w:rsidR="00FD0B56">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&amp;#160;</w:t>
      </w:r>
      <w:r w:rsidRPr="004B428F">
        <w:rPr>
          <w:rFonts w:ascii="Verdana" w:eastAsia="Times New Roman" w:hAnsi="Verdana" w:cs="Times New Roman"/>
          <w:color w:val="000000"/>
          <w:sz w:val="23"/>
          <w:szCs w:val="23"/>
        </w:rPr>
        <w:tab/>
      </w:r>
    </w:p>
    <w:p w14:paraId="5A767A7A" w14:textId="6C6B18B8"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&lt;</w:t>
      </w:r>
      <w:r w:rsidRPr="004B428F">
        <w:rPr>
          <w:rFonts w:ascii="Verdana" w:eastAsia="Times New Roman" w:hAnsi="Verdana" w:cs="Times New Roman"/>
          <w:color w:val="000000"/>
          <w:sz w:val="23"/>
          <w:szCs w:val="23"/>
        </w:rPr>
        <w:tab/>
        <w:t>less than</w:t>
      </w:r>
      <w:r w:rsidR="00466DB7"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b/>
        <w:t xml:space="preserve"> </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w:t>
      </w:r>
      <w:proofErr w:type="spellStart"/>
      <w:r w:rsidRPr="004B428F">
        <w:rPr>
          <w:rFonts w:ascii="Verdana" w:eastAsia="Times New Roman" w:hAnsi="Verdana" w:cs="Times New Roman"/>
          <w:color w:val="000000"/>
          <w:sz w:val="23"/>
          <w:szCs w:val="23"/>
        </w:rPr>
        <w:t>lt</w:t>
      </w:r>
      <w:proofErr w:type="spellEnd"/>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 xml:space="preserve">            </w:t>
      </w:r>
      <w:r w:rsidR="00466DB7"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&amp;#60;</w:t>
      </w:r>
      <w:r w:rsidRPr="004B428F">
        <w:rPr>
          <w:rFonts w:ascii="Verdana" w:eastAsia="Times New Roman" w:hAnsi="Verdana" w:cs="Times New Roman"/>
          <w:color w:val="000000"/>
          <w:sz w:val="23"/>
          <w:szCs w:val="23"/>
        </w:rPr>
        <w:tab/>
      </w:r>
    </w:p>
    <w:p w14:paraId="0E457B35" w14:textId="3969B668"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&gt;</w:t>
      </w:r>
      <w:r w:rsidRPr="004B428F">
        <w:rPr>
          <w:rFonts w:ascii="Verdana" w:eastAsia="Times New Roman" w:hAnsi="Verdana" w:cs="Times New Roman"/>
          <w:color w:val="000000"/>
          <w:sz w:val="23"/>
          <w:szCs w:val="23"/>
        </w:rPr>
        <w:tab/>
        <w:t>greater than</w:t>
      </w:r>
      <w:r w:rsidRPr="004B428F">
        <w:rPr>
          <w:rFonts w:ascii="Verdana" w:eastAsia="Times New Roman" w:hAnsi="Verdana" w:cs="Times New Roman"/>
          <w:color w:val="000000"/>
          <w:sz w:val="23"/>
          <w:szCs w:val="23"/>
        </w:rPr>
        <w:tab/>
      </w:r>
      <w:r w:rsidR="00466DB7" w:rsidRPr="004B428F">
        <w:rPr>
          <w:rFonts w:ascii="Verdana" w:eastAsia="Times New Roman" w:hAnsi="Verdana" w:cs="Times New Roman"/>
          <w:color w:val="000000"/>
          <w:sz w:val="23"/>
          <w:szCs w:val="23"/>
        </w:rPr>
        <w:t xml:space="preserve">                  </w:t>
      </w:r>
      <w:r w:rsidR="004B428F" w:rsidRPr="004B428F">
        <w:rPr>
          <w:rFonts w:ascii="Verdana" w:eastAsia="Times New Roman" w:hAnsi="Verdana" w:cs="Times New Roman"/>
          <w:color w:val="000000"/>
          <w:sz w:val="23"/>
          <w:szCs w:val="23"/>
        </w:rPr>
        <w:t xml:space="preserve"> </w:t>
      </w:r>
      <w:r w:rsidR="00466DB7"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w:t>
      </w:r>
      <w:proofErr w:type="spellStart"/>
      <w:r w:rsidRPr="004B428F">
        <w:rPr>
          <w:rFonts w:ascii="Verdana" w:eastAsia="Times New Roman" w:hAnsi="Verdana" w:cs="Times New Roman"/>
          <w:color w:val="000000"/>
          <w:sz w:val="23"/>
          <w:szCs w:val="23"/>
        </w:rPr>
        <w:t>gt</w:t>
      </w:r>
      <w:proofErr w:type="spellEnd"/>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 xml:space="preserve">                    </w:t>
      </w:r>
      <w:r w:rsidR="00466DB7"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&amp;#62;</w:t>
      </w:r>
      <w:r w:rsidRPr="004B428F">
        <w:rPr>
          <w:rFonts w:ascii="Verdana" w:eastAsia="Times New Roman" w:hAnsi="Verdana" w:cs="Times New Roman"/>
          <w:color w:val="000000"/>
          <w:sz w:val="23"/>
          <w:szCs w:val="23"/>
        </w:rPr>
        <w:tab/>
      </w:r>
    </w:p>
    <w:p w14:paraId="1A944E6A" w14:textId="72012EA2"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&amp;</w:t>
      </w:r>
      <w:r w:rsidRPr="004B428F">
        <w:rPr>
          <w:rFonts w:ascii="Verdana" w:eastAsia="Times New Roman" w:hAnsi="Verdana" w:cs="Times New Roman"/>
          <w:color w:val="000000"/>
          <w:sz w:val="23"/>
          <w:szCs w:val="23"/>
        </w:rPr>
        <w:tab/>
        <w:t>ampersand</w:t>
      </w:r>
      <w:r w:rsidRPr="004B428F">
        <w:rPr>
          <w:rFonts w:ascii="Verdana" w:eastAsia="Times New Roman" w:hAnsi="Verdana" w:cs="Times New Roman"/>
          <w:color w:val="000000"/>
          <w:sz w:val="23"/>
          <w:szCs w:val="23"/>
        </w:rPr>
        <w:tab/>
        <w:t xml:space="preserve"> </w:t>
      </w:r>
      <w:r w:rsidR="00466DB7"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 xml:space="preserve"> </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&amp;amp;</w:t>
      </w:r>
      <w:r w:rsidRPr="004B428F">
        <w:rPr>
          <w:rFonts w:ascii="Verdana" w:eastAsia="Times New Roman" w:hAnsi="Verdana" w:cs="Times New Roman"/>
          <w:color w:val="000000"/>
          <w:sz w:val="23"/>
          <w:szCs w:val="23"/>
        </w:rPr>
        <w:tab/>
      </w:r>
      <w:r w:rsidR="00466DB7"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&amp;#38;</w:t>
      </w:r>
      <w:r w:rsidRPr="004B428F">
        <w:rPr>
          <w:rFonts w:ascii="Verdana" w:eastAsia="Times New Roman" w:hAnsi="Verdana" w:cs="Times New Roman"/>
          <w:color w:val="000000"/>
          <w:sz w:val="23"/>
          <w:szCs w:val="23"/>
        </w:rPr>
        <w:tab/>
      </w:r>
    </w:p>
    <w:p w14:paraId="4690E7CA" w14:textId="1DEA3403"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double quotation mark</w:t>
      </w:r>
      <w:r w:rsidRPr="004B428F">
        <w:rPr>
          <w:rFonts w:ascii="Verdana" w:eastAsia="Times New Roman" w:hAnsi="Verdana" w:cs="Times New Roman"/>
          <w:color w:val="000000"/>
          <w:sz w:val="23"/>
          <w:szCs w:val="23"/>
        </w:rPr>
        <w:tab/>
      </w:r>
      <w:r w:rsidR="00466DB7"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w:t>
      </w:r>
      <w:proofErr w:type="spellStart"/>
      <w:r w:rsidRPr="004B428F">
        <w:rPr>
          <w:rFonts w:ascii="Verdana" w:eastAsia="Times New Roman" w:hAnsi="Verdana" w:cs="Times New Roman"/>
          <w:color w:val="000000"/>
          <w:sz w:val="23"/>
          <w:szCs w:val="23"/>
        </w:rPr>
        <w:t>quot</w:t>
      </w:r>
      <w:proofErr w:type="spellEnd"/>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&amp;#34;</w:t>
      </w:r>
      <w:r w:rsidRPr="004B428F">
        <w:rPr>
          <w:rFonts w:ascii="Verdana" w:eastAsia="Times New Roman" w:hAnsi="Verdana" w:cs="Times New Roman"/>
          <w:color w:val="000000"/>
          <w:sz w:val="23"/>
          <w:szCs w:val="23"/>
        </w:rPr>
        <w:tab/>
      </w:r>
    </w:p>
    <w:p w14:paraId="4018FB76" w14:textId="17832405"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single quotation mark (apostrophe)</w:t>
      </w:r>
      <w:r w:rsidRPr="004B428F">
        <w:rPr>
          <w:rFonts w:ascii="Verdana" w:eastAsia="Times New Roman" w:hAnsi="Verdana" w:cs="Times New Roman"/>
          <w:color w:val="000000"/>
          <w:sz w:val="23"/>
          <w:szCs w:val="23"/>
        </w:rPr>
        <w:tab/>
        <w:t>&amp;apos;</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&amp;#39;</w:t>
      </w:r>
      <w:r w:rsidRPr="004B428F">
        <w:rPr>
          <w:rFonts w:ascii="Verdana" w:eastAsia="Times New Roman" w:hAnsi="Verdana" w:cs="Times New Roman"/>
          <w:color w:val="000000"/>
          <w:sz w:val="23"/>
          <w:szCs w:val="23"/>
        </w:rPr>
        <w:tab/>
      </w:r>
    </w:p>
    <w:p w14:paraId="1973B7DC" w14:textId="4F699845"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cent</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&amp;cent;</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&amp;#162;</w:t>
      </w:r>
      <w:r w:rsidRPr="004B428F">
        <w:rPr>
          <w:rFonts w:ascii="Verdana" w:eastAsia="Times New Roman" w:hAnsi="Verdana" w:cs="Times New Roman"/>
          <w:color w:val="000000"/>
          <w:sz w:val="23"/>
          <w:szCs w:val="23"/>
        </w:rPr>
        <w:tab/>
      </w:r>
    </w:p>
    <w:p w14:paraId="07612C2C" w14:textId="25C25F15"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pound</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&amp;pound;</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&amp;#163;</w:t>
      </w:r>
      <w:r w:rsidRPr="004B428F">
        <w:rPr>
          <w:rFonts w:ascii="Verdana" w:eastAsia="Times New Roman" w:hAnsi="Verdana" w:cs="Times New Roman"/>
          <w:color w:val="000000"/>
          <w:sz w:val="23"/>
          <w:szCs w:val="23"/>
        </w:rPr>
        <w:tab/>
      </w:r>
    </w:p>
    <w:p w14:paraId="35E83EC5" w14:textId="35FDC062"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yen</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&amp;yen;</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&amp;#165;</w:t>
      </w:r>
      <w:r w:rsidRPr="004B428F">
        <w:rPr>
          <w:rFonts w:ascii="Verdana" w:eastAsia="Times New Roman" w:hAnsi="Verdana" w:cs="Times New Roman"/>
          <w:color w:val="000000"/>
          <w:sz w:val="23"/>
          <w:szCs w:val="23"/>
        </w:rPr>
        <w:tab/>
      </w:r>
    </w:p>
    <w:p w14:paraId="29BCDA8B" w14:textId="1E08D577"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euro</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&amp;euro;</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b/>
      </w:r>
      <w:r w:rsidR="00FD0B56">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&amp;#8364;</w:t>
      </w:r>
      <w:r w:rsidRPr="004B428F">
        <w:rPr>
          <w:rFonts w:ascii="Verdana" w:eastAsia="Times New Roman" w:hAnsi="Verdana" w:cs="Times New Roman"/>
          <w:color w:val="000000"/>
          <w:sz w:val="23"/>
          <w:szCs w:val="23"/>
        </w:rPr>
        <w:tab/>
      </w:r>
    </w:p>
    <w:p w14:paraId="4D18CB34" w14:textId="42C8546C" w:rsidR="000A1B2B"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copyright</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&amp;copy;</w:t>
      </w:r>
      <w:r w:rsidRPr="004B428F">
        <w:rPr>
          <w:rFonts w:ascii="Verdana" w:eastAsia="Times New Roman" w:hAnsi="Verdana" w:cs="Times New Roman"/>
          <w:color w:val="000000"/>
          <w:sz w:val="23"/>
          <w:szCs w:val="23"/>
        </w:rPr>
        <w:tab/>
      </w:r>
      <w:r w:rsidR="00FD0B56">
        <w:rPr>
          <w:rFonts w:ascii="Verdana" w:eastAsia="Times New Roman" w:hAnsi="Verdana" w:cs="Times New Roman"/>
          <w:color w:val="000000"/>
          <w:sz w:val="23"/>
          <w:szCs w:val="23"/>
        </w:rPr>
        <w:t xml:space="preserve">                     </w:t>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&amp;#169;</w:t>
      </w:r>
      <w:r w:rsidRPr="004B428F">
        <w:rPr>
          <w:rFonts w:ascii="Verdana" w:eastAsia="Times New Roman" w:hAnsi="Verdana" w:cs="Times New Roman"/>
          <w:color w:val="000000"/>
          <w:sz w:val="23"/>
          <w:szCs w:val="23"/>
        </w:rPr>
        <w:tab/>
      </w:r>
    </w:p>
    <w:p w14:paraId="41E94A13" w14:textId="4E5E07B7" w:rsidR="00181B75" w:rsidRPr="004B428F" w:rsidRDefault="000A1B2B" w:rsidP="0025146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after="288" w:line="240" w:lineRule="auto"/>
        <w:rPr>
          <w:rFonts w:ascii="Verdana" w:eastAsia="Times New Roman" w:hAnsi="Verdana" w:cs="Times New Roman"/>
          <w:color w:val="000000"/>
          <w:sz w:val="23"/>
          <w:szCs w:val="23"/>
        </w:rPr>
      </w:pPr>
      <w:r w:rsidRPr="004B428F">
        <w:rPr>
          <w:rFonts w:ascii="Verdana" w:eastAsia="Times New Roman" w:hAnsi="Verdana" w:cs="Times New Roman"/>
          <w:color w:val="000000"/>
          <w:sz w:val="23"/>
          <w:szCs w:val="23"/>
        </w:rPr>
        <w:t>®</w:t>
      </w:r>
      <w:r w:rsidRPr="004B428F">
        <w:rPr>
          <w:rFonts w:ascii="Verdana" w:eastAsia="Times New Roman" w:hAnsi="Verdana" w:cs="Times New Roman"/>
          <w:color w:val="000000"/>
          <w:sz w:val="23"/>
          <w:szCs w:val="23"/>
        </w:rPr>
        <w:tab/>
        <w:t>registered trademark</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&amp;reg;</w:t>
      </w:r>
      <w:r w:rsidRPr="004B428F">
        <w:rPr>
          <w:rFonts w:ascii="Verdana" w:eastAsia="Times New Roman" w:hAnsi="Verdana" w:cs="Times New Roman"/>
          <w:color w:val="000000"/>
          <w:sz w:val="23"/>
          <w:szCs w:val="23"/>
        </w:rPr>
        <w:tab/>
      </w:r>
      <w:r w:rsidR="004B428F" w:rsidRPr="004B428F">
        <w:rPr>
          <w:rFonts w:ascii="Verdana" w:eastAsia="Times New Roman" w:hAnsi="Verdana" w:cs="Times New Roman"/>
          <w:color w:val="000000"/>
          <w:sz w:val="23"/>
          <w:szCs w:val="23"/>
        </w:rPr>
        <w:t xml:space="preserve">               </w:t>
      </w:r>
      <w:r w:rsidR="00FD0B56">
        <w:rPr>
          <w:rFonts w:ascii="Verdana" w:eastAsia="Times New Roman" w:hAnsi="Verdana" w:cs="Times New Roman"/>
          <w:color w:val="000000"/>
          <w:sz w:val="23"/>
          <w:szCs w:val="23"/>
        </w:rPr>
        <w:t xml:space="preserve">               </w:t>
      </w:r>
      <w:r w:rsidRPr="004B428F">
        <w:rPr>
          <w:rFonts w:ascii="Verdana" w:eastAsia="Times New Roman" w:hAnsi="Verdana" w:cs="Times New Roman"/>
          <w:color w:val="000000"/>
          <w:sz w:val="23"/>
          <w:szCs w:val="23"/>
        </w:rPr>
        <w:t>&amp;#174;</w:t>
      </w:r>
    </w:p>
    <w:tbl>
      <w:tblPr>
        <w:tblStyle w:val="TableGridLight"/>
        <w:tblpPr w:leftFromText="180" w:rightFromText="180" w:vertAnchor="page" w:horzAnchor="margin" w:tblpXSpec="center" w:tblpY="1059"/>
        <w:tblW w:w="7759" w:type="dxa"/>
        <w:tblLook w:val="04A0" w:firstRow="1" w:lastRow="0" w:firstColumn="1" w:lastColumn="0" w:noHBand="0" w:noVBand="1"/>
      </w:tblPr>
      <w:tblGrid>
        <w:gridCol w:w="1979"/>
        <w:gridCol w:w="5780"/>
      </w:tblGrid>
      <w:tr w:rsidR="00372E9D" w14:paraId="6A386377" w14:textId="77777777" w:rsidTr="00372E9D">
        <w:trPr>
          <w:trHeight w:val="930"/>
        </w:trPr>
        <w:tc>
          <w:tcPr>
            <w:tcW w:w="0" w:type="auto"/>
            <w:hideMark/>
          </w:tcPr>
          <w:p w14:paraId="65CC7BA0"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lastRenderedPageBreak/>
              <w:t>🗻</w:t>
            </w:r>
          </w:p>
        </w:tc>
        <w:tc>
          <w:tcPr>
            <w:tcW w:w="0" w:type="auto"/>
            <w:hideMark/>
          </w:tcPr>
          <w:p w14:paraId="70AF93BF"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&amp;#128507;</w:t>
            </w:r>
          </w:p>
        </w:tc>
      </w:tr>
      <w:tr w:rsidR="00372E9D" w14:paraId="651C53B3" w14:textId="77777777" w:rsidTr="00372E9D">
        <w:trPr>
          <w:trHeight w:val="930"/>
        </w:trPr>
        <w:tc>
          <w:tcPr>
            <w:tcW w:w="0" w:type="auto"/>
            <w:hideMark/>
          </w:tcPr>
          <w:p w14:paraId="104CAF97"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68F8E1C9"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&amp;#128508;</w:t>
            </w:r>
          </w:p>
        </w:tc>
      </w:tr>
      <w:tr w:rsidR="00372E9D" w14:paraId="7F40241D" w14:textId="77777777" w:rsidTr="00372E9D">
        <w:trPr>
          <w:trHeight w:val="930"/>
        </w:trPr>
        <w:tc>
          <w:tcPr>
            <w:tcW w:w="0" w:type="auto"/>
            <w:hideMark/>
          </w:tcPr>
          <w:p w14:paraId="0AC3F942"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1B3E1CCA"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&amp;#128509;</w:t>
            </w:r>
          </w:p>
        </w:tc>
      </w:tr>
      <w:tr w:rsidR="00372E9D" w14:paraId="537CF507" w14:textId="77777777" w:rsidTr="00372E9D">
        <w:trPr>
          <w:trHeight w:val="930"/>
        </w:trPr>
        <w:tc>
          <w:tcPr>
            <w:tcW w:w="0" w:type="auto"/>
            <w:hideMark/>
          </w:tcPr>
          <w:p w14:paraId="5AB66611"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22768BFE"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&amp;#128510;</w:t>
            </w:r>
          </w:p>
        </w:tc>
      </w:tr>
      <w:tr w:rsidR="00372E9D" w14:paraId="17AEADF0" w14:textId="77777777" w:rsidTr="00372E9D">
        <w:trPr>
          <w:trHeight w:val="930"/>
        </w:trPr>
        <w:tc>
          <w:tcPr>
            <w:tcW w:w="0" w:type="auto"/>
            <w:hideMark/>
          </w:tcPr>
          <w:p w14:paraId="7BD0E08F"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1743D80B"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&amp;#128511;</w:t>
            </w:r>
          </w:p>
        </w:tc>
      </w:tr>
      <w:tr w:rsidR="00372E9D" w14:paraId="764E3159" w14:textId="77777777" w:rsidTr="00372E9D">
        <w:trPr>
          <w:trHeight w:val="930"/>
        </w:trPr>
        <w:tc>
          <w:tcPr>
            <w:tcW w:w="0" w:type="auto"/>
            <w:hideMark/>
          </w:tcPr>
          <w:p w14:paraId="23537F05"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553CAA72"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&amp;#128512;</w:t>
            </w:r>
          </w:p>
        </w:tc>
      </w:tr>
      <w:tr w:rsidR="00372E9D" w14:paraId="54E5F902" w14:textId="77777777" w:rsidTr="00372E9D">
        <w:trPr>
          <w:trHeight w:val="930"/>
        </w:trPr>
        <w:tc>
          <w:tcPr>
            <w:tcW w:w="0" w:type="auto"/>
            <w:hideMark/>
          </w:tcPr>
          <w:p w14:paraId="30C8099C"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05257D44"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&amp;#128513;</w:t>
            </w:r>
          </w:p>
        </w:tc>
      </w:tr>
      <w:tr w:rsidR="00372E9D" w14:paraId="5AB76767" w14:textId="77777777" w:rsidTr="00372E9D">
        <w:trPr>
          <w:trHeight w:val="930"/>
        </w:trPr>
        <w:tc>
          <w:tcPr>
            <w:tcW w:w="0" w:type="auto"/>
            <w:hideMark/>
          </w:tcPr>
          <w:p w14:paraId="158EAB14"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1D45E094"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&amp;#128514;</w:t>
            </w:r>
          </w:p>
        </w:tc>
      </w:tr>
      <w:tr w:rsidR="00372E9D" w14:paraId="53D18262" w14:textId="77777777" w:rsidTr="00372E9D">
        <w:trPr>
          <w:trHeight w:val="930"/>
        </w:trPr>
        <w:tc>
          <w:tcPr>
            <w:tcW w:w="0" w:type="auto"/>
            <w:hideMark/>
          </w:tcPr>
          <w:p w14:paraId="4906CC75"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24DE8FE1"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&amp;#128515;</w:t>
            </w:r>
          </w:p>
        </w:tc>
      </w:tr>
      <w:tr w:rsidR="00372E9D" w14:paraId="50E482FB" w14:textId="77777777" w:rsidTr="00372E9D">
        <w:trPr>
          <w:trHeight w:val="930"/>
        </w:trPr>
        <w:tc>
          <w:tcPr>
            <w:tcW w:w="0" w:type="auto"/>
            <w:hideMark/>
          </w:tcPr>
          <w:p w14:paraId="2783C2C5"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04D3B8E4"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&amp;#128516;</w:t>
            </w:r>
          </w:p>
        </w:tc>
      </w:tr>
      <w:tr w:rsidR="00372E9D" w14:paraId="6F02005D" w14:textId="77777777" w:rsidTr="00372E9D">
        <w:trPr>
          <w:trHeight w:val="920"/>
        </w:trPr>
        <w:tc>
          <w:tcPr>
            <w:tcW w:w="0" w:type="auto"/>
            <w:hideMark/>
          </w:tcPr>
          <w:p w14:paraId="6981C2A1" w14:textId="77777777" w:rsidR="00372E9D" w:rsidRDefault="00372E9D" w:rsidP="00372E9D">
            <w:pPr>
              <w:spacing w:before="300" w:after="300"/>
              <w:rPr>
                <w:rFonts w:ascii="Verdana" w:hAnsi="Verdana"/>
                <w:color w:val="000000"/>
                <w:sz w:val="23"/>
                <w:szCs w:val="23"/>
              </w:rPr>
            </w:pPr>
            <w:r>
              <w:rPr>
                <w:rFonts w:ascii="Segoe UI Emoji" w:hAnsi="Segoe UI Emoji" w:cs="Segoe UI Emoji"/>
                <w:color w:val="000000"/>
                <w:sz w:val="23"/>
                <w:szCs w:val="23"/>
              </w:rPr>
              <w:t>😅</w:t>
            </w:r>
          </w:p>
        </w:tc>
        <w:tc>
          <w:tcPr>
            <w:tcW w:w="0" w:type="auto"/>
            <w:hideMark/>
          </w:tcPr>
          <w:p w14:paraId="32148676" w14:textId="77777777" w:rsidR="00372E9D" w:rsidRDefault="00372E9D" w:rsidP="00372E9D">
            <w:pPr>
              <w:spacing w:before="300" w:after="300"/>
              <w:rPr>
                <w:rFonts w:ascii="Verdana" w:hAnsi="Verdana"/>
                <w:color w:val="000000"/>
                <w:sz w:val="23"/>
                <w:szCs w:val="23"/>
              </w:rPr>
            </w:pPr>
            <w:r>
              <w:rPr>
                <w:rFonts w:ascii="Verdana" w:hAnsi="Verdana"/>
                <w:color w:val="000000"/>
                <w:sz w:val="23"/>
                <w:szCs w:val="23"/>
              </w:rPr>
              <w:t>&amp;#128517;</w:t>
            </w:r>
          </w:p>
        </w:tc>
      </w:tr>
    </w:tbl>
    <w:p w14:paraId="75AE9359" w14:textId="77777777" w:rsidR="00181B75" w:rsidRPr="00181B75" w:rsidRDefault="00181B75" w:rsidP="00181B75">
      <w:pPr>
        <w:shd w:val="clear" w:color="auto" w:fill="FFFFFF"/>
        <w:spacing w:before="288" w:after="288" w:line="240" w:lineRule="auto"/>
        <w:rPr>
          <w:rFonts w:ascii="Verdana" w:eastAsia="Times New Roman" w:hAnsi="Verdana" w:cs="Times New Roman"/>
          <w:color w:val="000000"/>
          <w:sz w:val="23"/>
          <w:szCs w:val="23"/>
        </w:rPr>
      </w:pPr>
    </w:p>
    <w:p w14:paraId="6C60064E" w14:textId="77777777" w:rsidR="00A13CC3" w:rsidRPr="00B95059" w:rsidRDefault="00A13CC3" w:rsidP="00B95059">
      <w:pPr>
        <w:rPr>
          <w:sz w:val="24"/>
          <w:szCs w:val="24"/>
        </w:rPr>
      </w:pPr>
    </w:p>
    <w:p w14:paraId="365A70B5" w14:textId="2A8CEE35" w:rsidR="00C01114" w:rsidRDefault="00C01114" w:rsidP="00C01114"/>
    <w:p w14:paraId="7B9B1E2C" w14:textId="08E183A9" w:rsidR="000436DE" w:rsidRDefault="000436DE" w:rsidP="00C01114"/>
    <w:p w14:paraId="4E849FAB" w14:textId="50EE4294" w:rsidR="000436DE" w:rsidRDefault="000436DE" w:rsidP="00C01114"/>
    <w:p w14:paraId="5F7D1157" w14:textId="5C0F0DD2" w:rsidR="000436DE" w:rsidRDefault="000436DE" w:rsidP="00C01114"/>
    <w:p w14:paraId="48921B9D" w14:textId="283A2636" w:rsidR="000436DE" w:rsidRDefault="000436DE" w:rsidP="00C01114"/>
    <w:p w14:paraId="59D8A6BB" w14:textId="678127DA" w:rsidR="000436DE" w:rsidRDefault="000436DE" w:rsidP="00C01114"/>
    <w:p w14:paraId="60E2C0D1" w14:textId="760BFDF8" w:rsidR="000436DE" w:rsidRDefault="000436DE" w:rsidP="00C01114"/>
    <w:p w14:paraId="451B1073" w14:textId="3A52E145" w:rsidR="000436DE" w:rsidRDefault="000436DE" w:rsidP="00C01114"/>
    <w:p w14:paraId="1898F793" w14:textId="3F5E7E45" w:rsidR="000436DE" w:rsidRDefault="000436DE" w:rsidP="00C01114"/>
    <w:p w14:paraId="271EFBED" w14:textId="6AB38B49" w:rsidR="000436DE" w:rsidRDefault="000436DE" w:rsidP="00C01114"/>
    <w:p w14:paraId="04F367B5" w14:textId="08DE4BB8" w:rsidR="000436DE" w:rsidRDefault="000436DE" w:rsidP="00C01114"/>
    <w:p w14:paraId="530B97D3" w14:textId="7ECC6C84" w:rsidR="000436DE" w:rsidRDefault="000436DE" w:rsidP="00C01114"/>
    <w:p w14:paraId="036BEF41" w14:textId="5EC64849" w:rsidR="000436DE" w:rsidRDefault="000436DE" w:rsidP="00C01114"/>
    <w:p w14:paraId="77CFF0C8" w14:textId="7F5527CE" w:rsidR="000436DE" w:rsidRDefault="000436DE" w:rsidP="00C01114"/>
    <w:p w14:paraId="00E5137C" w14:textId="6F292315" w:rsidR="000436DE" w:rsidRDefault="000436DE" w:rsidP="00C01114"/>
    <w:p w14:paraId="1833CED3" w14:textId="16922CC7" w:rsidR="000436DE" w:rsidRDefault="000436DE" w:rsidP="00C01114"/>
    <w:p w14:paraId="00CC83A5" w14:textId="40E31101" w:rsidR="000436DE" w:rsidRDefault="000436DE" w:rsidP="00C01114"/>
    <w:p w14:paraId="621038D1" w14:textId="23608CFC" w:rsidR="000436DE" w:rsidRDefault="000436DE" w:rsidP="00C01114"/>
    <w:p w14:paraId="4A0D57F8" w14:textId="7CF49650" w:rsidR="000436DE" w:rsidRDefault="000436DE" w:rsidP="00C01114"/>
    <w:p w14:paraId="4E37775E" w14:textId="40EB382D" w:rsidR="000436DE" w:rsidRDefault="000436DE" w:rsidP="00C01114"/>
    <w:p w14:paraId="1AD6E6D3" w14:textId="4161E346" w:rsidR="000436DE" w:rsidRDefault="000436DE" w:rsidP="00C01114"/>
    <w:p w14:paraId="6358DE3A" w14:textId="63524331" w:rsidR="000436DE" w:rsidRDefault="000436DE" w:rsidP="00C01114"/>
    <w:p w14:paraId="65E88CC2" w14:textId="256CE624" w:rsidR="000436DE" w:rsidRDefault="000436DE" w:rsidP="00C01114"/>
    <w:p w14:paraId="5DC5A9A0" w14:textId="030941F6" w:rsidR="000436DE" w:rsidRDefault="000436DE" w:rsidP="00C01114"/>
    <w:p w14:paraId="15341DE3" w14:textId="0B6B44B1" w:rsidR="000436DE" w:rsidRDefault="000436DE" w:rsidP="00C01114"/>
    <w:p w14:paraId="2D36FFC3" w14:textId="31FE9DEE" w:rsidR="000436DE" w:rsidRDefault="000436DE" w:rsidP="00C01114"/>
    <w:p w14:paraId="4C979262" w14:textId="3189B44E" w:rsidR="00833B86" w:rsidRDefault="00833B86" w:rsidP="00833B86">
      <w:pPr>
        <w:pStyle w:val="Heading1"/>
        <w:rPr>
          <w:rStyle w:val="Hyperlink"/>
          <w:b/>
          <w:bCs/>
        </w:rPr>
      </w:pPr>
      <w:bookmarkStart w:id="123" w:name="_Toc114175574"/>
      <w:r w:rsidRPr="00833B86">
        <w:rPr>
          <w:b/>
          <w:bCs/>
        </w:rPr>
        <w:lastRenderedPageBreak/>
        <w:t>HTML </w:t>
      </w:r>
      <w:r w:rsidRPr="00833B86">
        <w:rPr>
          <w:rStyle w:val="Hyperlink"/>
          <w:b/>
          <w:bCs/>
        </w:rPr>
        <w:t>Semantic Elements</w:t>
      </w:r>
      <w:bookmarkEnd w:id="123"/>
    </w:p>
    <w:p w14:paraId="0AD6EF87" w14:textId="72AFC3B0" w:rsidR="00833B86" w:rsidRDefault="00833B86" w:rsidP="00833B86"/>
    <w:p w14:paraId="5E5C2C5F" w14:textId="71D4CC55" w:rsidR="00B23FFF" w:rsidRDefault="00B23FFF" w:rsidP="00B23FFF">
      <w:pPr>
        <w:rPr>
          <w:b/>
          <w:bCs/>
          <w:sz w:val="28"/>
          <w:szCs w:val="28"/>
        </w:rPr>
      </w:pPr>
      <w:r w:rsidRPr="00B23FFF">
        <w:rPr>
          <w:b/>
          <w:bCs/>
          <w:sz w:val="28"/>
          <w:szCs w:val="28"/>
        </w:rPr>
        <w:t>What are Semantic Elements?</w:t>
      </w:r>
    </w:p>
    <w:p w14:paraId="55958A63" w14:textId="77777777" w:rsidR="0039279C" w:rsidRDefault="0039279C" w:rsidP="0039279C">
      <w:pPr>
        <w:shd w:val="clear" w:color="auto" w:fill="FFFFFF"/>
        <w:spacing w:before="288" w:after="288"/>
        <w:rPr>
          <w:rFonts w:ascii="Verdana" w:hAnsi="Verdana"/>
          <w:color w:val="000000"/>
        </w:rPr>
      </w:pPr>
      <w:r>
        <w:rPr>
          <w:rFonts w:ascii="Verdana" w:hAnsi="Verdana"/>
          <w:color w:val="000000"/>
        </w:rPr>
        <w:t>Semantic elements = elements with a meaning.</w:t>
      </w:r>
    </w:p>
    <w:p w14:paraId="72B76000" w14:textId="77777777" w:rsidR="00DD38D1" w:rsidRPr="00DD38D1" w:rsidRDefault="00DD38D1" w:rsidP="00DD38D1">
      <w:pPr>
        <w:shd w:val="clear" w:color="auto" w:fill="FFFFFF"/>
        <w:spacing w:before="288" w:after="288"/>
        <w:rPr>
          <w:rFonts w:ascii="Arial" w:hAnsi="Arial" w:cs="Arial"/>
          <w:color w:val="000000"/>
        </w:rPr>
      </w:pPr>
      <w:r w:rsidRPr="00DD38D1">
        <w:rPr>
          <w:rFonts w:ascii="Arial" w:hAnsi="Arial" w:cs="Arial"/>
          <w:color w:val="000000"/>
        </w:rPr>
        <w:t>Examples of </w:t>
      </w:r>
      <w:r w:rsidRPr="00DD38D1">
        <w:rPr>
          <w:rStyle w:val="Heading4Char"/>
          <w:rFonts w:ascii="Arial" w:hAnsi="Arial" w:cs="Arial"/>
          <w:color w:val="000000"/>
        </w:rPr>
        <w:t>non-semantic</w:t>
      </w:r>
      <w:r w:rsidRPr="00DD38D1">
        <w:rPr>
          <w:rFonts w:ascii="Arial" w:hAnsi="Arial" w:cs="Arial"/>
          <w:color w:val="000000"/>
        </w:rPr>
        <w:t> elements: </w:t>
      </w:r>
      <w:r w:rsidRPr="00DD38D1">
        <w:rPr>
          <w:rStyle w:val="Emphasis"/>
          <w:rFonts w:ascii="Arial" w:hAnsi="Arial" w:cs="Arial"/>
          <w:color w:val="DC143C"/>
          <w:sz w:val="24"/>
          <w:szCs w:val="24"/>
        </w:rPr>
        <w:t>&lt;div&gt;</w:t>
      </w:r>
      <w:r w:rsidRPr="00DD38D1">
        <w:rPr>
          <w:rFonts w:ascii="Arial" w:hAnsi="Arial" w:cs="Arial"/>
          <w:color w:val="000000"/>
        </w:rPr>
        <w:t> and </w:t>
      </w:r>
      <w:r w:rsidRPr="00DD38D1">
        <w:rPr>
          <w:rStyle w:val="Emphasis"/>
          <w:rFonts w:ascii="Arial" w:hAnsi="Arial" w:cs="Arial"/>
          <w:color w:val="DC143C"/>
          <w:sz w:val="24"/>
          <w:szCs w:val="24"/>
        </w:rPr>
        <w:t>&lt;span&gt;</w:t>
      </w:r>
      <w:r w:rsidRPr="00DD38D1">
        <w:rPr>
          <w:rFonts w:ascii="Arial" w:hAnsi="Arial" w:cs="Arial"/>
          <w:color w:val="000000"/>
        </w:rPr>
        <w:t> - Tells nothing about its content.</w:t>
      </w:r>
    </w:p>
    <w:p w14:paraId="7FEAC958" w14:textId="1E604998" w:rsidR="00DD38D1" w:rsidRDefault="00DD38D1" w:rsidP="00DD38D1">
      <w:pPr>
        <w:shd w:val="clear" w:color="auto" w:fill="FFFFFF"/>
        <w:spacing w:before="288" w:after="288"/>
        <w:rPr>
          <w:rFonts w:ascii="Arial" w:hAnsi="Arial" w:cs="Arial"/>
          <w:color w:val="000000"/>
        </w:rPr>
      </w:pPr>
      <w:r w:rsidRPr="00DD38D1">
        <w:rPr>
          <w:rFonts w:ascii="Arial" w:hAnsi="Arial" w:cs="Arial"/>
          <w:color w:val="000000"/>
        </w:rPr>
        <w:t>Examples of </w:t>
      </w:r>
      <w:r w:rsidRPr="00DD38D1">
        <w:rPr>
          <w:rStyle w:val="Heading4Char"/>
          <w:rFonts w:ascii="Arial" w:hAnsi="Arial" w:cs="Arial"/>
          <w:color w:val="000000"/>
        </w:rPr>
        <w:t>semantic</w:t>
      </w:r>
      <w:r w:rsidRPr="00DD38D1">
        <w:rPr>
          <w:rFonts w:ascii="Arial" w:hAnsi="Arial" w:cs="Arial"/>
          <w:color w:val="000000"/>
        </w:rPr>
        <w:t> elements: </w:t>
      </w:r>
      <w:r w:rsidRPr="00DD38D1">
        <w:rPr>
          <w:rStyle w:val="Emphasis"/>
          <w:rFonts w:ascii="Arial" w:hAnsi="Arial" w:cs="Arial"/>
          <w:color w:val="DC143C"/>
          <w:sz w:val="24"/>
          <w:szCs w:val="24"/>
        </w:rPr>
        <w:t>&lt;form&gt;</w:t>
      </w:r>
      <w:r w:rsidRPr="00DD38D1">
        <w:rPr>
          <w:rFonts w:ascii="Arial" w:hAnsi="Arial" w:cs="Arial"/>
          <w:color w:val="000000"/>
        </w:rPr>
        <w:t>, </w:t>
      </w:r>
      <w:r w:rsidRPr="00DD38D1">
        <w:rPr>
          <w:rStyle w:val="Emphasis"/>
          <w:rFonts w:ascii="Arial" w:hAnsi="Arial" w:cs="Arial"/>
          <w:color w:val="DC143C"/>
          <w:sz w:val="24"/>
          <w:szCs w:val="24"/>
        </w:rPr>
        <w:t>&lt;table&gt;</w:t>
      </w:r>
      <w:r w:rsidRPr="00DD38D1">
        <w:rPr>
          <w:rFonts w:ascii="Arial" w:hAnsi="Arial" w:cs="Arial"/>
          <w:color w:val="000000"/>
        </w:rPr>
        <w:t>, and </w:t>
      </w:r>
      <w:r w:rsidRPr="00DD38D1">
        <w:rPr>
          <w:rStyle w:val="Emphasis"/>
          <w:rFonts w:ascii="Arial" w:hAnsi="Arial" w:cs="Arial"/>
          <w:color w:val="DC143C"/>
          <w:sz w:val="24"/>
          <w:szCs w:val="24"/>
        </w:rPr>
        <w:t>&lt;article&gt;</w:t>
      </w:r>
      <w:r w:rsidRPr="00DD38D1">
        <w:rPr>
          <w:rFonts w:ascii="Arial" w:hAnsi="Arial" w:cs="Arial"/>
          <w:color w:val="000000"/>
        </w:rPr>
        <w:t> - Clearly defines its content.</w:t>
      </w:r>
      <w:r>
        <w:rPr>
          <w:rFonts w:ascii="Arial" w:hAnsi="Arial" w:cs="Arial"/>
          <w:color w:val="000000"/>
        </w:rPr>
        <w:t xml:space="preserve"> </w:t>
      </w:r>
    </w:p>
    <w:p w14:paraId="4975E373" w14:textId="77777777" w:rsidR="003F2CCC" w:rsidRDefault="003F2CCC" w:rsidP="00DD38D1">
      <w:pPr>
        <w:shd w:val="clear" w:color="auto" w:fill="FFFFFF"/>
        <w:spacing w:before="288" w:after="288"/>
        <w:rPr>
          <w:rFonts w:ascii="Arial" w:hAnsi="Arial" w:cs="Arial"/>
          <w:color w:val="000000"/>
        </w:rPr>
      </w:pPr>
    </w:p>
    <w:p w14:paraId="01AC402D" w14:textId="77777777" w:rsidR="003F2CCC" w:rsidRDefault="003F2CCC" w:rsidP="00DD38D1">
      <w:pPr>
        <w:shd w:val="clear" w:color="auto" w:fill="FFFFFF"/>
        <w:spacing w:before="288" w:after="288"/>
        <w:rPr>
          <w:rFonts w:ascii="Arial" w:hAnsi="Arial" w:cs="Arial"/>
          <w:color w:val="000000"/>
        </w:rPr>
      </w:pPr>
    </w:p>
    <w:p w14:paraId="0D7594DE" w14:textId="77777777" w:rsidR="003F2CCC" w:rsidRDefault="003F2CCC" w:rsidP="00DD38D1">
      <w:pPr>
        <w:shd w:val="clear" w:color="auto" w:fill="FFFFFF"/>
        <w:spacing w:before="288" w:after="288"/>
        <w:rPr>
          <w:rFonts w:ascii="Arial" w:hAnsi="Arial" w:cs="Arial"/>
          <w:color w:val="000000"/>
        </w:rPr>
      </w:pPr>
    </w:p>
    <w:p w14:paraId="6652F753" w14:textId="0F1CE9EA" w:rsidR="00DD38D1" w:rsidRPr="003F2CCC" w:rsidRDefault="009258FD" w:rsidP="00DD38D1">
      <w:pPr>
        <w:shd w:val="clear" w:color="auto" w:fill="FFFFFF"/>
        <w:spacing w:before="288" w:after="288"/>
        <w:rPr>
          <w:rFonts w:ascii="Arial" w:hAnsi="Arial" w:cs="Arial"/>
          <w:b/>
          <w:bCs/>
          <w:color w:val="000000"/>
          <w:sz w:val="28"/>
          <w:szCs w:val="28"/>
        </w:rPr>
      </w:pPr>
      <w:r w:rsidRPr="003F2CCC">
        <w:rPr>
          <w:rFonts w:ascii="Arial" w:hAnsi="Arial" w:cs="Arial"/>
          <w:b/>
          <w:bCs/>
          <w:color w:val="000000"/>
          <w:sz w:val="28"/>
          <w:szCs w:val="28"/>
        </w:rPr>
        <w:t xml:space="preserve">NON – SEMANTIC ELEMENT       </w:t>
      </w:r>
      <w:r w:rsidR="003F2CCC">
        <w:rPr>
          <w:rFonts w:ascii="Arial" w:hAnsi="Arial" w:cs="Arial"/>
          <w:b/>
          <w:bCs/>
          <w:color w:val="000000"/>
          <w:sz w:val="28"/>
          <w:szCs w:val="28"/>
        </w:rPr>
        <w:t xml:space="preserve"> </w:t>
      </w:r>
      <w:r w:rsidRPr="003F2CCC">
        <w:rPr>
          <w:rFonts w:ascii="Arial" w:hAnsi="Arial" w:cs="Arial"/>
          <w:b/>
          <w:bCs/>
          <w:color w:val="000000"/>
          <w:sz w:val="28"/>
          <w:szCs w:val="28"/>
        </w:rPr>
        <w:t xml:space="preserve">             SEMANTIC ELEMENT </w:t>
      </w:r>
    </w:p>
    <w:p w14:paraId="0BAFDF61" w14:textId="0C542C75" w:rsidR="00B23FFF" w:rsidRPr="00B23FFF" w:rsidRDefault="00653515" w:rsidP="00B23FFF">
      <w:pPr>
        <w:rPr>
          <w:b/>
          <w:bCs/>
          <w:sz w:val="28"/>
          <w:szCs w:val="28"/>
        </w:rPr>
      </w:pPr>
      <w:r>
        <w:rPr>
          <w:rFonts w:ascii="Arial" w:hAnsi="Arial" w:cs="Arial"/>
          <w:noProof/>
          <w:color w:val="000000"/>
        </w:rPr>
        <w:drawing>
          <wp:anchor distT="0" distB="0" distL="114300" distR="114300" simplePos="0" relativeHeight="251658240" behindDoc="0" locked="0" layoutInCell="1" allowOverlap="1" wp14:anchorId="2D011D2C" wp14:editId="73A60AEA">
            <wp:simplePos x="0" y="0"/>
            <wp:positionH relativeFrom="column">
              <wp:posOffset>-676910</wp:posOffset>
            </wp:positionH>
            <wp:positionV relativeFrom="paragraph">
              <wp:posOffset>311150</wp:posOffset>
            </wp:positionV>
            <wp:extent cx="7058025" cy="280670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1">
                      <a:extLst>
                        <a:ext uri="{28A0092B-C50C-407E-A947-70E740481C1C}">
                          <a14:useLocalDpi xmlns:a14="http://schemas.microsoft.com/office/drawing/2010/main" val="0"/>
                        </a:ext>
                      </a:extLst>
                    </a:blip>
                    <a:srcRect l="9295" t="14815" r="8493" b="27066"/>
                    <a:stretch/>
                  </pic:blipFill>
                  <pic:spPr bwMode="auto">
                    <a:xfrm>
                      <a:off x="0" y="0"/>
                      <a:ext cx="7058025"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F3393D" w14:textId="0002F3EB" w:rsidR="00833B86" w:rsidRPr="00833B86" w:rsidRDefault="00833B86" w:rsidP="00833B86"/>
    <w:p w14:paraId="0FFD6EE2" w14:textId="0D80A7B1" w:rsidR="000436DE" w:rsidRDefault="000436DE" w:rsidP="00C01114"/>
    <w:p w14:paraId="1BADE860" w14:textId="77777777" w:rsidR="008625FE" w:rsidRDefault="008625FE" w:rsidP="00C01114"/>
    <w:p w14:paraId="223D9788" w14:textId="2FEB0C95" w:rsidR="003F2CCC" w:rsidRDefault="003F2CCC" w:rsidP="00C01114"/>
    <w:p w14:paraId="674E713D" w14:textId="475B2B71" w:rsidR="003F2CCC" w:rsidRDefault="003F2CCC" w:rsidP="00C01114"/>
    <w:p w14:paraId="51D996BB" w14:textId="72A49F63" w:rsidR="000174CD" w:rsidRPr="000C4141" w:rsidRDefault="000C4141" w:rsidP="00C01114">
      <w:pPr>
        <w:rPr>
          <w:b/>
          <w:bCs/>
          <w:noProof/>
          <w:sz w:val="28"/>
          <w:szCs w:val="28"/>
        </w:rPr>
      </w:pPr>
      <w:r>
        <w:rPr>
          <w:b/>
          <w:bCs/>
          <w:noProof/>
          <w:sz w:val="28"/>
          <w:szCs w:val="28"/>
        </w:rPr>
        <w:lastRenderedPageBreak/>
        <w:t xml:space="preserve">                  </w:t>
      </w:r>
      <w:r w:rsidRPr="000C4141">
        <w:rPr>
          <w:b/>
          <w:bCs/>
          <w:noProof/>
          <w:sz w:val="28"/>
          <w:szCs w:val="28"/>
        </w:rPr>
        <w:t xml:space="preserve">CODE IN HTML 4                                </w:t>
      </w:r>
      <w:r>
        <w:rPr>
          <w:b/>
          <w:bCs/>
          <w:noProof/>
          <w:sz w:val="28"/>
          <w:szCs w:val="28"/>
        </w:rPr>
        <w:t xml:space="preserve">  </w:t>
      </w:r>
      <w:r w:rsidRPr="000C4141">
        <w:rPr>
          <w:b/>
          <w:bCs/>
          <w:noProof/>
          <w:sz w:val="28"/>
          <w:szCs w:val="28"/>
        </w:rPr>
        <w:t>CODE IN HTML</w:t>
      </w:r>
      <w:r>
        <w:rPr>
          <w:b/>
          <w:bCs/>
          <w:noProof/>
          <w:sz w:val="28"/>
          <w:szCs w:val="28"/>
        </w:rPr>
        <w:t xml:space="preserve"> </w:t>
      </w:r>
      <w:r w:rsidRPr="000C4141">
        <w:rPr>
          <w:b/>
          <w:bCs/>
          <w:noProof/>
          <w:sz w:val="28"/>
          <w:szCs w:val="28"/>
        </w:rPr>
        <w:t>5</w:t>
      </w:r>
    </w:p>
    <w:p w14:paraId="0F9E78AD" w14:textId="41D6F179" w:rsidR="003F2CCC" w:rsidRDefault="000174CD" w:rsidP="00C01114">
      <w:r>
        <w:rPr>
          <w:noProof/>
        </w:rPr>
        <w:drawing>
          <wp:anchor distT="0" distB="0" distL="114300" distR="114300" simplePos="0" relativeHeight="251659264" behindDoc="0" locked="0" layoutInCell="1" allowOverlap="1" wp14:anchorId="05AC622D" wp14:editId="357EEA9B">
            <wp:simplePos x="0" y="0"/>
            <wp:positionH relativeFrom="column">
              <wp:posOffset>-57785</wp:posOffset>
            </wp:positionH>
            <wp:positionV relativeFrom="paragraph">
              <wp:posOffset>256540</wp:posOffset>
            </wp:positionV>
            <wp:extent cx="5857875" cy="23336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2" cstate="print">
                      <a:extLst>
                        <a:ext uri="{28A0092B-C50C-407E-A947-70E740481C1C}">
                          <a14:useLocalDpi xmlns:a14="http://schemas.microsoft.com/office/drawing/2010/main" val="0"/>
                        </a:ext>
                      </a:extLst>
                    </a:blip>
                    <a:srcRect l="10256" t="27921" r="9295" b="15100"/>
                    <a:stretch/>
                  </pic:blipFill>
                  <pic:spPr bwMode="auto">
                    <a:xfrm>
                      <a:off x="0" y="0"/>
                      <a:ext cx="585787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A7B9B" w14:textId="3D64E28B" w:rsidR="00ED683D" w:rsidRPr="00ED683D" w:rsidRDefault="00ED683D" w:rsidP="00ED683D"/>
    <w:p w14:paraId="6253C470" w14:textId="42A3E3A4" w:rsidR="00ED683D" w:rsidRPr="00ED683D" w:rsidRDefault="00ED683D" w:rsidP="00ED683D"/>
    <w:p w14:paraId="691B4CB5" w14:textId="35217874" w:rsidR="00ED683D" w:rsidRPr="00ED683D" w:rsidRDefault="00ED683D" w:rsidP="00ED683D">
      <w:pPr>
        <w:jc w:val="center"/>
        <w:rPr>
          <w:b/>
          <w:bCs/>
          <w:sz w:val="32"/>
          <w:szCs w:val="32"/>
          <w:u w:val="single"/>
        </w:rPr>
      </w:pPr>
      <w:r w:rsidRPr="00ED683D">
        <w:rPr>
          <w:b/>
          <w:bCs/>
          <w:sz w:val="32"/>
          <w:szCs w:val="32"/>
          <w:u w:val="single"/>
        </w:rPr>
        <w:t>Semantic Elements in HTML</w:t>
      </w:r>
    </w:p>
    <w:p w14:paraId="575A9D62" w14:textId="7B073A0D" w:rsidR="00ED683D" w:rsidRDefault="00ED683D" w:rsidP="00ED683D">
      <w:pPr>
        <w:shd w:val="clear" w:color="auto" w:fill="FFFFFF"/>
        <w:spacing w:before="288" w:after="288"/>
        <w:rPr>
          <w:rFonts w:ascii="Verdana" w:hAnsi="Verdana"/>
          <w:color w:val="000000"/>
        </w:rPr>
      </w:pPr>
      <w:r w:rsidRPr="00ED683D">
        <w:rPr>
          <w:rFonts w:ascii="Verdana" w:hAnsi="Verdana"/>
          <w:color w:val="000000"/>
        </w:rPr>
        <w:t>Many web sites contain HTML code like: &lt;div id="nav"&gt; &lt;div class="header"&gt; &lt;div id="footer"&gt; to indicate navigation, header, and footer.</w:t>
      </w:r>
    </w:p>
    <w:p w14:paraId="5F4B0406" w14:textId="77777777" w:rsidR="002C77B1" w:rsidRPr="00ED683D" w:rsidRDefault="002C77B1" w:rsidP="00ED683D">
      <w:pPr>
        <w:shd w:val="clear" w:color="auto" w:fill="FFFFFF"/>
        <w:spacing w:before="288" w:after="288"/>
        <w:rPr>
          <w:rFonts w:ascii="Verdana" w:hAnsi="Verdana"/>
          <w:color w:val="000000"/>
        </w:rPr>
      </w:pPr>
    </w:p>
    <w:p w14:paraId="4A54AC71" w14:textId="77777777" w:rsidR="00ED683D" w:rsidRPr="00ED683D" w:rsidRDefault="00ED683D" w:rsidP="00ED683D">
      <w:pPr>
        <w:shd w:val="clear" w:color="auto" w:fill="FFFFFF"/>
        <w:spacing w:before="288" w:after="288"/>
        <w:rPr>
          <w:rFonts w:ascii="Verdana" w:hAnsi="Verdana"/>
          <w:color w:val="000000"/>
        </w:rPr>
      </w:pPr>
      <w:r w:rsidRPr="00ED683D">
        <w:rPr>
          <w:rFonts w:ascii="Verdana" w:hAnsi="Verdana"/>
          <w:color w:val="000000"/>
        </w:rPr>
        <w:t>In HTML there are some semantic elements that can be used to define different parts of a web page:  </w:t>
      </w:r>
    </w:p>
    <w:p w14:paraId="642FAE7E" w14:textId="5CB55471" w:rsidR="00ED683D" w:rsidRPr="00ED683D" w:rsidRDefault="00ED683D" w:rsidP="002C77B1">
      <w:pPr>
        <w:shd w:val="clear" w:color="auto" w:fill="FFFFFF"/>
        <w:spacing w:before="100" w:beforeAutospacing="1" w:after="100" w:afterAutospacing="1" w:line="600" w:lineRule="auto"/>
        <w:rPr>
          <w:rFonts w:ascii="Verdana" w:hAnsi="Verdana"/>
          <w:color w:val="000000"/>
          <w:sz w:val="24"/>
          <w:szCs w:val="24"/>
        </w:rPr>
      </w:pPr>
      <w:r w:rsidRPr="00ED683D">
        <w:rPr>
          <w:rFonts w:ascii="Verdana" w:hAnsi="Verdana"/>
          <w:color w:val="000000"/>
          <w:sz w:val="24"/>
          <w:szCs w:val="24"/>
        </w:rPr>
        <w:t>&lt;article&gt;</w:t>
      </w:r>
      <w:r>
        <w:rPr>
          <w:rFonts w:ascii="Verdana" w:hAnsi="Verdana"/>
          <w:color w:val="000000"/>
          <w:sz w:val="24"/>
          <w:szCs w:val="24"/>
        </w:rPr>
        <w:t xml:space="preserve">  </w:t>
      </w:r>
      <w:r w:rsidR="002C77B1">
        <w:rPr>
          <w:rFonts w:ascii="Verdana" w:hAnsi="Verdana"/>
          <w:color w:val="000000"/>
          <w:sz w:val="24"/>
          <w:szCs w:val="24"/>
        </w:rPr>
        <w:t xml:space="preserve">        </w:t>
      </w:r>
      <w:r>
        <w:rPr>
          <w:rFonts w:ascii="Verdana" w:hAnsi="Verdana"/>
          <w:color w:val="000000"/>
          <w:sz w:val="24"/>
          <w:szCs w:val="24"/>
        </w:rPr>
        <w:t xml:space="preserve"> </w:t>
      </w:r>
      <w:r w:rsidRPr="00ED683D">
        <w:rPr>
          <w:rFonts w:ascii="Verdana" w:hAnsi="Verdana"/>
          <w:color w:val="000000"/>
          <w:sz w:val="24"/>
          <w:szCs w:val="24"/>
        </w:rPr>
        <w:t>&lt;aside&gt;</w:t>
      </w:r>
      <w:r w:rsidR="002C77B1">
        <w:rPr>
          <w:rFonts w:ascii="Verdana" w:hAnsi="Verdana"/>
          <w:color w:val="000000"/>
          <w:sz w:val="24"/>
          <w:szCs w:val="24"/>
        </w:rPr>
        <w:t xml:space="preserve">       </w:t>
      </w:r>
      <w:r>
        <w:rPr>
          <w:rFonts w:ascii="Verdana" w:hAnsi="Verdana"/>
          <w:color w:val="000000"/>
          <w:sz w:val="24"/>
          <w:szCs w:val="24"/>
        </w:rPr>
        <w:t xml:space="preserve"> </w:t>
      </w:r>
      <w:r w:rsidRPr="00ED683D">
        <w:rPr>
          <w:rFonts w:ascii="Verdana" w:hAnsi="Verdana"/>
          <w:color w:val="000000"/>
          <w:sz w:val="24"/>
          <w:szCs w:val="24"/>
        </w:rPr>
        <w:t>&lt;details&gt;</w:t>
      </w:r>
      <w:r w:rsidR="002C77B1">
        <w:rPr>
          <w:rFonts w:ascii="Verdana" w:hAnsi="Verdana"/>
          <w:color w:val="000000"/>
          <w:sz w:val="24"/>
          <w:szCs w:val="24"/>
        </w:rPr>
        <w:t xml:space="preserve">    </w:t>
      </w:r>
      <w:r>
        <w:rPr>
          <w:rFonts w:ascii="Verdana" w:hAnsi="Verdana"/>
          <w:color w:val="000000"/>
          <w:sz w:val="24"/>
          <w:szCs w:val="24"/>
        </w:rPr>
        <w:t xml:space="preserve"> </w:t>
      </w:r>
      <w:r w:rsidRPr="00ED683D">
        <w:rPr>
          <w:rFonts w:ascii="Verdana" w:hAnsi="Verdana"/>
          <w:color w:val="000000"/>
          <w:sz w:val="24"/>
          <w:szCs w:val="24"/>
        </w:rPr>
        <w:t>&lt;</w:t>
      </w:r>
      <w:proofErr w:type="spellStart"/>
      <w:r w:rsidRPr="00ED683D">
        <w:rPr>
          <w:rFonts w:ascii="Verdana" w:hAnsi="Verdana"/>
          <w:color w:val="000000"/>
          <w:sz w:val="24"/>
          <w:szCs w:val="24"/>
        </w:rPr>
        <w:t>figcaption</w:t>
      </w:r>
      <w:proofErr w:type="spellEnd"/>
      <w:r w:rsidRPr="00ED683D">
        <w:rPr>
          <w:rFonts w:ascii="Verdana" w:hAnsi="Verdana"/>
          <w:color w:val="000000"/>
          <w:sz w:val="24"/>
          <w:szCs w:val="24"/>
        </w:rPr>
        <w:t>&gt;</w:t>
      </w:r>
      <w:r w:rsidR="002C77B1">
        <w:rPr>
          <w:rFonts w:ascii="Verdana" w:hAnsi="Verdana"/>
          <w:color w:val="000000"/>
          <w:sz w:val="24"/>
          <w:szCs w:val="24"/>
        </w:rPr>
        <w:t xml:space="preserve">      </w:t>
      </w:r>
      <w:r>
        <w:rPr>
          <w:rFonts w:ascii="Verdana" w:hAnsi="Verdana"/>
          <w:color w:val="000000"/>
          <w:sz w:val="24"/>
          <w:szCs w:val="24"/>
        </w:rPr>
        <w:t xml:space="preserve"> </w:t>
      </w:r>
      <w:r w:rsidRPr="00ED683D">
        <w:rPr>
          <w:rFonts w:ascii="Verdana" w:hAnsi="Verdana"/>
          <w:color w:val="000000"/>
          <w:sz w:val="24"/>
          <w:szCs w:val="24"/>
        </w:rPr>
        <w:t>&lt;figure&gt;</w:t>
      </w:r>
      <w:r>
        <w:rPr>
          <w:rFonts w:ascii="Verdana" w:hAnsi="Verdana"/>
          <w:color w:val="000000"/>
          <w:sz w:val="24"/>
          <w:szCs w:val="24"/>
        </w:rPr>
        <w:t xml:space="preserve"> </w:t>
      </w:r>
      <w:r w:rsidRPr="00ED683D">
        <w:rPr>
          <w:rFonts w:ascii="Verdana" w:hAnsi="Verdana"/>
          <w:color w:val="000000"/>
          <w:sz w:val="24"/>
          <w:szCs w:val="24"/>
        </w:rPr>
        <w:t>&lt;footer&gt;</w:t>
      </w:r>
      <w:r>
        <w:rPr>
          <w:rFonts w:ascii="Verdana" w:hAnsi="Verdana"/>
          <w:color w:val="000000"/>
          <w:sz w:val="24"/>
          <w:szCs w:val="24"/>
        </w:rPr>
        <w:t xml:space="preserve"> </w:t>
      </w:r>
      <w:r w:rsidR="002C77B1">
        <w:rPr>
          <w:rFonts w:ascii="Verdana" w:hAnsi="Verdana"/>
          <w:color w:val="000000"/>
          <w:sz w:val="24"/>
          <w:szCs w:val="24"/>
        </w:rPr>
        <w:t xml:space="preserve">          </w:t>
      </w:r>
      <w:r w:rsidRPr="00ED683D">
        <w:rPr>
          <w:rFonts w:ascii="Verdana" w:hAnsi="Verdana"/>
          <w:color w:val="000000"/>
          <w:sz w:val="24"/>
          <w:szCs w:val="24"/>
        </w:rPr>
        <w:t>&lt;header&gt;</w:t>
      </w:r>
      <w:r w:rsidR="002C77B1">
        <w:rPr>
          <w:rFonts w:ascii="Verdana" w:hAnsi="Verdana"/>
          <w:color w:val="000000"/>
          <w:sz w:val="24"/>
          <w:szCs w:val="24"/>
        </w:rPr>
        <w:t xml:space="preserve">      </w:t>
      </w:r>
      <w:r>
        <w:rPr>
          <w:rFonts w:ascii="Verdana" w:hAnsi="Verdana"/>
          <w:color w:val="000000"/>
          <w:sz w:val="24"/>
          <w:szCs w:val="24"/>
        </w:rPr>
        <w:t xml:space="preserve"> </w:t>
      </w:r>
      <w:r w:rsidRPr="00ED683D">
        <w:rPr>
          <w:rFonts w:ascii="Verdana" w:hAnsi="Verdana"/>
          <w:color w:val="000000"/>
          <w:sz w:val="24"/>
          <w:szCs w:val="24"/>
        </w:rPr>
        <w:t>&lt;main&gt;</w:t>
      </w:r>
      <w:r w:rsidR="002C77B1">
        <w:rPr>
          <w:rFonts w:ascii="Verdana" w:hAnsi="Verdana"/>
          <w:color w:val="000000"/>
          <w:sz w:val="24"/>
          <w:szCs w:val="24"/>
        </w:rPr>
        <w:t xml:space="preserve">       </w:t>
      </w:r>
      <w:r>
        <w:rPr>
          <w:rFonts w:ascii="Verdana" w:hAnsi="Verdana"/>
          <w:color w:val="000000"/>
          <w:sz w:val="24"/>
          <w:szCs w:val="24"/>
        </w:rPr>
        <w:t xml:space="preserve"> </w:t>
      </w:r>
      <w:r w:rsidRPr="00ED683D">
        <w:rPr>
          <w:rFonts w:ascii="Verdana" w:hAnsi="Verdana"/>
          <w:color w:val="000000"/>
          <w:sz w:val="24"/>
          <w:szCs w:val="24"/>
        </w:rPr>
        <w:t>&lt;mark&gt;</w:t>
      </w:r>
      <w:r>
        <w:rPr>
          <w:rFonts w:ascii="Verdana" w:hAnsi="Verdana"/>
          <w:color w:val="000000"/>
          <w:sz w:val="24"/>
          <w:szCs w:val="24"/>
        </w:rPr>
        <w:t xml:space="preserve"> </w:t>
      </w:r>
      <w:r w:rsidR="002C77B1">
        <w:rPr>
          <w:rFonts w:ascii="Verdana" w:hAnsi="Verdana"/>
          <w:color w:val="000000"/>
          <w:sz w:val="24"/>
          <w:szCs w:val="24"/>
        </w:rPr>
        <w:t xml:space="preserve">            </w:t>
      </w:r>
      <w:r w:rsidRPr="00ED683D">
        <w:rPr>
          <w:rFonts w:ascii="Verdana" w:hAnsi="Verdana"/>
          <w:color w:val="000000"/>
          <w:sz w:val="24"/>
          <w:szCs w:val="24"/>
        </w:rPr>
        <w:t>&lt;nav&gt;</w:t>
      </w:r>
      <w:r>
        <w:rPr>
          <w:rFonts w:ascii="Verdana" w:hAnsi="Verdana"/>
          <w:color w:val="000000"/>
          <w:sz w:val="24"/>
          <w:szCs w:val="24"/>
        </w:rPr>
        <w:t xml:space="preserve"> </w:t>
      </w:r>
      <w:r w:rsidRPr="00ED683D">
        <w:rPr>
          <w:rFonts w:ascii="Verdana" w:hAnsi="Verdana"/>
          <w:color w:val="000000"/>
          <w:sz w:val="24"/>
          <w:szCs w:val="24"/>
        </w:rPr>
        <w:t>&lt;section&gt;</w:t>
      </w:r>
      <w:r w:rsidR="002C77B1">
        <w:rPr>
          <w:rFonts w:ascii="Verdana" w:hAnsi="Verdana"/>
          <w:color w:val="000000"/>
          <w:sz w:val="24"/>
          <w:szCs w:val="24"/>
        </w:rPr>
        <w:t xml:space="preserve">        </w:t>
      </w:r>
      <w:r>
        <w:rPr>
          <w:rFonts w:ascii="Verdana" w:hAnsi="Verdana"/>
          <w:color w:val="000000"/>
          <w:sz w:val="24"/>
          <w:szCs w:val="24"/>
        </w:rPr>
        <w:t xml:space="preserve"> </w:t>
      </w:r>
      <w:r w:rsidRPr="00ED683D">
        <w:rPr>
          <w:rFonts w:ascii="Verdana" w:hAnsi="Verdana"/>
          <w:color w:val="000000"/>
          <w:sz w:val="24"/>
          <w:szCs w:val="24"/>
        </w:rPr>
        <w:t>&lt;summary&gt;</w:t>
      </w:r>
      <w:r w:rsidR="002C77B1">
        <w:rPr>
          <w:rFonts w:ascii="Verdana" w:hAnsi="Verdana"/>
          <w:color w:val="000000"/>
          <w:sz w:val="24"/>
          <w:szCs w:val="24"/>
        </w:rPr>
        <w:t xml:space="preserve">   </w:t>
      </w:r>
      <w:r>
        <w:rPr>
          <w:rFonts w:ascii="Verdana" w:hAnsi="Verdana"/>
          <w:color w:val="000000"/>
          <w:sz w:val="24"/>
          <w:szCs w:val="24"/>
        </w:rPr>
        <w:t xml:space="preserve"> </w:t>
      </w:r>
      <w:r w:rsidRPr="00ED683D">
        <w:rPr>
          <w:rFonts w:ascii="Verdana" w:hAnsi="Verdana"/>
          <w:color w:val="000000"/>
          <w:sz w:val="24"/>
          <w:szCs w:val="24"/>
        </w:rPr>
        <w:t>&lt;time&gt;</w:t>
      </w:r>
    </w:p>
    <w:p w14:paraId="2460D416" w14:textId="31B50ABD" w:rsidR="00ED683D" w:rsidRPr="00ED683D" w:rsidRDefault="00ED683D" w:rsidP="00ED683D"/>
    <w:p w14:paraId="0969B7BA" w14:textId="37B9FD7D" w:rsidR="00ED683D" w:rsidRPr="00ED683D" w:rsidRDefault="00ED683D" w:rsidP="00ED683D"/>
    <w:p w14:paraId="753E709C" w14:textId="77730675" w:rsidR="00ED683D" w:rsidRPr="00ED683D" w:rsidRDefault="00ED683D" w:rsidP="00ED683D"/>
    <w:p w14:paraId="12CBA507" w14:textId="2986AE06" w:rsidR="00ED683D" w:rsidRPr="00ED683D" w:rsidRDefault="00ED683D" w:rsidP="00ED683D"/>
    <w:p w14:paraId="6D6B7D1E" w14:textId="77777777" w:rsidR="008E2FBC" w:rsidRPr="008E2FBC" w:rsidRDefault="008E2FBC" w:rsidP="009165C6">
      <w:pPr>
        <w:pStyle w:val="Heading2"/>
      </w:pPr>
      <w:bookmarkStart w:id="124" w:name="_Toc114175575"/>
      <w:r w:rsidRPr="008E2FBC">
        <w:lastRenderedPageBreak/>
        <w:t>HTML &lt;section&gt; Element</w:t>
      </w:r>
      <w:bookmarkEnd w:id="124"/>
    </w:p>
    <w:p w14:paraId="4FABCCD4" w14:textId="77777777" w:rsidR="008E2FBC" w:rsidRPr="008E2FBC" w:rsidRDefault="008E2FBC" w:rsidP="008E2FBC">
      <w:pPr>
        <w:shd w:val="clear" w:color="auto" w:fill="FFFFFF"/>
        <w:spacing w:before="288" w:after="288"/>
        <w:rPr>
          <w:rFonts w:ascii="Arial" w:hAnsi="Arial" w:cs="Arial"/>
          <w:color w:val="000000"/>
        </w:rPr>
      </w:pPr>
      <w:r w:rsidRPr="008E2FBC">
        <w:rPr>
          <w:rFonts w:ascii="Arial" w:hAnsi="Arial" w:cs="Arial"/>
          <w:color w:val="000000"/>
        </w:rPr>
        <w:t>The </w:t>
      </w:r>
      <w:r w:rsidRPr="008E2FBC">
        <w:rPr>
          <w:rStyle w:val="Emphasis"/>
          <w:rFonts w:ascii="Arial" w:hAnsi="Arial" w:cs="Arial"/>
          <w:color w:val="DC143C"/>
          <w:sz w:val="24"/>
          <w:szCs w:val="24"/>
        </w:rPr>
        <w:t>&lt;section&gt;</w:t>
      </w:r>
      <w:r w:rsidRPr="008E2FBC">
        <w:rPr>
          <w:rFonts w:ascii="Arial" w:hAnsi="Arial" w:cs="Arial"/>
          <w:color w:val="000000"/>
        </w:rPr>
        <w:t> element defines a section in a document.</w:t>
      </w:r>
    </w:p>
    <w:p w14:paraId="0CDDAE45" w14:textId="77777777" w:rsidR="008E2FBC" w:rsidRPr="008E2FBC" w:rsidRDefault="008E2FBC" w:rsidP="008E2FBC">
      <w:pPr>
        <w:shd w:val="clear" w:color="auto" w:fill="FFFFFF"/>
        <w:spacing w:before="288" w:after="288"/>
        <w:rPr>
          <w:rFonts w:ascii="Arial" w:hAnsi="Arial" w:cs="Arial"/>
          <w:color w:val="000000"/>
        </w:rPr>
      </w:pPr>
      <w:r w:rsidRPr="008E2FBC">
        <w:rPr>
          <w:rFonts w:ascii="Arial" w:hAnsi="Arial" w:cs="Arial"/>
          <w:color w:val="000000"/>
        </w:rPr>
        <w:t>According to W3C's HTML documentation: "A section is a thematic grouping of content, typically with a heading."</w:t>
      </w:r>
    </w:p>
    <w:p w14:paraId="2F734AF5" w14:textId="77777777" w:rsidR="008E2FBC" w:rsidRPr="008E2FBC" w:rsidRDefault="008E2FBC" w:rsidP="008E2FBC">
      <w:pPr>
        <w:shd w:val="clear" w:color="auto" w:fill="FFFFFF"/>
        <w:spacing w:before="288" w:after="288"/>
        <w:rPr>
          <w:rFonts w:ascii="Arial" w:hAnsi="Arial" w:cs="Arial"/>
          <w:color w:val="000000"/>
        </w:rPr>
      </w:pPr>
      <w:r w:rsidRPr="008E2FBC">
        <w:rPr>
          <w:rFonts w:ascii="Arial" w:hAnsi="Arial" w:cs="Arial"/>
          <w:color w:val="000000"/>
        </w:rPr>
        <w:t>Examples of where a </w:t>
      </w:r>
      <w:r w:rsidRPr="008E2FBC">
        <w:rPr>
          <w:rStyle w:val="Emphasis"/>
          <w:rFonts w:ascii="Arial" w:hAnsi="Arial" w:cs="Arial"/>
          <w:color w:val="DC143C"/>
          <w:sz w:val="24"/>
          <w:szCs w:val="24"/>
        </w:rPr>
        <w:t>&lt;section&gt;</w:t>
      </w:r>
      <w:r w:rsidRPr="008E2FBC">
        <w:rPr>
          <w:rFonts w:ascii="Arial" w:hAnsi="Arial" w:cs="Arial"/>
          <w:color w:val="000000"/>
        </w:rPr>
        <w:t> element can be used:</w:t>
      </w:r>
    </w:p>
    <w:p w14:paraId="750F7430" w14:textId="77777777" w:rsidR="008E2FBC" w:rsidRPr="008E2FBC" w:rsidRDefault="008E2FBC" w:rsidP="008E2FBC">
      <w:pPr>
        <w:numPr>
          <w:ilvl w:val="0"/>
          <w:numId w:val="15"/>
        </w:numPr>
        <w:shd w:val="clear" w:color="auto" w:fill="FFFFFF"/>
        <w:spacing w:before="100" w:beforeAutospacing="1" w:after="100" w:afterAutospacing="1" w:line="240" w:lineRule="auto"/>
        <w:rPr>
          <w:rFonts w:ascii="Arial" w:hAnsi="Arial" w:cs="Arial"/>
          <w:color w:val="000000"/>
          <w:sz w:val="24"/>
          <w:szCs w:val="24"/>
        </w:rPr>
      </w:pPr>
      <w:r w:rsidRPr="008E2FBC">
        <w:rPr>
          <w:rFonts w:ascii="Arial" w:hAnsi="Arial" w:cs="Arial"/>
          <w:color w:val="000000"/>
          <w:sz w:val="24"/>
          <w:szCs w:val="24"/>
        </w:rPr>
        <w:t>Chapters</w:t>
      </w:r>
    </w:p>
    <w:p w14:paraId="6CE957CF" w14:textId="77777777" w:rsidR="008E2FBC" w:rsidRPr="008E2FBC" w:rsidRDefault="008E2FBC" w:rsidP="008E2FBC">
      <w:pPr>
        <w:numPr>
          <w:ilvl w:val="0"/>
          <w:numId w:val="15"/>
        </w:numPr>
        <w:shd w:val="clear" w:color="auto" w:fill="FFFFFF"/>
        <w:spacing w:before="100" w:beforeAutospacing="1" w:after="100" w:afterAutospacing="1" w:line="240" w:lineRule="auto"/>
        <w:rPr>
          <w:rFonts w:ascii="Arial" w:hAnsi="Arial" w:cs="Arial"/>
          <w:color w:val="000000"/>
          <w:sz w:val="24"/>
          <w:szCs w:val="24"/>
        </w:rPr>
      </w:pPr>
      <w:r w:rsidRPr="008E2FBC">
        <w:rPr>
          <w:rFonts w:ascii="Arial" w:hAnsi="Arial" w:cs="Arial"/>
          <w:color w:val="000000"/>
          <w:sz w:val="24"/>
          <w:szCs w:val="24"/>
        </w:rPr>
        <w:t>Introduction</w:t>
      </w:r>
    </w:p>
    <w:p w14:paraId="4EDAA280" w14:textId="77777777" w:rsidR="008E2FBC" w:rsidRPr="008E2FBC" w:rsidRDefault="008E2FBC" w:rsidP="008E2FBC">
      <w:pPr>
        <w:numPr>
          <w:ilvl w:val="0"/>
          <w:numId w:val="15"/>
        </w:numPr>
        <w:shd w:val="clear" w:color="auto" w:fill="FFFFFF"/>
        <w:spacing w:before="100" w:beforeAutospacing="1" w:after="100" w:afterAutospacing="1" w:line="240" w:lineRule="auto"/>
        <w:rPr>
          <w:rFonts w:ascii="Arial" w:hAnsi="Arial" w:cs="Arial"/>
          <w:color w:val="000000"/>
          <w:sz w:val="24"/>
          <w:szCs w:val="24"/>
        </w:rPr>
      </w:pPr>
      <w:r w:rsidRPr="008E2FBC">
        <w:rPr>
          <w:rFonts w:ascii="Arial" w:hAnsi="Arial" w:cs="Arial"/>
          <w:color w:val="000000"/>
          <w:sz w:val="24"/>
          <w:szCs w:val="24"/>
        </w:rPr>
        <w:t>News items</w:t>
      </w:r>
    </w:p>
    <w:p w14:paraId="3498DD8B" w14:textId="77777777" w:rsidR="008E2FBC" w:rsidRPr="008E2FBC" w:rsidRDefault="008E2FBC" w:rsidP="008E2FBC">
      <w:pPr>
        <w:numPr>
          <w:ilvl w:val="0"/>
          <w:numId w:val="15"/>
        </w:numPr>
        <w:shd w:val="clear" w:color="auto" w:fill="FFFFFF"/>
        <w:spacing w:before="100" w:beforeAutospacing="1" w:after="100" w:afterAutospacing="1" w:line="240" w:lineRule="auto"/>
        <w:rPr>
          <w:rFonts w:ascii="Arial" w:hAnsi="Arial" w:cs="Arial"/>
          <w:color w:val="000000"/>
          <w:sz w:val="24"/>
          <w:szCs w:val="24"/>
        </w:rPr>
      </w:pPr>
      <w:r w:rsidRPr="008E2FBC">
        <w:rPr>
          <w:rFonts w:ascii="Arial" w:hAnsi="Arial" w:cs="Arial"/>
          <w:color w:val="000000"/>
          <w:sz w:val="24"/>
          <w:szCs w:val="24"/>
        </w:rPr>
        <w:t>Contact information</w:t>
      </w:r>
    </w:p>
    <w:tbl>
      <w:tblPr>
        <w:tblpPr w:leftFromText="180" w:rightFromText="180" w:vertAnchor="text" w:horzAnchor="page" w:tblpX="4936" w:tblpY="10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15"/>
      </w:tblGrid>
      <w:tr w:rsidR="00474380" w14:paraId="7C71F033" w14:textId="77777777" w:rsidTr="00474380">
        <w:trPr>
          <w:trHeight w:val="7080"/>
        </w:trPr>
        <w:tc>
          <w:tcPr>
            <w:tcW w:w="4815" w:type="dxa"/>
          </w:tcPr>
          <w:p w14:paraId="679165A3" w14:textId="77777777" w:rsidR="00474380" w:rsidRDefault="00474380" w:rsidP="00474380">
            <w:pPr>
              <w:spacing w:before="288" w:after="288"/>
              <w:rPr>
                <w:rFonts w:ascii="Arial" w:hAnsi="Arial" w:cs="Arial"/>
                <w:color w:val="000000"/>
              </w:rPr>
            </w:pPr>
          </w:p>
          <w:p w14:paraId="3FCE2AAE" w14:textId="77777777" w:rsidR="00F931E7" w:rsidRDefault="00F931E7" w:rsidP="00F931E7">
            <w:pPr>
              <w:pStyle w:val="Heading1"/>
              <w:rPr>
                <w:color w:val="000000"/>
              </w:rPr>
            </w:pPr>
            <w:bookmarkStart w:id="125" w:name="_Toc114175576"/>
            <w:r>
              <w:rPr>
                <w:color w:val="000000"/>
              </w:rPr>
              <w:t>WWF</w:t>
            </w:r>
            <w:bookmarkEnd w:id="125"/>
          </w:p>
          <w:p w14:paraId="634838A4" w14:textId="77777777" w:rsidR="00F931E7" w:rsidRDefault="00F931E7" w:rsidP="00F931E7">
            <w:pPr>
              <w:rPr>
                <w:color w:val="000000"/>
                <w:sz w:val="27"/>
                <w:szCs w:val="27"/>
              </w:rPr>
            </w:pPr>
            <w:r>
              <w:rPr>
                <w:color w:val="000000"/>
                <w:sz w:val="27"/>
                <w:szCs w:val="27"/>
              </w:rPr>
              <w:t>The World Wide Fund for Nature (WWF).</w:t>
            </w:r>
          </w:p>
          <w:p w14:paraId="456A72A4" w14:textId="77777777" w:rsidR="00F931E7" w:rsidRDefault="00F931E7" w:rsidP="00474380">
            <w:pPr>
              <w:spacing w:before="288" w:after="288"/>
              <w:rPr>
                <w:rFonts w:ascii="Arial" w:hAnsi="Arial" w:cs="Arial"/>
                <w:color w:val="000000"/>
              </w:rPr>
            </w:pPr>
          </w:p>
          <w:p w14:paraId="3EA93563" w14:textId="3A18E18B" w:rsidR="00474380" w:rsidRDefault="00474380" w:rsidP="00474380">
            <w:pPr>
              <w:spacing w:before="288" w:after="288"/>
              <w:rPr>
                <w:rFonts w:ascii="Arial" w:hAnsi="Arial" w:cs="Arial"/>
                <w:color w:val="000000"/>
              </w:rPr>
            </w:pPr>
          </w:p>
        </w:tc>
      </w:tr>
    </w:tbl>
    <w:p w14:paraId="6777FD8D" w14:textId="77777777" w:rsidR="008E2FBC" w:rsidRDefault="008E2FBC" w:rsidP="008E2FBC">
      <w:pPr>
        <w:shd w:val="clear" w:color="auto" w:fill="FFFFFF"/>
        <w:spacing w:before="288" w:after="288"/>
        <w:rPr>
          <w:rFonts w:ascii="Arial" w:hAnsi="Arial" w:cs="Arial"/>
          <w:color w:val="000000"/>
        </w:rPr>
      </w:pPr>
      <w:r w:rsidRPr="008E2FBC">
        <w:rPr>
          <w:rFonts w:ascii="Arial" w:hAnsi="Arial" w:cs="Arial"/>
          <w:color w:val="000000"/>
        </w:rPr>
        <w:t>A web page could normally be split into sections for introduction, content, and contact information.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45"/>
      </w:tblGrid>
      <w:tr w:rsidR="00474380" w14:paraId="34EFD1ED" w14:textId="77777777" w:rsidTr="00474380">
        <w:trPr>
          <w:trHeight w:val="7170"/>
        </w:trPr>
        <w:tc>
          <w:tcPr>
            <w:tcW w:w="3645" w:type="dxa"/>
          </w:tcPr>
          <w:p w14:paraId="6D17C19C" w14:textId="77777777" w:rsidR="00474380" w:rsidRDefault="00474380" w:rsidP="00474380">
            <w:pPr>
              <w:shd w:val="clear" w:color="auto" w:fill="FFFFFF"/>
              <w:spacing w:before="288" w:after="288"/>
              <w:ind w:left="720"/>
              <w:rPr>
                <w:rFonts w:ascii="Arial" w:hAnsi="Arial" w:cs="Arial"/>
                <w:color w:val="000000"/>
              </w:rPr>
            </w:pPr>
          </w:p>
          <w:p w14:paraId="436B612D" w14:textId="77777777" w:rsidR="00474380" w:rsidRP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&lt;!DOCTYPE html&gt;</w:t>
            </w:r>
          </w:p>
          <w:p w14:paraId="097BDD95" w14:textId="77777777" w:rsidR="00474380" w:rsidRP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&lt;html&gt;</w:t>
            </w:r>
          </w:p>
          <w:p w14:paraId="6FF0559F" w14:textId="77777777" w:rsidR="00474380" w:rsidRP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&lt;body&gt;</w:t>
            </w:r>
          </w:p>
          <w:p w14:paraId="7211B350" w14:textId="77777777" w:rsidR="00474380" w:rsidRP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&lt;section&gt;</w:t>
            </w:r>
          </w:p>
          <w:p w14:paraId="2C18FC53" w14:textId="77777777" w:rsidR="00474380" w:rsidRP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 xml:space="preserve">  &lt;h1&gt;WWF&lt;/h1&gt;</w:t>
            </w:r>
          </w:p>
          <w:p w14:paraId="5594C428" w14:textId="77777777" w:rsid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 xml:space="preserve">  &lt;p&gt;The World Wide </w:t>
            </w:r>
          </w:p>
          <w:p w14:paraId="473621BA" w14:textId="77777777" w:rsid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Fund for Nature (WWF)</w:t>
            </w:r>
          </w:p>
          <w:p w14:paraId="02B8A554" w14:textId="77777777" w:rsidR="00474380" w:rsidRPr="00474380" w:rsidRDefault="00474380" w:rsidP="00474380">
            <w:pPr>
              <w:shd w:val="clear" w:color="auto" w:fill="FFFFFF"/>
              <w:spacing w:before="288" w:after="288"/>
              <w:ind w:left="720"/>
              <w:rPr>
                <w:rFonts w:ascii="Arial" w:hAnsi="Arial" w:cs="Arial"/>
                <w:color w:val="000000"/>
              </w:rPr>
            </w:pPr>
            <w:r>
              <w:rPr>
                <w:rFonts w:ascii="Arial" w:hAnsi="Arial" w:cs="Arial"/>
                <w:color w:val="000000"/>
              </w:rPr>
              <w:t xml:space="preserve">    </w:t>
            </w:r>
            <w:r w:rsidRPr="00474380">
              <w:rPr>
                <w:rFonts w:ascii="Arial" w:hAnsi="Arial" w:cs="Arial"/>
                <w:color w:val="000000"/>
              </w:rPr>
              <w:t>.&lt;/p&gt;</w:t>
            </w:r>
          </w:p>
          <w:p w14:paraId="00AB494F" w14:textId="77777777" w:rsidR="00474380" w:rsidRP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&lt;/section&gt;</w:t>
            </w:r>
          </w:p>
          <w:p w14:paraId="4627FB3F" w14:textId="77777777" w:rsidR="00474380" w:rsidRP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&lt;/body&gt;</w:t>
            </w:r>
          </w:p>
          <w:p w14:paraId="01765D8E" w14:textId="0B54A4D0" w:rsidR="00474380" w:rsidRDefault="00474380" w:rsidP="00474380">
            <w:pPr>
              <w:shd w:val="clear" w:color="auto" w:fill="FFFFFF"/>
              <w:spacing w:before="288" w:after="288"/>
              <w:ind w:left="720"/>
              <w:rPr>
                <w:rFonts w:ascii="Arial" w:hAnsi="Arial" w:cs="Arial"/>
                <w:color w:val="000000"/>
              </w:rPr>
            </w:pPr>
            <w:r w:rsidRPr="00474380">
              <w:rPr>
                <w:rFonts w:ascii="Arial" w:hAnsi="Arial" w:cs="Arial"/>
                <w:color w:val="000000"/>
              </w:rPr>
              <w:t>&lt;/html&gt;</w:t>
            </w:r>
          </w:p>
        </w:tc>
      </w:tr>
    </w:tbl>
    <w:p w14:paraId="38901642" w14:textId="77777777" w:rsidR="008E2FBC" w:rsidRPr="008E2FBC" w:rsidRDefault="008E2FBC" w:rsidP="008E2FBC">
      <w:pPr>
        <w:shd w:val="clear" w:color="auto" w:fill="FFFFFF"/>
        <w:spacing w:before="288" w:after="288"/>
        <w:rPr>
          <w:rFonts w:ascii="Arial" w:hAnsi="Arial" w:cs="Arial"/>
          <w:color w:val="000000"/>
        </w:rPr>
      </w:pPr>
    </w:p>
    <w:p w14:paraId="30FDEA16" w14:textId="77777777" w:rsidR="00A17823" w:rsidRPr="00A17823" w:rsidRDefault="00A17823" w:rsidP="009165C6">
      <w:pPr>
        <w:pStyle w:val="Heading2"/>
      </w:pPr>
      <w:bookmarkStart w:id="126" w:name="_Toc114175577"/>
      <w:r w:rsidRPr="00A17823">
        <w:t>HTML &lt;article&gt; Element</w:t>
      </w:r>
      <w:bookmarkEnd w:id="126"/>
    </w:p>
    <w:p w14:paraId="180A0D02" w14:textId="77777777" w:rsidR="00A17823" w:rsidRPr="00A17823" w:rsidRDefault="00A17823" w:rsidP="00A17823">
      <w:pPr>
        <w:shd w:val="clear" w:color="auto" w:fill="FFFFFF"/>
        <w:spacing w:before="288" w:after="288"/>
        <w:rPr>
          <w:rFonts w:ascii="Verdana" w:hAnsi="Verdana"/>
          <w:color w:val="000000"/>
        </w:rPr>
      </w:pPr>
      <w:r w:rsidRPr="00A17823">
        <w:rPr>
          <w:rFonts w:ascii="Verdana" w:hAnsi="Verdana"/>
          <w:color w:val="000000"/>
        </w:rPr>
        <w:t>The </w:t>
      </w:r>
      <w:r w:rsidRPr="00A17823">
        <w:rPr>
          <w:rStyle w:val="Emphasis"/>
          <w:rFonts w:ascii="Consolas" w:hAnsi="Consolas"/>
          <w:color w:val="DC143C"/>
          <w:sz w:val="24"/>
          <w:szCs w:val="24"/>
        </w:rPr>
        <w:t>&lt;article&gt;</w:t>
      </w:r>
      <w:r w:rsidRPr="00A17823">
        <w:rPr>
          <w:rFonts w:ascii="Verdana" w:hAnsi="Verdana"/>
          <w:color w:val="000000"/>
        </w:rPr>
        <w:t> element specifies independent, self-contained content.</w:t>
      </w:r>
    </w:p>
    <w:p w14:paraId="54A1D659" w14:textId="77777777" w:rsidR="00A17823" w:rsidRPr="00A17823" w:rsidRDefault="00A17823" w:rsidP="00A17823">
      <w:pPr>
        <w:shd w:val="clear" w:color="auto" w:fill="FFFFFF"/>
        <w:spacing w:before="288" w:after="288"/>
        <w:rPr>
          <w:rFonts w:ascii="Verdana" w:hAnsi="Verdana"/>
          <w:color w:val="000000"/>
        </w:rPr>
      </w:pPr>
      <w:r w:rsidRPr="00A17823">
        <w:rPr>
          <w:rFonts w:ascii="Verdana" w:hAnsi="Verdana"/>
          <w:color w:val="000000"/>
        </w:rPr>
        <w:t>An article should make sense on its own, and it should be possible to distribute it independently from the rest of the web site.</w:t>
      </w:r>
    </w:p>
    <w:p w14:paraId="5FA8FF41" w14:textId="77777777" w:rsidR="00A17823" w:rsidRPr="00A17823" w:rsidRDefault="00A17823" w:rsidP="00A17823">
      <w:pPr>
        <w:shd w:val="clear" w:color="auto" w:fill="FFFFFF"/>
        <w:spacing w:before="288" w:after="288"/>
        <w:rPr>
          <w:rFonts w:ascii="Verdana" w:hAnsi="Verdana"/>
          <w:color w:val="000000"/>
        </w:rPr>
      </w:pPr>
      <w:r w:rsidRPr="00A17823">
        <w:rPr>
          <w:rFonts w:ascii="Verdana" w:hAnsi="Verdana"/>
          <w:color w:val="000000"/>
        </w:rPr>
        <w:t>Examples of where the </w:t>
      </w:r>
      <w:r w:rsidRPr="00A17823">
        <w:rPr>
          <w:rStyle w:val="Emphasis"/>
          <w:rFonts w:ascii="Consolas" w:hAnsi="Consolas"/>
          <w:color w:val="DC143C"/>
          <w:sz w:val="24"/>
          <w:szCs w:val="24"/>
        </w:rPr>
        <w:t>&lt;article&gt;</w:t>
      </w:r>
      <w:r w:rsidRPr="00A17823">
        <w:rPr>
          <w:rFonts w:ascii="Verdana" w:hAnsi="Verdana"/>
          <w:color w:val="000000"/>
        </w:rPr>
        <w:t> element can be used:</w:t>
      </w:r>
    </w:p>
    <w:p w14:paraId="7155422B" w14:textId="77777777" w:rsidR="00A17823" w:rsidRPr="00A17823" w:rsidRDefault="00A17823" w:rsidP="00A17823">
      <w:pPr>
        <w:numPr>
          <w:ilvl w:val="0"/>
          <w:numId w:val="16"/>
        </w:numPr>
        <w:shd w:val="clear" w:color="auto" w:fill="FFFFFF"/>
        <w:spacing w:before="100" w:beforeAutospacing="1" w:after="100" w:afterAutospacing="1" w:line="240" w:lineRule="auto"/>
        <w:rPr>
          <w:rFonts w:ascii="Verdana" w:hAnsi="Verdana"/>
          <w:color w:val="000000"/>
          <w:sz w:val="24"/>
          <w:szCs w:val="24"/>
        </w:rPr>
      </w:pPr>
      <w:r w:rsidRPr="00A17823">
        <w:rPr>
          <w:rFonts w:ascii="Verdana" w:hAnsi="Verdana"/>
          <w:color w:val="000000"/>
          <w:sz w:val="24"/>
          <w:szCs w:val="24"/>
        </w:rPr>
        <w:t>Forum posts</w:t>
      </w:r>
    </w:p>
    <w:p w14:paraId="6ED8587D" w14:textId="77777777" w:rsidR="00A17823" w:rsidRPr="00A17823" w:rsidRDefault="00A17823" w:rsidP="00A17823">
      <w:pPr>
        <w:numPr>
          <w:ilvl w:val="0"/>
          <w:numId w:val="16"/>
        </w:numPr>
        <w:shd w:val="clear" w:color="auto" w:fill="FFFFFF"/>
        <w:spacing w:before="100" w:beforeAutospacing="1" w:after="100" w:afterAutospacing="1" w:line="240" w:lineRule="auto"/>
        <w:rPr>
          <w:rFonts w:ascii="Verdana" w:hAnsi="Verdana"/>
          <w:color w:val="000000"/>
          <w:sz w:val="24"/>
          <w:szCs w:val="24"/>
        </w:rPr>
      </w:pPr>
      <w:r w:rsidRPr="00A17823">
        <w:rPr>
          <w:rFonts w:ascii="Verdana" w:hAnsi="Verdana"/>
          <w:color w:val="000000"/>
          <w:sz w:val="24"/>
          <w:szCs w:val="24"/>
        </w:rPr>
        <w:t>Blog posts</w:t>
      </w:r>
    </w:p>
    <w:p w14:paraId="7CC7B0C3" w14:textId="77777777" w:rsidR="00A17823" w:rsidRPr="00A17823" w:rsidRDefault="00A17823" w:rsidP="00A17823">
      <w:pPr>
        <w:numPr>
          <w:ilvl w:val="0"/>
          <w:numId w:val="16"/>
        </w:numPr>
        <w:shd w:val="clear" w:color="auto" w:fill="FFFFFF"/>
        <w:spacing w:before="100" w:beforeAutospacing="1" w:after="100" w:afterAutospacing="1" w:line="240" w:lineRule="auto"/>
        <w:rPr>
          <w:rFonts w:ascii="Verdana" w:hAnsi="Verdana"/>
          <w:color w:val="000000"/>
          <w:sz w:val="24"/>
          <w:szCs w:val="24"/>
        </w:rPr>
      </w:pPr>
      <w:r w:rsidRPr="00A17823">
        <w:rPr>
          <w:rFonts w:ascii="Verdana" w:hAnsi="Verdana"/>
          <w:color w:val="000000"/>
          <w:sz w:val="24"/>
          <w:szCs w:val="24"/>
        </w:rPr>
        <w:t>User comments</w:t>
      </w:r>
    </w:p>
    <w:p w14:paraId="13D524B3" w14:textId="77777777" w:rsidR="00A17823" w:rsidRPr="00A17823" w:rsidRDefault="00A17823" w:rsidP="00A17823">
      <w:pPr>
        <w:numPr>
          <w:ilvl w:val="0"/>
          <w:numId w:val="16"/>
        </w:numPr>
        <w:shd w:val="clear" w:color="auto" w:fill="FFFFFF"/>
        <w:spacing w:before="100" w:beforeAutospacing="1" w:after="100" w:afterAutospacing="1" w:line="240" w:lineRule="auto"/>
        <w:rPr>
          <w:rFonts w:ascii="Verdana" w:hAnsi="Verdana"/>
          <w:color w:val="000000"/>
          <w:sz w:val="24"/>
          <w:szCs w:val="24"/>
        </w:rPr>
      </w:pPr>
      <w:r w:rsidRPr="00A17823">
        <w:rPr>
          <w:rFonts w:ascii="Verdana" w:hAnsi="Verdana"/>
          <w:color w:val="000000"/>
          <w:sz w:val="24"/>
          <w:szCs w:val="24"/>
        </w:rPr>
        <w:t>Product cards</w:t>
      </w:r>
    </w:p>
    <w:p w14:paraId="72EDA43E" w14:textId="77777777" w:rsidR="00A17823" w:rsidRDefault="00A17823" w:rsidP="00A17823">
      <w:pPr>
        <w:numPr>
          <w:ilvl w:val="0"/>
          <w:numId w:val="16"/>
        </w:numPr>
        <w:shd w:val="clear" w:color="auto" w:fill="FFFFFF"/>
        <w:spacing w:before="100" w:beforeAutospacing="1" w:after="100" w:afterAutospacing="1" w:line="240" w:lineRule="auto"/>
        <w:rPr>
          <w:rFonts w:ascii="Verdana" w:hAnsi="Verdana"/>
          <w:color w:val="000000"/>
          <w:sz w:val="24"/>
          <w:szCs w:val="24"/>
        </w:rPr>
      </w:pPr>
      <w:r w:rsidRPr="00A17823">
        <w:rPr>
          <w:rFonts w:ascii="Verdana" w:hAnsi="Verdana"/>
          <w:color w:val="000000"/>
          <w:sz w:val="24"/>
          <w:szCs w:val="24"/>
        </w:rPr>
        <w:t>Newspaper articles</w:t>
      </w:r>
    </w:p>
    <w:p w14:paraId="74B7FABA" w14:textId="77777777" w:rsidR="000B40E5" w:rsidRPr="000B40E5" w:rsidRDefault="000B40E5" w:rsidP="009165C6">
      <w:pPr>
        <w:pStyle w:val="Heading2"/>
      </w:pPr>
      <w:bookmarkStart w:id="127" w:name="_Toc114175578"/>
      <w:r w:rsidRPr="000B40E5">
        <w:t>Nesting &lt;article&gt; in &lt;section&gt; or Vice Versa?</w:t>
      </w:r>
      <w:bookmarkEnd w:id="127"/>
    </w:p>
    <w:p w14:paraId="511AAAF4" w14:textId="77777777" w:rsidR="000B40E5" w:rsidRPr="000B40E5" w:rsidRDefault="000B40E5" w:rsidP="000B40E5">
      <w:pPr>
        <w:shd w:val="clear" w:color="auto" w:fill="FFFFFF"/>
        <w:spacing w:before="288" w:after="288"/>
        <w:rPr>
          <w:rFonts w:ascii="Verdana" w:hAnsi="Verdana"/>
          <w:color w:val="000000"/>
        </w:rPr>
      </w:pPr>
      <w:r w:rsidRPr="000B40E5">
        <w:rPr>
          <w:rFonts w:ascii="Verdana" w:hAnsi="Verdana"/>
          <w:color w:val="000000"/>
        </w:rPr>
        <w:t>The </w:t>
      </w:r>
      <w:r w:rsidRPr="000B40E5">
        <w:rPr>
          <w:rStyle w:val="Emphasis"/>
          <w:rFonts w:ascii="Consolas" w:hAnsi="Consolas"/>
          <w:color w:val="DC143C"/>
          <w:sz w:val="24"/>
          <w:szCs w:val="24"/>
        </w:rPr>
        <w:t>&lt;article&gt;</w:t>
      </w:r>
      <w:r w:rsidRPr="000B40E5">
        <w:rPr>
          <w:rFonts w:ascii="Verdana" w:hAnsi="Verdana"/>
          <w:color w:val="000000"/>
        </w:rPr>
        <w:t> element specifies independent, self-contained content.</w:t>
      </w:r>
    </w:p>
    <w:p w14:paraId="071D3660" w14:textId="77777777" w:rsidR="000B40E5" w:rsidRPr="000B40E5" w:rsidRDefault="000B40E5" w:rsidP="000B40E5">
      <w:pPr>
        <w:shd w:val="clear" w:color="auto" w:fill="FFFFFF"/>
        <w:spacing w:before="288" w:after="288"/>
        <w:rPr>
          <w:rFonts w:ascii="Verdana" w:hAnsi="Verdana"/>
          <w:color w:val="000000"/>
        </w:rPr>
      </w:pPr>
      <w:r w:rsidRPr="000B40E5">
        <w:rPr>
          <w:rFonts w:ascii="Verdana" w:hAnsi="Verdana"/>
          <w:color w:val="000000"/>
        </w:rPr>
        <w:t>The </w:t>
      </w:r>
      <w:r w:rsidRPr="000B40E5">
        <w:rPr>
          <w:rStyle w:val="Emphasis"/>
          <w:rFonts w:ascii="Consolas" w:hAnsi="Consolas"/>
          <w:color w:val="DC143C"/>
          <w:sz w:val="24"/>
          <w:szCs w:val="24"/>
        </w:rPr>
        <w:t>&lt;section&gt;</w:t>
      </w:r>
      <w:r w:rsidRPr="000B40E5">
        <w:rPr>
          <w:rFonts w:ascii="Verdana" w:hAnsi="Verdana"/>
          <w:color w:val="000000"/>
        </w:rPr>
        <w:t> element defines section in a document.</w:t>
      </w:r>
    </w:p>
    <w:p w14:paraId="06BBAB4A" w14:textId="77777777" w:rsidR="000B40E5" w:rsidRPr="000B40E5" w:rsidRDefault="000B40E5" w:rsidP="000B40E5">
      <w:pPr>
        <w:shd w:val="clear" w:color="auto" w:fill="FFFFFF"/>
        <w:spacing w:before="288" w:after="288"/>
        <w:rPr>
          <w:rFonts w:ascii="Verdana" w:hAnsi="Verdana"/>
          <w:color w:val="000000"/>
        </w:rPr>
      </w:pPr>
      <w:r w:rsidRPr="000B40E5">
        <w:rPr>
          <w:rFonts w:ascii="Verdana" w:hAnsi="Verdana"/>
          <w:color w:val="000000"/>
        </w:rPr>
        <w:t>Can we use the definitions to decide how to nest those elements? No, we cannot!</w:t>
      </w:r>
    </w:p>
    <w:p w14:paraId="68A6E203" w14:textId="77777777" w:rsidR="000B40E5" w:rsidRPr="000B40E5" w:rsidRDefault="000B40E5" w:rsidP="000B40E5">
      <w:pPr>
        <w:shd w:val="clear" w:color="auto" w:fill="FFFFFF"/>
        <w:spacing w:before="288" w:after="288"/>
        <w:rPr>
          <w:rFonts w:ascii="Verdana" w:hAnsi="Verdana"/>
          <w:color w:val="000000"/>
        </w:rPr>
      </w:pPr>
      <w:r w:rsidRPr="000B40E5">
        <w:rPr>
          <w:rFonts w:ascii="Verdana" w:hAnsi="Verdana"/>
          <w:color w:val="000000"/>
        </w:rPr>
        <w:t>So, you will find HTML pages with </w:t>
      </w:r>
      <w:r w:rsidRPr="000B40E5">
        <w:rPr>
          <w:rStyle w:val="Emphasis"/>
          <w:rFonts w:ascii="Consolas" w:hAnsi="Consolas"/>
          <w:color w:val="DC143C"/>
          <w:sz w:val="24"/>
          <w:szCs w:val="24"/>
        </w:rPr>
        <w:t>&lt;section&gt;</w:t>
      </w:r>
      <w:r w:rsidRPr="000B40E5">
        <w:rPr>
          <w:rFonts w:ascii="Verdana" w:hAnsi="Verdana"/>
          <w:color w:val="000000"/>
        </w:rPr>
        <w:t> elements containing </w:t>
      </w:r>
      <w:r w:rsidRPr="000B40E5">
        <w:rPr>
          <w:rStyle w:val="Emphasis"/>
          <w:rFonts w:ascii="Consolas" w:hAnsi="Consolas"/>
          <w:color w:val="DC143C"/>
          <w:sz w:val="24"/>
          <w:szCs w:val="24"/>
        </w:rPr>
        <w:t>&lt;article&gt;</w:t>
      </w:r>
      <w:r w:rsidRPr="000B40E5">
        <w:rPr>
          <w:rFonts w:ascii="Verdana" w:hAnsi="Verdana"/>
          <w:color w:val="000000"/>
        </w:rPr>
        <w:t> elements, and </w:t>
      </w:r>
      <w:r w:rsidRPr="000B40E5">
        <w:rPr>
          <w:rStyle w:val="Emphasis"/>
          <w:rFonts w:ascii="Consolas" w:hAnsi="Consolas"/>
          <w:color w:val="DC143C"/>
          <w:sz w:val="24"/>
          <w:szCs w:val="24"/>
        </w:rPr>
        <w:t>&lt;article&gt;</w:t>
      </w:r>
      <w:r w:rsidRPr="000B40E5">
        <w:rPr>
          <w:rFonts w:ascii="Verdana" w:hAnsi="Verdana"/>
          <w:color w:val="000000"/>
        </w:rPr>
        <w:t> elements containing </w:t>
      </w:r>
      <w:r w:rsidRPr="000B40E5">
        <w:rPr>
          <w:rStyle w:val="Emphasis"/>
          <w:rFonts w:ascii="Consolas" w:hAnsi="Consolas"/>
          <w:color w:val="DC143C"/>
          <w:sz w:val="24"/>
          <w:szCs w:val="24"/>
        </w:rPr>
        <w:t>&lt;section&gt;</w:t>
      </w:r>
      <w:r w:rsidRPr="000B40E5">
        <w:rPr>
          <w:rFonts w:ascii="Verdana" w:hAnsi="Verdana"/>
          <w:color w:val="000000"/>
        </w:rPr>
        <w:t> elements.</w:t>
      </w:r>
    </w:p>
    <w:p w14:paraId="65398CC4" w14:textId="1E5F5E19" w:rsidR="000B40E5" w:rsidRDefault="000B40E5" w:rsidP="000B40E5">
      <w:pPr>
        <w:spacing w:before="300" w:after="300"/>
        <w:rPr>
          <w:rFonts w:ascii="Times New Roman" w:hAnsi="Times New Roman"/>
          <w:sz w:val="24"/>
          <w:szCs w:val="24"/>
        </w:rPr>
      </w:pPr>
    </w:p>
    <w:p w14:paraId="6BDA28D2" w14:textId="77777777" w:rsidR="000B40E5" w:rsidRPr="000B40E5" w:rsidRDefault="000B40E5" w:rsidP="009165C6">
      <w:pPr>
        <w:pStyle w:val="Heading2"/>
      </w:pPr>
      <w:bookmarkStart w:id="128" w:name="_Toc114175579"/>
      <w:r w:rsidRPr="000B40E5">
        <w:t>HTML &lt;header&gt; Element</w:t>
      </w:r>
      <w:bookmarkEnd w:id="128"/>
    </w:p>
    <w:p w14:paraId="2B5CF687" w14:textId="77777777" w:rsidR="000B40E5" w:rsidRPr="000B40E5" w:rsidRDefault="000B40E5" w:rsidP="000B40E5">
      <w:pPr>
        <w:shd w:val="clear" w:color="auto" w:fill="FFFFFF"/>
        <w:spacing w:before="288" w:after="288"/>
        <w:rPr>
          <w:rFonts w:ascii="Verdana" w:hAnsi="Verdana"/>
          <w:color w:val="000000"/>
        </w:rPr>
      </w:pPr>
      <w:r w:rsidRPr="000B40E5">
        <w:rPr>
          <w:rFonts w:ascii="Verdana" w:hAnsi="Verdana"/>
          <w:color w:val="000000"/>
        </w:rPr>
        <w:t>The </w:t>
      </w:r>
      <w:r w:rsidRPr="000B40E5">
        <w:rPr>
          <w:rStyle w:val="Emphasis"/>
          <w:rFonts w:ascii="Consolas" w:hAnsi="Consolas"/>
          <w:color w:val="DC143C"/>
          <w:sz w:val="24"/>
          <w:szCs w:val="24"/>
        </w:rPr>
        <w:t>&lt;header&gt;</w:t>
      </w:r>
      <w:r w:rsidRPr="000B40E5">
        <w:rPr>
          <w:rFonts w:ascii="Verdana" w:hAnsi="Verdana"/>
          <w:color w:val="000000"/>
        </w:rPr>
        <w:t> element represents a container for introductory content or a set of navigational links.</w:t>
      </w:r>
    </w:p>
    <w:p w14:paraId="286A64CC" w14:textId="77777777" w:rsidR="000B40E5" w:rsidRPr="000B40E5" w:rsidRDefault="000B40E5" w:rsidP="000B40E5">
      <w:pPr>
        <w:shd w:val="clear" w:color="auto" w:fill="FFFFFF"/>
        <w:spacing w:before="288" w:after="288"/>
        <w:rPr>
          <w:rFonts w:ascii="Verdana" w:hAnsi="Verdana"/>
          <w:color w:val="000000"/>
        </w:rPr>
      </w:pPr>
      <w:r w:rsidRPr="000B40E5">
        <w:rPr>
          <w:rFonts w:ascii="Verdana" w:hAnsi="Verdana"/>
          <w:color w:val="000000"/>
        </w:rPr>
        <w:t>A </w:t>
      </w:r>
      <w:r w:rsidRPr="000B40E5">
        <w:rPr>
          <w:rStyle w:val="Emphasis"/>
          <w:rFonts w:ascii="Consolas" w:hAnsi="Consolas"/>
          <w:color w:val="DC143C"/>
          <w:sz w:val="24"/>
          <w:szCs w:val="24"/>
        </w:rPr>
        <w:t>&lt;header&gt;</w:t>
      </w:r>
      <w:r w:rsidRPr="000B40E5">
        <w:rPr>
          <w:rFonts w:ascii="Verdana" w:hAnsi="Verdana"/>
          <w:color w:val="000000"/>
        </w:rPr>
        <w:t> element typically contains:</w:t>
      </w:r>
    </w:p>
    <w:p w14:paraId="14A9B217" w14:textId="77777777" w:rsidR="000B40E5" w:rsidRPr="000B40E5" w:rsidRDefault="000B40E5" w:rsidP="000B40E5">
      <w:pPr>
        <w:numPr>
          <w:ilvl w:val="0"/>
          <w:numId w:val="17"/>
        </w:numPr>
        <w:shd w:val="clear" w:color="auto" w:fill="FFFFFF"/>
        <w:spacing w:before="100" w:beforeAutospacing="1" w:after="100" w:afterAutospacing="1" w:line="240" w:lineRule="auto"/>
        <w:rPr>
          <w:rFonts w:ascii="Verdana" w:hAnsi="Verdana"/>
          <w:color w:val="000000"/>
          <w:sz w:val="24"/>
          <w:szCs w:val="24"/>
        </w:rPr>
      </w:pPr>
      <w:r w:rsidRPr="000B40E5">
        <w:rPr>
          <w:rFonts w:ascii="Verdana" w:hAnsi="Verdana"/>
          <w:color w:val="000000"/>
          <w:sz w:val="24"/>
          <w:szCs w:val="24"/>
        </w:rPr>
        <w:t>one or more heading elements (&lt;h1&gt; - &lt;h6&gt;)</w:t>
      </w:r>
    </w:p>
    <w:p w14:paraId="4D21D6E0" w14:textId="77777777" w:rsidR="000B40E5" w:rsidRPr="000B40E5" w:rsidRDefault="000B40E5" w:rsidP="000B40E5">
      <w:pPr>
        <w:numPr>
          <w:ilvl w:val="0"/>
          <w:numId w:val="17"/>
        </w:numPr>
        <w:shd w:val="clear" w:color="auto" w:fill="FFFFFF"/>
        <w:spacing w:before="100" w:beforeAutospacing="1" w:after="100" w:afterAutospacing="1" w:line="240" w:lineRule="auto"/>
        <w:rPr>
          <w:rFonts w:ascii="Verdana" w:hAnsi="Verdana"/>
          <w:color w:val="000000"/>
          <w:sz w:val="24"/>
          <w:szCs w:val="24"/>
        </w:rPr>
      </w:pPr>
      <w:r w:rsidRPr="000B40E5">
        <w:rPr>
          <w:rFonts w:ascii="Verdana" w:hAnsi="Verdana"/>
          <w:color w:val="000000"/>
          <w:sz w:val="24"/>
          <w:szCs w:val="24"/>
        </w:rPr>
        <w:t>logo or icon</w:t>
      </w:r>
    </w:p>
    <w:p w14:paraId="263D23E5" w14:textId="77777777" w:rsidR="000B40E5" w:rsidRPr="000B40E5" w:rsidRDefault="000B40E5" w:rsidP="000B40E5">
      <w:pPr>
        <w:numPr>
          <w:ilvl w:val="0"/>
          <w:numId w:val="17"/>
        </w:numPr>
        <w:shd w:val="clear" w:color="auto" w:fill="FFFFFF"/>
        <w:spacing w:before="100" w:beforeAutospacing="1" w:after="100" w:afterAutospacing="1" w:line="240" w:lineRule="auto"/>
        <w:rPr>
          <w:rFonts w:ascii="Verdana" w:hAnsi="Verdana"/>
          <w:color w:val="000000"/>
          <w:sz w:val="24"/>
          <w:szCs w:val="24"/>
        </w:rPr>
      </w:pPr>
      <w:r w:rsidRPr="000B40E5">
        <w:rPr>
          <w:rFonts w:ascii="Verdana" w:hAnsi="Verdana"/>
          <w:color w:val="000000"/>
          <w:sz w:val="24"/>
          <w:szCs w:val="24"/>
        </w:rPr>
        <w:t>authorship information</w:t>
      </w:r>
    </w:p>
    <w:p w14:paraId="2E48233A" w14:textId="77777777" w:rsidR="00A17823" w:rsidRPr="00A17823" w:rsidRDefault="00A17823" w:rsidP="00A17823">
      <w:pPr>
        <w:shd w:val="clear" w:color="auto" w:fill="FFFFFF"/>
        <w:spacing w:before="100" w:beforeAutospacing="1" w:after="100" w:afterAutospacing="1" w:line="240" w:lineRule="auto"/>
        <w:rPr>
          <w:rFonts w:ascii="Verdana" w:hAnsi="Verdana"/>
          <w:color w:val="000000"/>
          <w:sz w:val="24"/>
          <w:szCs w:val="24"/>
        </w:rPr>
      </w:pPr>
    </w:p>
    <w:p w14:paraId="47E65EC3" w14:textId="77777777" w:rsidR="003E51C2" w:rsidRPr="003E51C2" w:rsidRDefault="003E51C2" w:rsidP="009165C6">
      <w:pPr>
        <w:pStyle w:val="Heading2"/>
      </w:pPr>
      <w:bookmarkStart w:id="129" w:name="_Toc114175580"/>
      <w:r w:rsidRPr="003E51C2">
        <w:t>HTML &lt;footer&gt; Element</w:t>
      </w:r>
      <w:bookmarkEnd w:id="129"/>
    </w:p>
    <w:p w14:paraId="6BCE29D7" w14:textId="77777777" w:rsidR="003E51C2" w:rsidRPr="003E51C2" w:rsidRDefault="003E51C2" w:rsidP="003E51C2">
      <w:pPr>
        <w:shd w:val="clear" w:color="auto" w:fill="FFFFFF"/>
        <w:spacing w:before="288" w:after="288"/>
        <w:rPr>
          <w:rFonts w:ascii="Verdana" w:hAnsi="Verdana"/>
          <w:color w:val="000000"/>
        </w:rPr>
      </w:pPr>
      <w:r w:rsidRPr="003E51C2">
        <w:rPr>
          <w:rFonts w:ascii="Verdana" w:hAnsi="Verdana"/>
          <w:color w:val="000000"/>
        </w:rPr>
        <w:t>The </w:t>
      </w:r>
      <w:r w:rsidRPr="003E51C2">
        <w:rPr>
          <w:rStyle w:val="Emphasis"/>
          <w:rFonts w:ascii="Consolas" w:hAnsi="Consolas"/>
          <w:color w:val="DC143C"/>
          <w:sz w:val="24"/>
          <w:szCs w:val="24"/>
        </w:rPr>
        <w:t>&lt;footer&gt;</w:t>
      </w:r>
      <w:r w:rsidRPr="003E51C2">
        <w:rPr>
          <w:rFonts w:ascii="Verdana" w:hAnsi="Verdana"/>
          <w:color w:val="000000"/>
        </w:rPr>
        <w:t> element defines a footer for a document or section.</w:t>
      </w:r>
    </w:p>
    <w:p w14:paraId="5F28167D" w14:textId="77777777" w:rsidR="003E51C2" w:rsidRPr="003E51C2" w:rsidRDefault="003E51C2" w:rsidP="003E51C2">
      <w:pPr>
        <w:shd w:val="clear" w:color="auto" w:fill="FFFFFF"/>
        <w:spacing w:before="288" w:after="288"/>
        <w:rPr>
          <w:rFonts w:ascii="Verdana" w:hAnsi="Verdana"/>
          <w:color w:val="000000"/>
        </w:rPr>
      </w:pPr>
      <w:r w:rsidRPr="003E51C2">
        <w:rPr>
          <w:rFonts w:ascii="Verdana" w:hAnsi="Verdana"/>
          <w:color w:val="000000"/>
        </w:rPr>
        <w:t>A </w:t>
      </w:r>
      <w:r w:rsidRPr="003E51C2">
        <w:rPr>
          <w:rStyle w:val="Emphasis"/>
          <w:rFonts w:ascii="Consolas" w:hAnsi="Consolas"/>
          <w:color w:val="DC143C"/>
          <w:sz w:val="24"/>
          <w:szCs w:val="24"/>
        </w:rPr>
        <w:t>&lt;footer&gt;</w:t>
      </w:r>
      <w:r w:rsidRPr="003E51C2">
        <w:rPr>
          <w:rFonts w:ascii="Verdana" w:hAnsi="Verdana"/>
          <w:color w:val="000000"/>
        </w:rPr>
        <w:t> element typically contains:</w:t>
      </w:r>
    </w:p>
    <w:p w14:paraId="1FF39D24" w14:textId="77777777" w:rsidR="003E51C2" w:rsidRPr="003E51C2" w:rsidRDefault="003E51C2" w:rsidP="003E51C2">
      <w:pPr>
        <w:numPr>
          <w:ilvl w:val="0"/>
          <w:numId w:val="18"/>
        </w:numPr>
        <w:shd w:val="clear" w:color="auto" w:fill="FFFFFF"/>
        <w:spacing w:before="100" w:beforeAutospacing="1" w:after="100" w:afterAutospacing="1" w:line="240" w:lineRule="auto"/>
        <w:rPr>
          <w:rFonts w:ascii="Verdana" w:hAnsi="Verdana"/>
          <w:color w:val="000000"/>
          <w:sz w:val="24"/>
          <w:szCs w:val="24"/>
        </w:rPr>
      </w:pPr>
      <w:r w:rsidRPr="003E51C2">
        <w:rPr>
          <w:rFonts w:ascii="Verdana" w:hAnsi="Verdana"/>
          <w:color w:val="000000"/>
          <w:sz w:val="24"/>
          <w:szCs w:val="24"/>
        </w:rPr>
        <w:t>authorship information</w:t>
      </w:r>
    </w:p>
    <w:p w14:paraId="5FE03ED9" w14:textId="77777777" w:rsidR="003E51C2" w:rsidRPr="003E51C2" w:rsidRDefault="003E51C2" w:rsidP="003E51C2">
      <w:pPr>
        <w:numPr>
          <w:ilvl w:val="0"/>
          <w:numId w:val="18"/>
        </w:numPr>
        <w:shd w:val="clear" w:color="auto" w:fill="FFFFFF"/>
        <w:spacing w:before="100" w:beforeAutospacing="1" w:after="100" w:afterAutospacing="1" w:line="240" w:lineRule="auto"/>
        <w:rPr>
          <w:rFonts w:ascii="Verdana" w:hAnsi="Verdana"/>
          <w:color w:val="000000"/>
          <w:sz w:val="24"/>
          <w:szCs w:val="24"/>
        </w:rPr>
      </w:pPr>
      <w:r w:rsidRPr="003E51C2">
        <w:rPr>
          <w:rFonts w:ascii="Verdana" w:hAnsi="Verdana"/>
          <w:color w:val="000000"/>
          <w:sz w:val="24"/>
          <w:szCs w:val="24"/>
        </w:rPr>
        <w:t>copyright information</w:t>
      </w:r>
    </w:p>
    <w:p w14:paraId="38D803B1" w14:textId="77777777" w:rsidR="003E51C2" w:rsidRPr="003E51C2" w:rsidRDefault="003E51C2" w:rsidP="003E51C2">
      <w:pPr>
        <w:numPr>
          <w:ilvl w:val="0"/>
          <w:numId w:val="18"/>
        </w:numPr>
        <w:shd w:val="clear" w:color="auto" w:fill="FFFFFF"/>
        <w:spacing w:before="100" w:beforeAutospacing="1" w:after="100" w:afterAutospacing="1" w:line="240" w:lineRule="auto"/>
        <w:rPr>
          <w:rFonts w:ascii="Verdana" w:hAnsi="Verdana"/>
          <w:color w:val="000000"/>
          <w:sz w:val="24"/>
          <w:szCs w:val="24"/>
        </w:rPr>
      </w:pPr>
      <w:r w:rsidRPr="003E51C2">
        <w:rPr>
          <w:rFonts w:ascii="Verdana" w:hAnsi="Verdana"/>
          <w:color w:val="000000"/>
          <w:sz w:val="24"/>
          <w:szCs w:val="24"/>
        </w:rPr>
        <w:t>contact information</w:t>
      </w:r>
    </w:p>
    <w:p w14:paraId="5212769D" w14:textId="77777777" w:rsidR="003E51C2" w:rsidRPr="003E51C2" w:rsidRDefault="003E51C2" w:rsidP="003E51C2">
      <w:pPr>
        <w:numPr>
          <w:ilvl w:val="0"/>
          <w:numId w:val="18"/>
        </w:numPr>
        <w:shd w:val="clear" w:color="auto" w:fill="FFFFFF"/>
        <w:spacing w:before="100" w:beforeAutospacing="1" w:after="100" w:afterAutospacing="1" w:line="240" w:lineRule="auto"/>
        <w:rPr>
          <w:rFonts w:ascii="Verdana" w:hAnsi="Verdana"/>
          <w:color w:val="000000"/>
          <w:sz w:val="24"/>
          <w:szCs w:val="24"/>
        </w:rPr>
      </w:pPr>
      <w:r w:rsidRPr="003E51C2">
        <w:rPr>
          <w:rFonts w:ascii="Verdana" w:hAnsi="Verdana"/>
          <w:color w:val="000000"/>
          <w:sz w:val="24"/>
          <w:szCs w:val="24"/>
        </w:rPr>
        <w:t>sitemap</w:t>
      </w:r>
    </w:p>
    <w:p w14:paraId="295D52A8" w14:textId="77777777" w:rsidR="003E51C2" w:rsidRPr="003E51C2" w:rsidRDefault="003E51C2" w:rsidP="003E51C2">
      <w:pPr>
        <w:numPr>
          <w:ilvl w:val="0"/>
          <w:numId w:val="18"/>
        </w:numPr>
        <w:shd w:val="clear" w:color="auto" w:fill="FFFFFF"/>
        <w:spacing w:before="100" w:beforeAutospacing="1" w:after="100" w:afterAutospacing="1" w:line="240" w:lineRule="auto"/>
        <w:rPr>
          <w:rFonts w:ascii="Verdana" w:hAnsi="Verdana"/>
          <w:color w:val="000000"/>
          <w:sz w:val="24"/>
          <w:szCs w:val="24"/>
        </w:rPr>
      </w:pPr>
      <w:r w:rsidRPr="003E51C2">
        <w:rPr>
          <w:rFonts w:ascii="Verdana" w:hAnsi="Verdana"/>
          <w:color w:val="000000"/>
          <w:sz w:val="24"/>
          <w:szCs w:val="24"/>
        </w:rPr>
        <w:t>back to top links</w:t>
      </w:r>
    </w:p>
    <w:p w14:paraId="7C38C6E7" w14:textId="77777777" w:rsidR="003E51C2" w:rsidRPr="003E51C2" w:rsidRDefault="003E51C2" w:rsidP="003E51C2">
      <w:pPr>
        <w:numPr>
          <w:ilvl w:val="0"/>
          <w:numId w:val="18"/>
        </w:numPr>
        <w:shd w:val="clear" w:color="auto" w:fill="FFFFFF"/>
        <w:spacing w:before="100" w:beforeAutospacing="1" w:after="100" w:afterAutospacing="1" w:line="240" w:lineRule="auto"/>
        <w:rPr>
          <w:rFonts w:ascii="Verdana" w:hAnsi="Verdana"/>
          <w:color w:val="000000"/>
          <w:sz w:val="24"/>
          <w:szCs w:val="24"/>
        </w:rPr>
      </w:pPr>
      <w:r w:rsidRPr="003E51C2">
        <w:rPr>
          <w:rFonts w:ascii="Verdana" w:hAnsi="Verdana"/>
          <w:color w:val="000000"/>
          <w:sz w:val="24"/>
          <w:szCs w:val="24"/>
        </w:rPr>
        <w:t>related documents</w:t>
      </w:r>
    </w:p>
    <w:p w14:paraId="29337DE3" w14:textId="77777777" w:rsidR="003E51C2" w:rsidRPr="003E51C2" w:rsidRDefault="003E51C2" w:rsidP="003E51C2">
      <w:pPr>
        <w:shd w:val="clear" w:color="auto" w:fill="FFFFFF"/>
        <w:spacing w:before="288" w:after="288"/>
        <w:rPr>
          <w:rFonts w:ascii="Verdana" w:hAnsi="Verdana"/>
          <w:color w:val="000000"/>
        </w:rPr>
      </w:pPr>
      <w:r w:rsidRPr="003E51C2">
        <w:rPr>
          <w:rFonts w:ascii="Verdana" w:hAnsi="Verdana"/>
          <w:color w:val="000000"/>
        </w:rPr>
        <w:t>You can have several </w:t>
      </w:r>
      <w:r w:rsidRPr="003E51C2">
        <w:rPr>
          <w:rStyle w:val="Emphasis"/>
          <w:rFonts w:ascii="Consolas" w:hAnsi="Consolas"/>
          <w:color w:val="DC143C"/>
          <w:sz w:val="24"/>
          <w:szCs w:val="24"/>
        </w:rPr>
        <w:t>&lt;footer&gt;</w:t>
      </w:r>
      <w:r w:rsidRPr="003E51C2">
        <w:rPr>
          <w:rFonts w:ascii="Verdana" w:hAnsi="Verdana"/>
          <w:color w:val="000000"/>
        </w:rPr>
        <w:t> elements in one document.</w:t>
      </w:r>
    </w:p>
    <w:p w14:paraId="68132C08" w14:textId="77777777" w:rsidR="00134A01" w:rsidRPr="007409A2" w:rsidRDefault="00134A01" w:rsidP="009165C6">
      <w:pPr>
        <w:pStyle w:val="Heading2"/>
      </w:pPr>
      <w:bookmarkStart w:id="130" w:name="_Toc114175581"/>
      <w:r w:rsidRPr="007409A2">
        <w:t>HTML &lt;nav&gt; Element</w:t>
      </w:r>
      <w:bookmarkEnd w:id="130"/>
    </w:p>
    <w:p w14:paraId="428D0A8B" w14:textId="77777777" w:rsidR="00134A01" w:rsidRDefault="00134A01" w:rsidP="00134A01">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&lt;nav&gt;</w:t>
      </w:r>
      <w:r>
        <w:rPr>
          <w:rFonts w:ascii="Verdana" w:hAnsi="Verdana"/>
          <w:color w:val="000000"/>
          <w:sz w:val="23"/>
          <w:szCs w:val="23"/>
        </w:rPr>
        <w:t> element defines a set of navigation links.</w:t>
      </w:r>
    </w:p>
    <w:p w14:paraId="4A35B211" w14:textId="77777777" w:rsidR="00134A01" w:rsidRPr="007409A2" w:rsidRDefault="00134A01" w:rsidP="009165C6">
      <w:pPr>
        <w:pStyle w:val="Heading2"/>
      </w:pPr>
      <w:bookmarkStart w:id="131" w:name="_Toc114175582"/>
      <w:r w:rsidRPr="007409A2">
        <w:t>HTML &lt;aside&gt; Element</w:t>
      </w:r>
      <w:bookmarkEnd w:id="131"/>
    </w:p>
    <w:p w14:paraId="08FD25AC" w14:textId="77777777" w:rsidR="00134A01" w:rsidRDefault="00134A01" w:rsidP="00134A01">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&lt;aside&gt;</w:t>
      </w:r>
      <w:r>
        <w:rPr>
          <w:rFonts w:ascii="Verdana" w:hAnsi="Verdana"/>
          <w:color w:val="000000"/>
          <w:sz w:val="23"/>
          <w:szCs w:val="23"/>
        </w:rPr>
        <w:t> element defines some content aside from the content it is placed in (like a sidebar).</w:t>
      </w:r>
    </w:p>
    <w:p w14:paraId="729AF5BF" w14:textId="77777777" w:rsidR="00134A01" w:rsidRDefault="00134A01" w:rsidP="00134A01">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&lt;aside&gt;</w:t>
      </w:r>
      <w:r>
        <w:rPr>
          <w:rFonts w:ascii="Verdana" w:hAnsi="Verdana"/>
          <w:color w:val="000000"/>
          <w:sz w:val="23"/>
          <w:szCs w:val="23"/>
        </w:rPr>
        <w:t> content should be indirectly related to the surrounding content.</w:t>
      </w:r>
    </w:p>
    <w:p w14:paraId="7A6E164A" w14:textId="77777777" w:rsidR="007409A2" w:rsidRPr="007409A2" w:rsidRDefault="007409A2" w:rsidP="009165C6">
      <w:pPr>
        <w:pStyle w:val="Heading2"/>
      </w:pPr>
      <w:bookmarkStart w:id="132" w:name="_Toc114175583"/>
      <w:r w:rsidRPr="007409A2">
        <w:t>HTML &lt;figure&gt; and &lt;</w:t>
      </w:r>
      <w:proofErr w:type="spellStart"/>
      <w:r w:rsidRPr="007409A2">
        <w:t>figcaption</w:t>
      </w:r>
      <w:proofErr w:type="spellEnd"/>
      <w:r w:rsidRPr="007409A2">
        <w:t>&gt; Elements</w:t>
      </w:r>
      <w:bookmarkEnd w:id="132"/>
    </w:p>
    <w:p w14:paraId="6C5A2052" w14:textId="77777777" w:rsidR="007409A2" w:rsidRPr="007409A2" w:rsidRDefault="007409A2" w:rsidP="007409A2">
      <w:pPr>
        <w:shd w:val="clear" w:color="auto" w:fill="FFFFFF"/>
        <w:spacing w:before="288" w:after="288"/>
        <w:rPr>
          <w:rFonts w:ascii="Verdana" w:hAnsi="Verdana"/>
          <w:color w:val="000000"/>
        </w:rPr>
      </w:pPr>
      <w:r w:rsidRPr="007409A2">
        <w:rPr>
          <w:rFonts w:ascii="Verdana" w:hAnsi="Verdana"/>
          <w:color w:val="000000"/>
        </w:rPr>
        <w:t>The </w:t>
      </w:r>
      <w:r w:rsidRPr="007409A2">
        <w:rPr>
          <w:rStyle w:val="Emphasis"/>
          <w:rFonts w:ascii="Consolas" w:hAnsi="Consolas"/>
          <w:color w:val="DC143C"/>
          <w:sz w:val="24"/>
          <w:szCs w:val="24"/>
        </w:rPr>
        <w:t>&lt;figure&gt;</w:t>
      </w:r>
      <w:r w:rsidRPr="007409A2">
        <w:rPr>
          <w:rFonts w:ascii="Verdana" w:hAnsi="Verdana"/>
          <w:color w:val="000000"/>
        </w:rPr>
        <w:t> tag specifies self-contained content, like illustrations, diagrams, photos, code listings, etc.</w:t>
      </w:r>
    </w:p>
    <w:p w14:paraId="5896EB57" w14:textId="77777777" w:rsidR="007409A2" w:rsidRPr="007409A2" w:rsidRDefault="007409A2" w:rsidP="007409A2">
      <w:pPr>
        <w:shd w:val="clear" w:color="auto" w:fill="FFFFFF"/>
        <w:spacing w:before="288" w:after="288"/>
        <w:rPr>
          <w:rFonts w:ascii="Verdana" w:hAnsi="Verdana"/>
          <w:color w:val="000000"/>
        </w:rPr>
      </w:pPr>
      <w:r w:rsidRPr="007409A2">
        <w:rPr>
          <w:rFonts w:ascii="Verdana" w:hAnsi="Verdana"/>
          <w:color w:val="000000"/>
        </w:rPr>
        <w:t>The </w:t>
      </w:r>
      <w:r w:rsidRPr="007409A2">
        <w:rPr>
          <w:rStyle w:val="Emphasis"/>
          <w:rFonts w:ascii="Consolas" w:hAnsi="Consolas"/>
          <w:color w:val="DC143C"/>
          <w:sz w:val="24"/>
          <w:szCs w:val="24"/>
        </w:rPr>
        <w:t>&lt;</w:t>
      </w:r>
      <w:proofErr w:type="spellStart"/>
      <w:r w:rsidRPr="007409A2">
        <w:rPr>
          <w:rStyle w:val="Emphasis"/>
          <w:rFonts w:ascii="Consolas" w:hAnsi="Consolas"/>
          <w:color w:val="DC143C"/>
          <w:sz w:val="24"/>
          <w:szCs w:val="24"/>
        </w:rPr>
        <w:t>figcaption</w:t>
      </w:r>
      <w:proofErr w:type="spellEnd"/>
      <w:r w:rsidRPr="007409A2">
        <w:rPr>
          <w:rStyle w:val="Emphasis"/>
          <w:rFonts w:ascii="Consolas" w:hAnsi="Consolas"/>
          <w:color w:val="DC143C"/>
          <w:sz w:val="24"/>
          <w:szCs w:val="24"/>
        </w:rPr>
        <w:t>&gt;</w:t>
      </w:r>
      <w:r w:rsidRPr="007409A2">
        <w:rPr>
          <w:rFonts w:ascii="Verdana" w:hAnsi="Verdana"/>
          <w:color w:val="000000"/>
        </w:rPr>
        <w:t> tag defines a caption for a </w:t>
      </w:r>
      <w:r w:rsidRPr="007409A2">
        <w:rPr>
          <w:rStyle w:val="Emphasis"/>
          <w:rFonts w:ascii="Consolas" w:hAnsi="Consolas"/>
          <w:color w:val="DC143C"/>
          <w:sz w:val="24"/>
          <w:szCs w:val="24"/>
        </w:rPr>
        <w:t>&lt;figure&gt;</w:t>
      </w:r>
      <w:r w:rsidRPr="007409A2">
        <w:rPr>
          <w:rFonts w:ascii="Verdana" w:hAnsi="Verdana"/>
          <w:color w:val="000000"/>
        </w:rPr>
        <w:t> element. The </w:t>
      </w:r>
      <w:r w:rsidRPr="007409A2">
        <w:rPr>
          <w:rStyle w:val="Emphasis"/>
          <w:rFonts w:ascii="Consolas" w:hAnsi="Consolas"/>
          <w:color w:val="DC143C"/>
          <w:sz w:val="24"/>
          <w:szCs w:val="24"/>
        </w:rPr>
        <w:t>&lt;</w:t>
      </w:r>
      <w:proofErr w:type="spellStart"/>
      <w:r w:rsidRPr="007409A2">
        <w:rPr>
          <w:rStyle w:val="Emphasis"/>
          <w:rFonts w:ascii="Consolas" w:hAnsi="Consolas"/>
          <w:color w:val="DC143C"/>
          <w:sz w:val="24"/>
          <w:szCs w:val="24"/>
        </w:rPr>
        <w:t>figcaption</w:t>
      </w:r>
      <w:proofErr w:type="spellEnd"/>
      <w:r w:rsidRPr="007409A2">
        <w:rPr>
          <w:rStyle w:val="Emphasis"/>
          <w:rFonts w:ascii="Consolas" w:hAnsi="Consolas"/>
          <w:color w:val="DC143C"/>
          <w:sz w:val="24"/>
          <w:szCs w:val="24"/>
        </w:rPr>
        <w:t>&gt;</w:t>
      </w:r>
      <w:r w:rsidRPr="007409A2">
        <w:rPr>
          <w:rFonts w:ascii="Verdana" w:hAnsi="Verdana"/>
          <w:color w:val="000000"/>
        </w:rPr>
        <w:t> element can be placed as the first or as the last child of a </w:t>
      </w:r>
      <w:r w:rsidRPr="007409A2">
        <w:rPr>
          <w:rStyle w:val="Emphasis"/>
          <w:rFonts w:ascii="Consolas" w:hAnsi="Consolas"/>
          <w:color w:val="DC143C"/>
          <w:sz w:val="24"/>
          <w:szCs w:val="24"/>
        </w:rPr>
        <w:t>&lt;figure&gt;</w:t>
      </w:r>
      <w:r w:rsidRPr="007409A2">
        <w:rPr>
          <w:rFonts w:ascii="Verdana" w:hAnsi="Verdana"/>
          <w:color w:val="000000"/>
        </w:rPr>
        <w:t> element.</w:t>
      </w:r>
    </w:p>
    <w:p w14:paraId="30CF44B2" w14:textId="77777777" w:rsidR="007409A2" w:rsidRPr="007409A2" w:rsidRDefault="007409A2" w:rsidP="007409A2">
      <w:pPr>
        <w:shd w:val="clear" w:color="auto" w:fill="FFFFFF"/>
        <w:spacing w:before="288" w:after="288"/>
        <w:rPr>
          <w:rFonts w:ascii="Verdana" w:hAnsi="Verdana"/>
          <w:color w:val="000000"/>
        </w:rPr>
      </w:pPr>
      <w:r w:rsidRPr="007409A2">
        <w:rPr>
          <w:rFonts w:ascii="Verdana" w:hAnsi="Verdana"/>
          <w:color w:val="000000"/>
        </w:rPr>
        <w:t>The </w:t>
      </w:r>
      <w:r w:rsidRPr="007409A2">
        <w:rPr>
          <w:rStyle w:val="Emphasis"/>
          <w:rFonts w:ascii="Consolas" w:hAnsi="Consolas"/>
          <w:color w:val="DC143C"/>
          <w:sz w:val="24"/>
          <w:szCs w:val="24"/>
        </w:rPr>
        <w:t>&lt;</w:t>
      </w:r>
      <w:proofErr w:type="spellStart"/>
      <w:r w:rsidRPr="007409A2">
        <w:rPr>
          <w:rStyle w:val="Emphasis"/>
          <w:rFonts w:ascii="Consolas" w:hAnsi="Consolas"/>
          <w:color w:val="DC143C"/>
          <w:sz w:val="24"/>
          <w:szCs w:val="24"/>
        </w:rPr>
        <w:t>img</w:t>
      </w:r>
      <w:proofErr w:type="spellEnd"/>
      <w:r w:rsidRPr="007409A2">
        <w:rPr>
          <w:rStyle w:val="Emphasis"/>
          <w:rFonts w:ascii="Consolas" w:hAnsi="Consolas"/>
          <w:color w:val="DC143C"/>
          <w:sz w:val="24"/>
          <w:szCs w:val="24"/>
        </w:rPr>
        <w:t>&gt;</w:t>
      </w:r>
      <w:r w:rsidRPr="007409A2">
        <w:rPr>
          <w:rFonts w:ascii="Verdana" w:hAnsi="Verdana"/>
          <w:color w:val="000000"/>
        </w:rPr>
        <w:t> element defines the actual image/illustration. </w:t>
      </w:r>
    </w:p>
    <w:p w14:paraId="079E1EF1" w14:textId="77777777" w:rsidR="00134A01" w:rsidRDefault="00134A01" w:rsidP="00134A01">
      <w:pPr>
        <w:shd w:val="clear" w:color="auto" w:fill="FFFFFF"/>
        <w:spacing w:before="288" w:after="288"/>
        <w:rPr>
          <w:rFonts w:ascii="Verdana" w:hAnsi="Verdana"/>
          <w:color w:val="000000"/>
          <w:sz w:val="23"/>
          <w:szCs w:val="23"/>
        </w:rPr>
      </w:pPr>
    </w:p>
    <w:p w14:paraId="2ECEE3AA" w14:textId="5200AF2C" w:rsidR="00ED683D" w:rsidRPr="00ED683D" w:rsidRDefault="00ED683D" w:rsidP="00ED683D"/>
    <w:p w14:paraId="7F4D1095" w14:textId="4A823005" w:rsidR="00ED683D" w:rsidRPr="00ED683D" w:rsidRDefault="00ED683D" w:rsidP="00ED683D"/>
    <w:tbl>
      <w:tblPr>
        <w:tblStyle w:val="TableGridLight"/>
        <w:tblW w:w="15265" w:type="dxa"/>
        <w:tblInd w:w="-1445" w:type="dxa"/>
        <w:tblLook w:val="04A0" w:firstRow="1" w:lastRow="0" w:firstColumn="1" w:lastColumn="0" w:noHBand="0" w:noVBand="1"/>
      </w:tblPr>
      <w:tblGrid>
        <w:gridCol w:w="3050"/>
        <w:gridCol w:w="12215"/>
      </w:tblGrid>
      <w:tr w:rsidR="000A76B5" w:rsidRPr="000A76B5" w14:paraId="0B5C470E" w14:textId="77777777" w:rsidTr="000A76B5">
        <w:tc>
          <w:tcPr>
            <w:tcW w:w="3050" w:type="dxa"/>
            <w:hideMark/>
          </w:tcPr>
          <w:p w14:paraId="37A1B869" w14:textId="77777777" w:rsidR="000A76B5" w:rsidRPr="000A76B5" w:rsidRDefault="000A76B5" w:rsidP="000A76B5">
            <w:pPr>
              <w:spacing w:after="160" w:line="259" w:lineRule="auto"/>
              <w:rPr>
                <w:b/>
                <w:bCs/>
              </w:rPr>
            </w:pPr>
            <w:r w:rsidRPr="000A76B5">
              <w:rPr>
                <w:b/>
                <w:bCs/>
              </w:rPr>
              <w:t>Tag</w:t>
            </w:r>
          </w:p>
        </w:tc>
        <w:tc>
          <w:tcPr>
            <w:tcW w:w="0" w:type="auto"/>
            <w:hideMark/>
          </w:tcPr>
          <w:p w14:paraId="522C5F99" w14:textId="77777777" w:rsidR="000A76B5" w:rsidRPr="000A76B5" w:rsidRDefault="000A76B5" w:rsidP="000A76B5">
            <w:pPr>
              <w:spacing w:after="160" w:line="259" w:lineRule="auto"/>
              <w:rPr>
                <w:b/>
                <w:bCs/>
              </w:rPr>
            </w:pPr>
            <w:r w:rsidRPr="000A76B5">
              <w:rPr>
                <w:b/>
                <w:bCs/>
              </w:rPr>
              <w:t>Description</w:t>
            </w:r>
          </w:p>
        </w:tc>
      </w:tr>
      <w:tr w:rsidR="000A76B5" w:rsidRPr="000A76B5" w14:paraId="7BB8F695" w14:textId="77777777" w:rsidTr="000A76B5">
        <w:tc>
          <w:tcPr>
            <w:tcW w:w="0" w:type="auto"/>
            <w:hideMark/>
          </w:tcPr>
          <w:p w14:paraId="6E1E88B9" w14:textId="77777777" w:rsidR="000A76B5" w:rsidRPr="000A76B5" w:rsidRDefault="008625FE" w:rsidP="000A76B5">
            <w:pPr>
              <w:spacing w:after="160" w:line="259" w:lineRule="auto"/>
            </w:pPr>
            <w:hyperlink r:id="rId93" w:history="1">
              <w:r w:rsidR="000A76B5" w:rsidRPr="000A76B5">
                <w:rPr>
                  <w:rStyle w:val="attributecolor"/>
                </w:rPr>
                <w:t>&lt;article&gt;</w:t>
              </w:r>
            </w:hyperlink>
          </w:p>
        </w:tc>
        <w:tc>
          <w:tcPr>
            <w:tcW w:w="0" w:type="auto"/>
            <w:hideMark/>
          </w:tcPr>
          <w:p w14:paraId="24701A98" w14:textId="77777777" w:rsidR="000A76B5" w:rsidRPr="000A76B5" w:rsidRDefault="000A76B5" w:rsidP="000A76B5">
            <w:pPr>
              <w:spacing w:after="160" w:line="259" w:lineRule="auto"/>
            </w:pPr>
            <w:r w:rsidRPr="000A76B5">
              <w:t>Defines independent, self-contained content</w:t>
            </w:r>
          </w:p>
        </w:tc>
      </w:tr>
      <w:tr w:rsidR="000A76B5" w:rsidRPr="000A76B5" w14:paraId="5BCA0596" w14:textId="77777777" w:rsidTr="000A76B5">
        <w:tc>
          <w:tcPr>
            <w:tcW w:w="0" w:type="auto"/>
            <w:hideMark/>
          </w:tcPr>
          <w:p w14:paraId="01D8A945" w14:textId="77777777" w:rsidR="000A76B5" w:rsidRPr="000A76B5" w:rsidRDefault="008625FE" w:rsidP="000A76B5">
            <w:pPr>
              <w:spacing w:after="160" w:line="259" w:lineRule="auto"/>
            </w:pPr>
            <w:hyperlink r:id="rId94" w:history="1">
              <w:r w:rsidR="000A76B5" w:rsidRPr="000A76B5">
                <w:rPr>
                  <w:rStyle w:val="attributecolor"/>
                </w:rPr>
                <w:t>&lt;aside&gt;</w:t>
              </w:r>
            </w:hyperlink>
          </w:p>
        </w:tc>
        <w:tc>
          <w:tcPr>
            <w:tcW w:w="0" w:type="auto"/>
            <w:hideMark/>
          </w:tcPr>
          <w:p w14:paraId="6FE26859" w14:textId="77777777" w:rsidR="000A76B5" w:rsidRPr="000A76B5" w:rsidRDefault="000A76B5" w:rsidP="000A76B5">
            <w:pPr>
              <w:spacing w:after="160" w:line="259" w:lineRule="auto"/>
            </w:pPr>
            <w:r w:rsidRPr="000A76B5">
              <w:t>Defines content aside from the page content</w:t>
            </w:r>
          </w:p>
        </w:tc>
      </w:tr>
      <w:tr w:rsidR="000A76B5" w:rsidRPr="000A76B5" w14:paraId="0258EF15" w14:textId="77777777" w:rsidTr="000A76B5">
        <w:tc>
          <w:tcPr>
            <w:tcW w:w="0" w:type="auto"/>
            <w:hideMark/>
          </w:tcPr>
          <w:p w14:paraId="70452195" w14:textId="77777777" w:rsidR="000A76B5" w:rsidRPr="000A76B5" w:rsidRDefault="008625FE" w:rsidP="000A76B5">
            <w:pPr>
              <w:spacing w:after="160" w:line="259" w:lineRule="auto"/>
            </w:pPr>
            <w:hyperlink r:id="rId95" w:history="1">
              <w:r w:rsidR="000A76B5" w:rsidRPr="000A76B5">
                <w:rPr>
                  <w:rStyle w:val="attributecolor"/>
                </w:rPr>
                <w:t>&lt;details&gt;</w:t>
              </w:r>
            </w:hyperlink>
          </w:p>
        </w:tc>
        <w:tc>
          <w:tcPr>
            <w:tcW w:w="0" w:type="auto"/>
            <w:hideMark/>
          </w:tcPr>
          <w:p w14:paraId="27264605" w14:textId="77777777" w:rsidR="000A76B5" w:rsidRPr="000A76B5" w:rsidRDefault="000A76B5" w:rsidP="000A76B5">
            <w:pPr>
              <w:spacing w:after="160" w:line="259" w:lineRule="auto"/>
            </w:pPr>
            <w:r w:rsidRPr="000A76B5">
              <w:t>Defines additional details that the user can view or hide</w:t>
            </w:r>
          </w:p>
        </w:tc>
      </w:tr>
      <w:tr w:rsidR="000A76B5" w:rsidRPr="000A76B5" w14:paraId="6596F660" w14:textId="77777777" w:rsidTr="000A76B5">
        <w:tc>
          <w:tcPr>
            <w:tcW w:w="0" w:type="auto"/>
            <w:hideMark/>
          </w:tcPr>
          <w:p w14:paraId="28D8B420" w14:textId="77777777" w:rsidR="000A76B5" w:rsidRPr="000A76B5" w:rsidRDefault="008625FE" w:rsidP="000A76B5">
            <w:pPr>
              <w:spacing w:after="160" w:line="259" w:lineRule="auto"/>
            </w:pPr>
            <w:hyperlink r:id="rId96" w:history="1">
              <w:r w:rsidR="000A76B5" w:rsidRPr="000A76B5">
                <w:rPr>
                  <w:rStyle w:val="attributecolor"/>
                </w:rPr>
                <w:t>&lt;</w:t>
              </w:r>
              <w:proofErr w:type="spellStart"/>
              <w:r w:rsidR="000A76B5" w:rsidRPr="000A76B5">
                <w:rPr>
                  <w:rStyle w:val="attributecolor"/>
                </w:rPr>
                <w:t>figcaption</w:t>
              </w:r>
              <w:proofErr w:type="spellEnd"/>
              <w:r w:rsidR="000A76B5" w:rsidRPr="000A76B5">
                <w:rPr>
                  <w:rStyle w:val="attributecolor"/>
                </w:rPr>
                <w:t>&gt;</w:t>
              </w:r>
            </w:hyperlink>
          </w:p>
        </w:tc>
        <w:tc>
          <w:tcPr>
            <w:tcW w:w="0" w:type="auto"/>
            <w:hideMark/>
          </w:tcPr>
          <w:p w14:paraId="1C82EBA6" w14:textId="77777777" w:rsidR="000A76B5" w:rsidRPr="000A76B5" w:rsidRDefault="000A76B5" w:rsidP="000A76B5">
            <w:pPr>
              <w:spacing w:after="160" w:line="259" w:lineRule="auto"/>
            </w:pPr>
            <w:r w:rsidRPr="000A76B5">
              <w:t>Defines a caption for a &lt;figure&gt; element</w:t>
            </w:r>
          </w:p>
        </w:tc>
      </w:tr>
      <w:tr w:rsidR="000A76B5" w:rsidRPr="000A76B5" w14:paraId="58F34350" w14:textId="77777777" w:rsidTr="000A76B5">
        <w:tc>
          <w:tcPr>
            <w:tcW w:w="0" w:type="auto"/>
            <w:hideMark/>
          </w:tcPr>
          <w:p w14:paraId="6B76AE1E" w14:textId="77777777" w:rsidR="000A76B5" w:rsidRPr="000A76B5" w:rsidRDefault="008625FE" w:rsidP="000A76B5">
            <w:pPr>
              <w:spacing w:after="160" w:line="259" w:lineRule="auto"/>
            </w:pPr>
            <w:hyperlink r:id="rId97" w:history="1">
              <w:r w:rsidR="000A76B5" w:rsidRPr="000A76B5">
                <w:rPr>
                  <w:rStyle w:val="attributecolor"/>
                </w:rPr>
                <w:t>&lt;figure&gt;</w:t>
              </w:r>
            </w:hyperlink>
          </w:p>
        </w:tc>
        <w:tc>
          <w:tcPr>
            <w:tcW w:w="0" w:type="auto"/>
            <w:hideMark/>
          </w:tcPr>
          <w:p w14:paraId="4302AEA8" w14:textId="77777777" w:rsidR="000A76B5" w:rsidRPr="000A76B5" w:rsidRDefault="000A76B5" w:rsidP="000A76B5">
            <w:pPr>
              <w:spacing w:after="160" w:line="259" w:lineRule="auto"/>
            </w:pPr>
            <w:r w:rsidRPr="000A76B5">
              <w:t>Specifies self-contained content, like illustrations, diagrams, photos, code listings, etc.</w:t>
            </w:r>
          </w:p>
        </w:tc>
      </w:tr>
      <w:tr w:rsidR="000A76B5" w:rsidRPr="000A76B5" w14:paraId="55EB9564" w14:textId="77777777" w:rsidTr="000A76B5">
        <w:tc>
          <w:tcPr>
            <w:tcW w:w="0" w:type="auto"/>
            <w:hideMark/>
          </w:tcPr>
          <w:p w14:paraId="076A3D91" w14:textId="77777777" w:rsidR="000A76B5" w:rsidRPr="000A76B5" w:rsidRDefault="008625FE" w:rsidP="000A76B5">
            <w:pPr>
              <w:spacing w:after="160" w:line="259" w:lineRule="auto"/>
            </w:pPr>
            <w:hyperlink r:id="rId98" w:history="1">
              <w:r w:rsidR="000A76B5" w:rsidRPr="000A76B5">
                <w:rPr>
                  <w:rStyle w:val="attributecolor"/>
                </w:rPr>
                <w:t>&lt;footer&gt;</w:t>
              </w:r>
            </w:hyperlink>
          </w:p>
        </w:tc>
        <w:tc>
          <w:tcPr>
            <w:tcW w:w="0" w:type="auto"/>
            <w:hideMark/>
          </w:tcPr>
          <w:p w14:paraId="11C88D90" w14:textId="77777777" w:rsidR="000A76B5" w:rsidRPr="000A76B5" w:rsidRDefault="000A76B5" w:rsidP="000A76B5">
            <w:pPr>
              <w:spacing w:after="160" w:line="259" w:lineRule="auto"/>
            </w:pPr>
            <w:r w:rsidRPr="000A76B5">
              <w:t>Defines a footer for a document or section</w:t>
            </w:r>
          </w:p>
        </w:tc>
      </w:tr>
      <w:tr w:rsidR="000A76B5" w:rsidRPr="000A76B5" w14:paraId="29DCB74F" w14:textId="77777777" w:rsidTr="000A76B5">
        <w:tc>
          <w:tcPr>
            <w:tcW w:w="0" w:type="auto"/>
            <w:hideMark/>
          </w:tcPr>
          <w:p w14:paraId="49CF137D" w14:textId="77777777" w:rsidR="000A76B5" w:rsidRPr="000A76B5" w:rsidRDefault="008625FE" w:rsidP="000A76B5">
            <w:pPr>
              <w:spacing w:after="160" w:line="259" w:lineRule="auto"/>
            </w:pPr>
            <w:hyperlink r:id="rId99" w:history="1">
              <w:r w:rsidR="000A76B5" w:rsidRPr="000A76B5">
                <w:rPr>
                  <w:rStyle w:val="attributecolor"/>
                </w:rPr>
                <w:t>&lt;header&gt;</w:t>
              </w:r>
            </w:hyperlink>
          </w:p>
        </w:tc>
        <w:tc>
          <w:tcPr>
            <w:tcW w:w="0" w:type="auto"/>
            <w:hideMark/>
          </w:tcPr>
          <w:p w14:paraId="282B8D69" w14:textId="77777777" w:rsidR="000A76B5" w:rsidRPr="000A76B5" w:rsidRDefault="000A76B5" w:rsidP="000A76B5">
            <w:pPr>
              <w:spacing w:after="160" w:line="259" w:lineRule="auto"/>
            </w:pPr>
            <w:r w:rsidRPr="000A76B5">
              <w:t>Specifies a header for a document or section</w:t>
            </w:r>
          </w:p>
        </w:tc>
      </w:tr>
      <w:tr w:rsidR="000A76B5" w:rsidRPr="000A76B5" w14:paraId="00B32674" w14:textId="77777777" w:rsidTr="000A76B5">
        <w:tc>
          <w:tcPr>
            <w:tcW w:w="0" w:type="auto"/>
            <w:hideMark/>
          </w:tcPr>
          <w:p w14:paraId="13711417" w14:textId="77777777" w:rsidR="000A76B5" w:rsidRPr="000A76B5" w:rsidRDefault="008625FE" w:rsidP="000A76B5">
            <w:pPr>
              <w:spacing w:after="160" w:line="259" w:lineRule="auto"/>
            </w:pPr>
            <w:hyperlink r:id="rId100" w:history="1">
              <w:r w:rsidR="000A76B5" w:rsidRPr="000A76B5">
                <w:rPr>
                  <w:rStyle w:val="attributecolor"/>
                </w:rPr>
                <w:t>&lt;main&gt;</w:t>
              </w:r>
            </w:hyperlink>
          </w:p>
        </w:tc>
        <w:tc>
          <w:tcPr>
            <w:tcW w:w="0" w:type="auto"/>
            <w:hideMark/>
          </w:tcPr>
          <w:p w14:paraId="741C6748" w14:textId="77777777" w:rsidR="000A76B5" w:rsidRPr="000A76B5" w:rsidRDefault="000A76B5" w:rsidP="000A76B5">
            <w:pPr>
              <w:spacing w:after="160" w:line="259" w:lineRule="auto"/>
            </w:pPr>
            <w:r w:rsidRPr="000A76B5">
              <w:t>Specifies the main content of a document</w:t>
            </w:r>
          </w:p>
        </w:tc>
      </w:tr>
      <w:tr w:rsidR="000A76B5" w:rsidRPr="000A76B5" w14:paraId="15DED997" w14:textId="77777777" w:rsidTr="000A76B5">
        <w:tc>
          <w:tcPr>
            <w:tcW w:w="0" w:type="auto"/>
            <w:hideMark/>
          </w:tcPr>
          <w:p w14:paraId="73D6D5D4" w14:textId="77777777" w:rsidR="000A76B5" w:rsidRPr="000A76B5" w:rsidRDefault="008625FE" w:rsidP="000A76B5">
            <w:pPr>
              <w:spacing w:after="160" w:line="259" w:lineRule="auto"/>
            </w:pPr>
            <w:hyperlink r:id="rId101" w:history="1">
              <w:r w:rsidR="000A76B5" w:rsidRPr="000A76B5">
                <w:rPr>
                  <w:rStyle w:val="attributecolor"/>
                </w:rPr>
                <w:t>&lt;mark&gt;</w:t>
              </w:r>
            </w:hyperlink>
          </w:p>
        </w:tc>
        <w:tc>
          <w:tcPr>
            <w:tcW w:w="0" w:type="auto"/>
            <w:hideMark/>
          </w:tcPr>
          <w:p w14:paraId="13D60DDF" w14:textId="77777777" w:rsidR="000A76B5" w:rsidRPr="000A76B5" w:rsidRDefault="000A76B5" w:rsidP="000A76B5">
            <w:pPr>
              <w:spacing w:after="160" w:line="259" w:lineRule="auto"/>
            </w:pPr>
            <w:r w:rsidRPr="000A76B5">
              <w:t>Defines marked/highlighted text</w:t>
            </w:r>
          </w:p>
        </w:tc>
      </w:tr>
      <w:tr w:rsidR="000A76B5" w:rsidRPr="000A76B5" w14:paraId="3040DEB8" w14:textId="77777777" w:rsidTr="000A76B5">
        <w:tc>
          <w:tcPr>
            <w:tcW w:w="0" w:type="auto"/>
            <w:hideMark/>
          </w:tcPr>
          <w:p w14:paraId="214E2477" w14:textId="77777777" w:rsidR="000A76B5" w:rsidRPr="000A76B5" w:rsidRDefault="008625FE" w:rsidP="000A76B5">
            <w:pPr>
              <w:spacing w:after="160" w:line="259" w:lineRule="auto"/>
            </w:pPr>
            <w:hyperlink r:id="rId102" w:history="1">
              <w:r w:rsidR="000A76B5" w:rsidRPr="000A76B5">
                <w:rPr>
                  <w:rStyle w:val="attributecolor"/>
                </w:rPr>
                <w:t>&lt;nav&gt;</w:t>
              </w:r>
            </w:hyperlink>
          </w:p>
        </w:tc>
        <w:tc>
          <w:tcPr>
            <w:tcW w:w="0" w:type="auto"/>
            <w:hideMark/>
          </w:tcPr>
          <w:p w14:paraId="4DD99BF5" w14:textId="77777777" w:rsidR="000A76B5" w:rsidRPr="000A76B5" w:rsidRDefault="000A76B5" w:rsidP="000A76B5">
            <w:pPr>
              <w:spacing w:after="160" w:line="259" w:lineRule="auto"/>
            </w:pPr>
            <w:r w:rsidRPr="000A76B5">
              <w:t>Defines navigation links</w:t>
            </w:r>
          </w:p>
        </w:tc>
      </w:tr>
      <w:tr w:rsidR="000A76B5" w:rsidRPr="000A76B5" w14:paraId="63E1A7C7" w14:textId="77777777" w:rsidTr="000A76B5">
        <w:tc>
          <w:tcPr>
            <w:tcW w:w="0" w:type="auto"/>
            <w:hideMark/>
          </w:tcPr>
          <w:p w14:paraId="43AD1515" w14:textId="77777777" w:rsidR="000A76B5" w:rsidRPr="000A76B5" w:rsidRDefault="008625FE" w:rsidP="000A76B5">
            <w:pPr>
              <w:spacing w:after="160" w:line="259" w:lineRule="auto"/>
            </w:pPr>
            <w:hyperlink r:id="rId103" w:history="1">
              <w:r w:rsidR="000A76B5" w:rsidRPr="000A76B5">
                <w:rPr>
                  <w:rStyle w:val="attributecolor"/>
                </w:rPr>
                <w:t>&lt;section&gt;</w:t>
              </w:r>
            </w:hyperlink>
          </w:p>
        </w:tc>
        <w:tc>
          <w:tcPr>
            <w:tcW w:w="0" w:type="auto"/>
            <w:hideMark/>
          </w:tcPr>
          <w:p w14:paraId="620E911B" w14:textId="77777777" w:rsidR="000A76B5" w:rsidRPr="000A76B5" w:rsidRDefault="000A76B5" w:rsidP="000A76B5">
            <w:pPr>
              <w:spacing w:after="160" w:line="259" w:lineRule="auto"/>
            </w:pPr>
            <w:r w:rsidRPr="000A76B5">
              <w:t>Defines a section in a document</w:t>
            </w:r>
          </w:p>
        </w:tc>
      </w:tr>
      <w:tr w:rsidR="000A76B5" w:rsidRPr="000A76B5" w14:paraId="4D092206" w14:textId="77777777" w:rsidTr="000A76B5">
        <w:tc>
          <w:tcPr>
            <w:tcW w:w="0" w:type="auto"/>
            <w:hideMark/>
          </w:tcPr>
          <w:p w14:paraId="62EE5781" w14:textId="77777777" w:rsidR="000A76B5" w:rsidRPr="000A76B5" w:rsidRDefault="008625FE" w:rsidP="000A76B5">
            <w:pPr>
              <w:spacing w:after="160" w:line="259" w:lineRule="auto"/>
            </w:pPr>
            <w:hyperlink r:id="rId104" w:history="1">
              <w:r w:rsidR="000A76B5" w:rsidRPr="000A76B5">
                <w:rPr>
                  <w:rStyle w:val="attributecolor"/>
                </w:rPr>
                <w:t>&lt;summary&gt;</w:t>
              </w:r>
            </w:hyperlink>
          </w:p>
        </w:tc>
        <w:tc>
          <w:tcPr>
            <w:tcW w:w="0" w:type="auto"/>
            <w:hideMark/>
          </w:tcPr>
          <w:p w14:paraId="6C9FE460" w14:textId="77777777" w:rsidR="000A76B5" w:rsidRPr="000A76B5" w:rsidRDefault="000A76B5" w:rsidP="000A76B5">
            <w:pPr>
              <w:spacing w:after="160" w:line="259" w:lineRule="auto"/>
            </w:pPr>
            <w:r w:rsidRPr="000A76B5">
              <w:t>Defines a visible heading for a &lt;details&gt; element</w:t>
            </w:r>
          </w:p>
        </w:tc>
      </w:tr>
      <w:tr w:rsidR="000A76B5" w:rsidRPr="000A76B5" w14:paraId="1DA7B9F2" w14:textId="77777777" w:rsidTr="000A76B5">
        <w:tc>
          <w:tcPr>
            <w:tcW w:w="0" w:type="auto"/>
            <w:hideMark/>
          </w:tcPr>
          <w:p w14:paraId="726B106D" w14:textId="77777777" w:rsidR="000A76B5" w:rsidRPr="000A76B5" w:rsidRDefault="008625FE" w:rsidP="000A76B5">
            <w:pPr>
              <w:spacing w:after="160" w:line="259" w:lineRule="auto"/>
            </w:pPr>
            <w:hyperlink r:id="rId105" w:history="1">
              <w:r w:rsidR="000A76B5" w:rsidRPr="000A76B5">
                <w:rPr>
                  <w:rStyle w:val="attributecolor"/>
                </w:rPr>
                <w:t>&lt;time&gt;</w:t>
              </w:r>
            </w:hyperlink>
          </w:p>
        </w:tc>
        <w:tc>
          <w:tcPr>
            <w:tcW w:w="0" w:type="auto"/>
            <w:hideMark/>
          </w:tcPr>
          <w:p w14:paraId="1062140C" w14:textId="77777777" w:rsidR="000A76B5" w:rsidRPr="000A76B5" w:rsidRDefault="000A76B5" w:rsidP="000A76B5">
            <w:pPr>
              <w:spacing w:after="160" w:line="259" w:lineRule="auto"/>
            </w:pPr>
            <w:r w:rsidRPr="000A76B5">
              <w:t>Defines a date/time</w:t>
            </w:r>
          </w:p>
        </w:tc>
      </w:tr>
    </w:tbl>
    <w:p w14:paraId="7F790E73" w14:textId="622C3B6D" w:rsidR="00ED683D" w:rsidRPr="00ED683D" w:rsidRDefault="00ED683D" w:rsidP="00ED683D"/>
    <w:p w14:paraId="55F0A2EE" w14:textId="0BA7789A" w:rsidR="00ED683D" w:rsidRPr="00ED683D" w:rsidRDefault="00ED683D" w:rsidP="00ED683D"/>
    <w:p w14:paraId="32CA7441" w14:textId="184E2166" w:rsidR="00ED683D" w:rsidRDefault="001612C7" w:rsidP="009165C6">
      <w:pPr>
        <w:pStyle w:val="Heading1"/>
        <w:jc w:val="center"/>
        <w:rPr>
          <w:b/>
          <w:bCs/>
        </w:rPr>
      </w:pPr>
      <w:bookmarkStart w:id="133" w:name="_Toc114175584"/>
      <w:r>
        <w:rPr>
          <w:b/>
          <w:bCs/>
        </w:rPr>
        <w:t>Image map</w:t>
      </w:r>
      <w:bookmarkEnd w:id="133"/>
    </w:p>
    <w:p w14:paraId="3CEB5B52" w14:textId="677A1B58" w:rsidR="00A63E9C" w:rsidRDefault="00A63E9C" w:rsidP="006654F7"/>
    <w:p w14:paraId="2ECF4D51" w14:textId="19769A7E" w:rsidR="006654F7" w:rsidRPr="008C5CD5" w:rsidRDefault="006654F7" w:rsidP="006654F7">
      <w:pPr>
        <w:rPr>
          <w:sz w:val="28"/>
          <w:szCs w:val="28"/>
        </w:rPr>
      </w:pPr>
      <w:r w:rsidRPr="008C5CD5">
        <w:rPr>
          <w:sz w:val="28"/>
          <w:szCs w:val="28"/>
        </w:rPr>
        <w:t xml:space="preserve">Go to imagemap.org  </w:t>
      </w:r>
    </w:p>
    <w:p w14:paraId="79237228" w14:textId="7239934A" w:rsidR="008C5CD5" w:rsidRPr="008C5CD5" w:rsidRDefault="008C5CD5" w:rsidP="006654F7">
      <w:pPr>
        <w:rPr>
          <w:sz w:val="28"/>
          <w:szCs w:val="28"/>
        </w:rPr>
      </w:pPr>
      <w:r w:rsidRPr="008C5CD5">
        <w:rPr>
          <w:sz w:val="28"/>
          <w:szCs w:val="28"/>
        </w:rPr>
        <w:t xml:space="preserve">Select image  map image </w:t>
      </w:r>
    </w:p>
    <w:p w14:paraId="601ECFF7" w14:textId="1E3C06B4" w:rsidR="008C5CD5" w:rsidRDefault="008C5CD5" w:rsidP="006654F7">
      <w:pPr>
        <w:rPr>
          <w:sz w:val="28"/>
          <w:szCs w:val="28"/>
        </w:rPr>
      </w:pPr>
      <w:r w:rsidRPr="008C5CD5">
        <w:rPr>
          <w:sz w:val="28"/>
          <w:szCs w:val="28"/>
        </w:rPr>
        <w:t xml:space="preserve">Copy and paste in html </w:t>
      </w:r>
    </w:p>
    <w:p w14:paraId="3BF10759" w14:textId="77777777" w:rsidR="003E04FC" w:rsidRDefault="003E04FC" w:rsidP="003E04FC">
      <w:pPr>
        <w:rPr>
          <w:sz w:val="28"/>
          <w:szCs w:val="28"/>
        </w:rPr>
      </w:pPr>
    </w:p>
    <w:p w14:paraId="1245B6FA" w14:textId="77777777" w:rsidR="003E04FC" w:rsidRDefault="003E04FC" w:rsidP="003E04FC">
      <w:pPr>
        <w:rPr>
          <w:sz w:val="28"/>
          <w:szCs w:val="28"/>
        </w:rPr>
      </w:pPr>
    </w:p>
    <w:p w14:paraId="0C0E5619" w14:textId="77777777" w:rsidR="003E04FC" w:rsidRDefault="003E04FC" w:rsidP="003E04FC">
      <w:pPr>
        <w:rPr>
          <w:sz w:val="28"/>
          <w:szCs w:val="28"/>
        </w:rPr>
      </w:pPr>
    </w:p>
    <w:p w14:paraId="4F103B57" w14:textId="77777777" w:rsidR="003E04FC" w:rsidRDefault="003E04FC" w:rsidP="003E04FC">
      <w:pPr>
        <w:rPr>
          <w:sz w:val="28"/>
          <w:szCs w:val="28"/>
        </w:rPr>
      </w:pPr>
    </w:p>
    <w:p w14:paraId="5507DDB2" w14:textId="77777777" w:rsidR="00844212" w:rsidRDefault="00844212" w:rsidP="00844212">
      <w:pPr>
        <w:pStyle w:val="Heading1"/>
        <w:rPr>
          <w:rStyle w:val="Hyperlink"/>
          <w:b/>
          <w:bCs/>
        </w:rPr>
      </w:pPr>
      <w:bookmarkStart w:id="134" w:name="_Toc114175585"/>
      <w:r w:rsidRPr="00844212">
        <w:rPr>
          <w:b/>
          <w:bCs/>
        </w:rPr>
        <w:lastRenderedPageBreak/>
        <w:t>HTML </w:t>
      </w:r>
      <w:r w:rsidRPr="00844212">
        <w:rPr>
          <w:rStyle w:val="Hyperlink"/>
          <w:b/>
          <w:bCs/>
        </w:rPr>
        <w:t>Forms</w:t>
      </w:r>
      <w:bookmarkEnd w:id="134"/>
    </w:p>
    <w:p w14:paraId="6EE2A18D" w14:textId="77777777" w:rsidR="00844212" w:rsidRDefault="00844212" w:rsidP="00844212"/>
    <w:p w14:paraId="5CBA090A" w14:textId="77777777" w:rsidR="002247BA" w:rsidRPr="002247BA" w:rsidRDefault="002247BA" w:rsidP="002247BA">
      <w:pPr>
        <w:shd w:val="clear" w:color="auto" w:fill="FFFFFF"/>
        <w:spacing w:before="288" w:after="288" w:line="240" w:lineRule="auto"/>
        <w:rPr>
          <w:rFonts w:ascii="Verdana" w:eastAsia="Times New Roman" w:hAnsi="Verdana" w:cs="Times New Roman"/>
          <w:color w:val="000000"/>
          <w:sz w:val="24"/>
          <w:szCs w:val="24"/>
        </w:rPr>
      </w:pPr>
      <w:r w:rsidRPr="002247BA">
        <w:rPr>
          <w:rFonts w:ascii="Verdana" w:eastAsia="Times New Roman" w:hAnsi="Verdana" w:cs="Times New Roman"/>
          <w:color w:val="000000"/>
          <w:sz w:val="24"/>
          <w:szCs w:val="24"/>
        </w:rPr>
        <w:t>An HTML form is used to collect user input. The user input is most often sent to a server for processing.</w:t>
      </w:r>
    </w:p>
    <w:p w14:paraId="03D27468" w14:textId="77777777" w:rsidR="00844212" w:rsidRDefault="00844212" w:rsidP="00844212"/>
    <w:p w14:paraId="5DA35B91"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&lt;!DOCTYPE html&gt;</w:t>
      </w:r>
    </w:p>
    <w:p w14:paraId="5EFCB6B2"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&lt;html&gt;</w:t>
      </w:r>
    </w:p>
    <w:p w14:paraId="1FF9AF85"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&lt;body&gt;</w:t>
      </w:r>
    </w:p>
    <w:p w14:paraId="52F7C116"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&lt;h2&gt;HTML Forms&lt;/h2&gt;</w:t>
      </w:r>
    </w:p>
    <w:p w14:paraId="634F2E41" w14:textId="4EB1CF27" w:rsidR="006D383A" w:rsidRPr="006D383A" w:rsidRDefault="0004488C" w:rsidP="0003034F">
      <w:pPr>
        <w:pBdr>
          <w:top w:val="single" w:sz="4" w:space="1" w:color="auto"/>
          <w:left w:val="single" w:sz="4" w:space="4" w:color="auto"/>
          <w:bottom w:val="single" w:sz="4" w:space="1" w:color="auto"/>
          <w:right w:val="single" w:sz="4" w:space="4" w:color="auto"/>
        </w:pBdr>
        <w:spacing w:after="0"/>
        <w:rPr>
          <w:sz w:val="24"/>
          <w:szCs w:val="24"/>
        </w:rPr>
      </w:pPr>
      <w:r>
        <w:rPr>
          <w:sz w:val="24"/>
          <w:szCs w:val="24"/>
        </w:rPr>
        <w:t>&lt;</w:t>
      </w:r>
      <w:r w:rsidR="006D383A" w:rsidRPr="006D383A">
        <w:rPr>
          <w:sz w:val="24"/>
          <w:szCs w:val="24"/>
        </w:rPr>
        <w:t>form action="/</w:t>
      </w:r>
      <w:proofErr w:type="spellStart"/>
      <w:r w:rsidR="006D383A" w:rsidRPr="006D383A">
        <w:rPr>
          <w:sz w:val="24"/>
          <w:szCs w:val="24"/>
        </w:rPr>
        <w:t>action_page.php</w:t>
      </w:r>
      <w:proofErr w:type="spellEnd"/>
      <w:r w:rsidR="006D383A" w:rsidRPr="006D383A">
        <w:rPr>
          <w:sz w:val="24"/>
          <w:szCs w:val="24"/>
        </w:rPr>
        <w:t>"&gt;</w:t>
      </w:r>
    </w:p>
    <w:p w14:paraId="6FAE67AD"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 xml:space="preserve">  &lt;label for="</w:t>
      </w:r>
      <w:proofErr w:type="spellStart"/>
      <w:r w:rsidRPr="006D383A">
        <w:rPr>
          <w:sz w:val="24"/>
          <w:szCs w:val="24"/>
        </w:rPr>
        <w:t>fname</w:t>
      </w:r>
      <w:proofErr w:type="spellEnd"/>
      <w:r w:rsidRPr="006D383A">
        <w:rPr>
          <w:sz w:val="24"/>
          <w:szCs w:val="24"/>
        </w:rPr>
        <w:t>"&gt;First name:&lt;/label&gt;&lt;</w:t>
      </w:r>
      <w:proofErr w:type="spellStart"/>
      <w:r w:rsidRPr="006D383A">
        <w:rPr>
          <w:sz w:val="24"/>
          <w:szCs w:val="24"/>
        </w:rPr>
        <w:t>br</w:t>
      </w:r>
      <w:proofErr w:type="spellEnd"/>
      <w:r w:rsidRPr="006D383A">
        <w:rPr>
          <w:sz w:val="24"/>
          <w:szCs w:val="24"/>
        </w:rPr>
        <w:t>&gt;</w:t>
      </w:r>
    </w:p>
    <w:p w14:paraId="10CC3F8D"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 xml:space="preserve">  &lt;input type="text" id="</w:t>
      </w:r>
      <w:proofErr w:type="spellStart"/>
      <w:r w:rsidRPr="006D383A">
        <w:rPr>
          <w:sz w:val="24"/>
          <w:szCs w:val="24"/>
        </w:rPr>
        <w:t>fname</w:t>
      </w:r>
      <w:proofErr w:type="spellEnd"/>
      <w:r w:rsidRPr="006D383A">
        <w:rPr>
          <w:sz w:val="24"/>
          <w:szCs w:val="24"/>
        </w:rPr>
        <w:t>" name="</w:t>
      </w:r>
      <w:proofErr w:type="spellStart"/>
      <w:r w:rsidRPr="006D383A">
        <w:rPr>
          <w:sz w:val="24"/>
          <w:szCs w:val="24"/>
        </w:rPr>
        <w:t>fname</w:t>
      </w:r>
      <w:proofErr w:type="spellEnd"/>
      <w:r w:rsidRPr="006D383A">
        <w:rPr>
          <w:sz w:val="24"/>
          <w:szCs w:val="24"/>
        </w:rPr>
        <w:t>" value="John"&gt;&lt;</w:t>
      </w:r>
      <w:proofErr w:type="spellStart"/>
      <w:r w:rsidRPr="006D383A">
        <w:rPr>
          <w:sz w:val="24"/>
          <w:szCs w:val="24"/>
        </w:rPr>
        <w:t>br</w:t>
      </w:r>
      <w:proofErr w:type="spellEnd"/>
      <w:r w:rsidRPr="006D383A">
        <w:rPr>
          <w:sz w:val="24"/>
          <w:szCs w:val="24"/>
        </w:rPr>
        <w:t>&gt;</w:t>
      </w:r>
    </w:p>
    <w:p w14:paraId="06AEC6B0"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 xml:space="preserve">  &lt;label for="</w:t>
      </w:r>
      <w:proofErr w:type="spellStart"/>
      <w:r w:rsidRPr="006D383A">
        <w:rPr>
          <w:sz w:val="24"/>
          <w:szCs w:val="24"/>
        </w:rPr>
        <w:t>lname</w:t>
      </w:r>
      <w:proofErr w:type="spellEnd"/>
      <w:r w:rsidRPr="006D383A">
        <w:rPr>
          <w:sz w:val="24"/>
          <w:szCs w:val="24"/>
        </w:rPr>
        <w:t>"&gt;Last name:&lt;/label&gt;&lt;</w:t>
      </w:r>
      <w:proofErr w:type="spellStart"/>
      <w:r w:rsidRPr="006D383A">
        <w:rPr>
          <w:sz w:val="24"/>
          <w:szCs w:val="24"/>
        </w:rPr>
        <w:t>br</w:t>
      </w:r>
      <w:proofErr w:type="spellEnd"/>
      <w:r w:rsidRPr="006D383A">
        <w:rPr>
          <w:sz w:val="24"/>
          <w:szCs w:val="24"/>
        </w:rPr>
        <w:t>&gt;</w:t>
      </w:r>
    </w:p>
    <w:p w14:paraId="7A0905D5"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 xml:space="preserve">  &lt;input type="text" id="</w:t>
      </w:r>
      <w:proofErr w:type="spellStart"/>
      <w:r w:rsidRPr="006D383A">
        <w:rPr>
          <w:sz w:val="24"/>
          <w:szCs w:val="24"/>
        </w:rPr>
        <w:t>lname</w:t>
      </w:r>
      <w:proofErr w:type="spellEnd"/>
      <w:r w:rsidRPr="006D383A">
        <w:rPr>
          <w:sz w:val="24"/>
          <w:szCs w:val="24"/>
        </w:rPr>
        <w:t>" name="</w:t>
      </w:r>
      <w:proofErr w:type="spellStart"/>
      <w:r w:rsidRPr="006D383A">
        <w:rPr>
          <w:sz w:val="24"/>
          <w:szCs w:val="24"/>
        </w:rPr>
        <w:t>lname</w:t>
      </w:r>
      <w:proofErr w:type="spellEnd"/>
      <w:r w:rsidRPr="006D383A">
        <w:rPr>
          <w:sz w:val="24"/>
          <w:szCs w:val="24"/>
        </w:rPr>
        <w:t>" value="Doe"&gt;&lt;</w:t>
      </w:r>
      <w:proofErr w:type="spellStart"/>
      <w:r w:rsidRPr="006D383A">
        <w:rPr>
          <w:sz w:val="24"/>
          <w:szCs w:val="24"/>
        </w:rPr>
        <w:t>br</w:t>
      </w:r>
      <w:proofErr w:type="spellEnd"/>
      <w:r w:rsidRPr="006D383A">
        <w:rPr>
          <w:sz w:val="24"/>
          <w:szCs w:val="24"/>
        </w:rPr>
        <w:t>&gt;&lt;</w:t>
      </w:r>
      <w:proofErr w:type="spellStart"/>
      <w:r w:rsidRPr="006D383A">
        <w:rPr>
          <w:sz w:val="24"/>
          <w:szCs w:val="24"/>
        </w:rPr>
        <w:t>br</w:t>
      </w:r>
      <w:proofErr w:type="spellEnd"/>
      <w:r w:rsidRPr="006D383A">
        <w:rPr>
          <w:sz w:val="24"/>
          <w:szCs w:val="24"/>
        </w:rPr>
        <w:t>&gt;</w:t>
      </w:r>
    </w:p>
    <w:p w14:paraId="4731A98D"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 xml:space="preserve">  &lt;input type="submit" value="Submit"&gt;</w:t>
      </w:r>
    </w:p>
    <w:p w14:paraId="574252B9"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 xml:space="preserve">&lt;/form&gt; </w:t>
      </w:r>
    </w:p>
    <w:p w14:paraId="28D828E6"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&lt;p&gt;If you click the "Submit" button, the form-data will be sent to a page called "/</w:t>
      </w:r>
      <w:proofErr w:type="spellStart"/>
      <w:r w:rsidRPr="006D383A">
        <w:rPr>
          <w:sz w:val="24"/>
          <w:szCs w:val="24"/>
        </w:rPr>
        <w:t>action_page.php</w:t>
      </w:r>
      <w:proofErr w:type="spellEnd"/>
      <w:r w:rsidRPr="006D383A">
        <w:rPr>
          <w:sz w:val="24"/>
          <w:szCs w:val="24"/>
        </w:rPr>
        <w:t>".&lt;/p&gt;</w:t>
      </w:r>
    </w:p>
    <w:p w14:paraId="00556C15" w14:textId="77777777" w:rsidR="006D383A" w:rsidRP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&lt;/body&gt;</w:t>
      </w:r>
    </w:p>
    <w:p w14:paraId="68201E78" w14:textId="77777777" w:rsidR="006D383A" w:rsidRDefault="006D383A" w:rsidP="0003034F">
      <w:pPr>
        <w:pBdr>
          <w:top w:val="single" w:sz="4" w:space="1" w:color="auto"/>
          <w:left w:val="single" w:sz="4" w:space="4" w:color="auto"/>
          <w:bottom w:val="single" w:sz="4" w:space="1" w:color="auto"/>
          <w:right w:val="single" w:sz="4" w:space="4" w:color="auto"/>
        </w:pBdr>
        <w:spacing w:after="0"/>
        <w:rPr>
          <w:sz w:val="24"/>
          <w:szCs w:val="24"/>
        </w:rPr>
      </w:pPr>
      <w:r w:rsidRPr="006D383A">
        <w:rPr>
          <w:sz w:val="24"/>
          <w:szCs w:val="24"/>
        </w:rPr>
        <w:t>&lt;/html&gt;</w:t>
      </w:r>
    </w:p>
    <w:p w14:paraId="024D1407" w14:textId="77777777" w:rsidR="00435EAF" w:rsidRDefault="00435EAF" w:rsidP="0003034F">
      <w:pPr>
        <w:pBdr>
          <w:top w:val="single" w:sz="4" w:space="1" w:color="auto"/>
          <w:left w:val="single" w:sz="4" w:space="4" w:color="auto"/>
          <w:bottom w:val="single" w:sz="4" w:space="1" w:color="auto"/>
          <w:right w:val="single" w:sz="4" w:space="4" w:color="auto"/>
        </w:pBdr>
        <w:spacing w:after="0"/>
        <w:rPr>
          <w:sz w:val="24"/>
          <w:szCs w:val="24"/>
        </w:rPr>
      </w:pPr>
    </w:p>
    <w:p w14:paraId="53BA2D69" w14:textId="77777777" w:rsidR="00435EAF" w:rsidRPr="0003034F" w:rsidRDefault="00435EAF" w:rsidP="0003034F">
      <w:pPr>
        <w:pBdr>
          <w:top w:val="single" w:sz="4" w:space="1" w:color="auto"/>
          <w:left w:val="single" w:sz="4" w:space="4" w:color="auto"/>
          <w:bottom w:val="single" w:sz="4" w:space="1" w:color="auto"/>
          <w:right w:val="single" w:sz="4" w:space="4" w:color="auto"/>
        </w:pBdr>
        <w:rPr>
          <w:b/>
          <w:bCs/>
          <w:sz w:val="28"/>
          <w:szCs w:val="28"/>
        </w:rPr>
      </w:pPr>
      <w:r w:rsidRPr="0003034F">
        <w:rPr>
          <w:b/>
          <w:bCs/>
          <w:sz w:val="28"/>
          <w:szCs w:val="28"/>
        </w:rPr>
        <w:t>HTML Forms</w:t>
      </w:r>
    </w:p>
    <w:p w14:paraId="286D010B" w14:textId="77777777" w:rsidR="00435EAF" w:rsidRDefault="00435EAF" w:rsidP="0003034F">
      <w:pPr>
        <w:pBdr>
          <w:top w:val="single" w:sz="4" w:space="1" w:color="auto"/>
          <w:left w:val="single" w:sz="4" w:space="4" w:color="auto"/>
          <w:bottom w:val="single" w:sz="4" w:space="1" w:color="auto"/>
          <w:right w:val="single" w:sz="4" w:space="4" w:color="auto"/>
        </w:pBdr>
      </w:pPr>
      <w:r>
        <w:t>Top of Form</w:t>
      </w:r>
    </w:p>
    <w:p w14:paraId="78CDCC0C" w14:textId="5EA7CBC1" w:rsidR="00435EAF" w:rsidRDefault="00435EAF" w:rsidP="0003034F">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First name:</w:t>
      </w:r>
      <w:r>
        <w:rPr>
          <w:color w:val="000000"/>
          <w:sz w:val="27"/>
          <w:szCs w:val="27"/>
        </w:rPr>
        <w:br/>
      </w:r>
      <w:r>
        <w:rPr>
          <w:color w:val="000000"/>
          <w:sz w:val="27"/>
          <w:szCs w:val="27"/>
        </w:rPr>
        <w:object w:dxaOrig="225" w:dyaOrig="225" w14:anchorId="449C3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42pt;height:18pt" o:ole="">
            <v:imagedata r:id="rId106" o:title=""/>
          </v:shape>
          <w:control r:id="rId107" w:name="DefaultOcxName" w:shapeid="_x0000_i1066"/>
        </w:object>
      </w:r>
      <w:r>
        <w:rPr>
          <w:color w:val="000000"/>
          <w:sz w:val="27"/>
          <w:szCs w:val="27"/>
        </w:rPr>
        <w:br/>
        <w:t>Last name:</w:t>
      </w:r>
      <w:r>
        <w:rPr>
          <w:color w:val="000000"/>
          <w:sz w:val="27"/>
          <w:szCs w:val="27"/>
        </w:rPr>
        <w:br/>
      </w:r>
      <w:r>
        <w:rPr>
          <w:color w:val="000000"/>
          <w:sz w:val="27"/>
          <w:szCs w:val="27"/>
        </w:rPr>
        <w:object w:dxaOrig="225" w:dyaOrig="225" w14:anchorId="386FFFA7">
          <v:shape id="_x0000_i1070" type="#_x0000_t75" style="width:42pt;height:18pt" o:ole="">
            <v:imagedata r:id="rId108" o:title=""/>
          </v:shape>
          <w:control r:id="rId109" w:name="DefaultOcxName1" w:shapeid="_x0000_i1070"/>
        </w:object>
      </w:r>
      <w:r>
        <w:rPr>
          <w:color w:val="000000"/>
          <w:sz w:val="27"/>
          <w:szCs w:val="27"/>
        </w:rPr>
        <w:br/>
      </w:r>
      <w:r>
        <w:rPr>
          <w:color w:val="000000"/>
          <w:sz w:val="27"/>
          <w:szCs w:val="27"/>
        </w:rPr>
        <w:br/>
      </w:r>
      <w:r>
        <w:rPr>
          <w:color w:val="000000"/>
          <w:sz w:val="27"/>
          <w:szCs w:val="27"/>
        </w:rPr>
        <w:object w:dxaOrig="225" w:dyaOrig="225" w14:anchorId="3BAF6B75">
          <v:shape id="_x0000_i1073" type="#_x0000_t75" style="width:36pt;height:18pt" o:ole="">
            <v:imagedata r:id="rId110" o:title=""/>
          </v:shape>
          <w:control r:id="rId111" w:name="DefaultOcxName2" w:shapeid="_x0000_i1073"/>
        </w:object>
      </w:r>
    </w:p>
    <w:p w14:paraId="0A19EC63" w14:textId="77777777" w:rsidR="00435EAF" w:rsidRDefault="00435EAF" w:rsidP="0003034F">
      <w:pPr>
        <w:pBdr>
          <w:top w:val="single" w:sz="4" w:space="1" w:color="auto"/>
          <w:left w:val="single" w:sz="4" w:space="4" w:color="auto"/>
          <w:bottom w:val="single" w:sz="4" w:space="1" w:color="auto"/>
          <w:right w:val="single" w:sz="4" w:space="4" w:color="auto"/>
        </w:pBdr>
      </w:pPr>
      <w:r>
        <w:t>Bottom of Form</w:t>
      </w:r>
    </w:p>
    <w:p w14:paraId="1F8E478A" w14:textId="77777777" w:rsidR="00435EAF" w:rsidRDefault="00435EAF" w:rsidP="0003034F">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If you click the "Submit" button, the form-data will be sent to a page called "/</w:t>
      </w:r>
      <w:proofErr w:type="spellStart"/>
      <w:r>
        <w:rPr>
          <w:color w:val="000000"/>
          <w:sz w:val="27"/>
          <w:szCs w:val="27"/>
        </w:rPr>
        <w:t>action_page.php</w:t>
      </w:r>
      <w:proofErr w:type="spellEnd"/>
      <w:r>
        <w:rPr>
          <w:color w:val="000000"/>
          <w:sz w:val="27"/>
          <w:szCs w:val="27"/>
        </w:rPr>
        <w:t>".</w:t>
      </w:r>
    </w:p>
    <w:p w14:paraId="1998FF3B" w14:textId="77777777" w:rsidR="00435EAF" w:rsidRPr="006D383A" w:rsidRDefault="00435EAF" w:rsidP="006D383A">
      <w:pPr>
        <w:spacing w:after="0"/>
        <w:rPr>
          <w:sz w:val="24"/>
          <w:szCs w:val="24"/>
        </w:rPr>
      </w:pPr>
    </w:p>
    <w:p w14:paraId="7C546335" w14:textId="12DE295B" w:rsidR="006D383A" w:rsidRDefault="006D383A" w:rsidP="00844212"/>
    <w:p w14:paraId="6FE53B9B" w14:textId="482CA850" w:rsidR="0003034F" w:rsidRDefault="0003034F" w:rsidP="00844212"/>
    <w:p w14:paraId="7441DA67" w14:textId="1D649D5A" w:rsidR="0003034F" w:rsidRDefault="0003034F" w:rsidP="00844212"/>
    <w:p w14:paraId="6E576BB1" w14:textId="77777777" w:rsidR="0017217E" w:rsidRPr="0017217E" w:rsidRDefault="0017217E" w:rsidP="009165C6">
      <w:pPr>
        <w:pStyle w:val="Heading2"/>
      </w:pPr>
      <w:bookmarkStart w:id="135" w:name="_Toc114175586"/>
      <w:r w:rsidRPr="0017217E">
        <w:t>The &lt;form&gt; Element</w:t>
      </w:r>
      <w:bookmarkEnd w:id="135"/>
    </w:p>
    <w:p w14:paraId="2ACB6607" w14:textId="77777777" w:rsidR="0017217E" w:rsidRPr="0017217E" w:rsidRDefault="0017217E" w:rsidP="0017217E">
      <w:pPr>
        <w:shd w:val="clear" w:color="auto" w:fill="FFFFFF"/>
        <w:spacing w:before="288" w:after="288"/>
        <w:rPr>
          <w:rFonts w:ascii="Verdana" w:hAnsi="Verdana"/>
          <w:color w:val="000000"/>
        </w:rPr>
      </w:pPr>
      <w:r w:rsidRPr="0017217E">
        <w:rPr>
          <w:rFonts w:ascii="Verdana" w:hAnsi="Verdana"/>
          <w:color w:val="000000"/>
        </w:rPr>
        <w:t>The HTML </w:t>
      </w:r>
      <w:r w:rsidRPr="0017217E">
        <w:rPr>
          <w:rStyle w:val="Emphasis"/>
          <w:rFonts w:ascii="Consolas" w:hAnsi="Consolas"/>
          <w:color w:val="DC143C"/>
          <w:sz w:val="24"/>
          <w:szCs w:val="24"/>
        </w:rPr>
        <w:t>&lt;form&gt;</w:t>
      </w:r>
      <w:r w:rsidRPr="0017217E">
        <w:rPr>
          <w:rFonts w:ascii="Verdana" w:hAnsi="Verdana"/>
          <w:color w:val="000000"/>
        </w:rPr>
        <w:t> element is used to create an HTML form for user input:</w:t>
      </w:r>
    </w:p>
    <w:p w14:paraId="5815F6C7" w14:textId="77777777" w:rsidR="0017217E" w:rsidRPr="0017217E" w:rsidRDefault="0017217E" w:rsidP="0017217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4"/>
          <w:szCs w:val="24"/>
        </w:rPr>
      </w:pPr>
      <w:r w:rsidRPr="0017217E">
        <w:rPr>
          <w:rStyle w:val="tagnamecolor"/>
          <w:rFonts w:ascii="Consolas" w:hAnsi="Consolas"/>
          <w:color w:val="0000CD"/>
          <w:sz w:val="24"/>
          <w:szCs w:val="24"/>
        </w:rPr>
        <w:t>&lt;</w:t>
      </w:r>
      <w:r w:rsidRPr="0017217E">
        <w:rPr>
          <w:rStyle w:val="HTMLCode"/>
          <w:rFonts w:ascii="Consolas" w:eastAsiaTheme="minorHAnsi" w:hAnsi="Consolas"/>
          <w:color w:val="A52A2A"/>
          <w:sz w:val="24"/>
          <w:szCs w:val="24"/>
        </w:rPr>
        <w:t>form</w:t>
      </w:r>
      <w:r w:rsidRPr="0017217E">
        <w:rPr>
          <w:rStyle w:val="tagnamecolor"/>
          <w:rFonts w:ascii="Consolas" w:hAnsi="Consolas"/>
          <w:color w:val="0000CD"/>
          <w:sz w:val="24"/>
          <w:szCs w:val="24"/>
        </w:rPr>
        <w:t>&gt;</w:t>
      </w:r>
      <w:r w:rsidRPr="0017217E">
        <w:rPr>
          <w:rFonts w:ascii="Consolas" w:hAnsi="Consolas"/>
          <w:color w:val="000000"/>
          <w:sz w:val="24"/>
          <w:szCs w:val="24"/>
        </w:rPr>
        <w:br/>
        <w:t>.</w:t>
      </w:r>
      <w:r w:rsidRPr="0017217E">
        <w:rPr>
          <w:rFonts w:ascii="Consolas" w:hAnsi="Consolas"/>
          <w:color w:val="000000"/>
          <w:sz w:val="24"/>
          <w:szCs w:val="24"/>
        </w:rPr>
        <w:br/>
      </w:r>
      <w:r w:rsidRPr="0017217E">
        <w:rPr>
          <w:rFonts w:ascii="Consolas" w:hAnsi="Consolas"/>
          <w:i/>
          <w:iCs/>
          <w:color w:val="000000"/>
          <w:sz w:val="24"/>
          <w:szCs w:val="24"/>
        </w:rPr>
        <w:t>form elements</w:t>
      </w:r>
      <w:r w:rsidRPr="0017217E">
        <w:rPr>
          <w:rFonts w:ascii="Consolas" w:hAnsi="Consolas"/>
          <w:color w:val="000000"/>
          <w:sz w:val="24"/>
          <w:szCs w:val="24"/>
        </w:rPr>
        <w:br/>
        <w:t>.</w:t>
      </w:r>
      <w:r w:rsidRPr="0017217E">
        <w:rPr>
          <w:rFonts w:ascii="Consolas" w:hAnsi="Consolas"/>
          <w:color w:val="000000"/>
          <w:sz w:val="24"/>
          <w:szCs w:val="24"/>
        </w:rPr>
        <w:br/>
      </w:r>
      <w:r w:rsidRPr="0017217E">
        <w:rPr>
          <w:rStyle w:val="tagnamecolor"/>
          <w:rFonts w:ascii="Consolas" w:hAnsi="Consolas"/>
          <w:color w:val="0000CD"/>
          <w:sz w:val="24"/>
          <w:szCs w:val="24"/>
        </w:rPr>
        <w:t>&lt;</w:t>
      </w:r>
      <w:r w:rsidRPr="0017217E">
        <w:rPr>
          <w:rStyle w:val="HTMLCode"/>
          <w:rFonts w:ascii="Consolas" w:eastAsiaTheme="minorHAnsi" w:hAnsi="Consolas"/>
          <w:color w:val="A52A2A"/>
          <w:sz w:val="24"/>
          <w:szCs w:val="24"/>
        </w:rPr>
        <w:t>/form</w:t>
      </w:r>
      <w:r w:rsidRPr="0017217E">
        <w:rPr>
          <w:rStyle w:val="tagnamecolor"/>
          <w:rFonts w:ascii="Consolas" w:hAnsi="Consolas"/>
          <w:color w:val="0000CD"/>
          <w:sz w:val="24"/>
          <w:szCs w:val="24"/>
        </w:rPr>
        <w:t>&gt;</w:t>
      </w:r>
    </w:p>
    <w:p w14:paraId="5DA92122" w14:textId="77777777" w:rsidR="0017217E" w:rsidRPr="0017217E" w:rsidRDefault="0017217E" w:rsidP="0017217E">
      <w:pPr>
        <w:shd w:val="clear" w:color="auto" w:fill="FFFFFF"/>
        <w:spacing w:before="288" w:after="288"/>
        <w:rPr>
          <w:rFonts w:ascii="Verdana" w:hAnsi="Verdana"/>
          <w:color w:val="000000"/>
        </w:rPr>
      </w:pPr>
      <w:r w:rsidRPr="0017217E">
        <w:rPr>
          <w:rFonts w:ascii="Verdana" w:hAnsi="Verdana"/>
          <w:color w:val="000000"/>
        </w:rPr>
        <w:t>The </w:t>
      </w:r>
      <w:r w:rsidRPr="0017217E">
        <w:rPr>
          <w:rStyle w:val="Emphasis"/>
          <w:rFonts w:ascii="Consolas" w:hAnsi="Consolas"/>
          <w:color w:val="DC143C"/>
          <w:sz w:val="24"/>
          <w:szCs w:val="24"/>
        </w:rPr>
        <w:t>&lt;form&gt;</w:t>
      </w:r>
      <w:r w:rsidRPr="0017217E">
        <w:rPr>
          <w:rFonts w:ascii="Verdana" w:hAnsi="Verdana"/>
          <w:color w:val="000000"/>
        </w:rPr>
        <w:t> element is a container for different types of input elements, such as: text fields, checkboxes, radio buttons, submit buttons, etc.</w:t>
      </w:r>
    </w:p>
    <w:p w14:paraId="37F549F5" w14:textId="4641DD3C" w:rsidR="0003034F" w:rsidRDefault="0003034F" w:rsidP="0017217E"/>
    <w:p w14:paraId="41E659BC" w14:textId="77777777" w:rsidR="0017217E" w:rsidRPr="0017217E" w:rsidRDefault="0017217E" w:rsidP="009165C6">
      <w:pPr>
        <w:pStyle w:val="Heading2"/>
      </w:pPr>
      <w:bookmarkStart w:id="136" w:name="_Toc114175587"/>
      <w:r w:rsidRPr="0017217E">
        <w:t>The &lt;label&gt; Element</w:t>
      </w:r>
      <w:bookmarkEnd w:id="136"/>
    </w:p>
    <w:p w14:paraId="3D0D6254" w14:textId="77777777" w:rsidR="0017217E" w:rsidRPr="0017217E" w:rsidRDefault="0017217E" w:rsidP="0017217E">
      <w:pPr>
        <w:shd w:val="clear" w:color="auto" w:fill="FFFFFF"/>
        <w:spacing w:before="288" w:after="288"/>
        <w:rPr>
          <w:rFonts w:ascii="Verdana" w:hAnsi="Verdana"/>
          <w:color w:val="000000"/>
        </w:rPr>
      </w:pPr>
      <w:r w:rsidRPr="0017217E">
        <w:rPr>
          <w:rFonts w:ascii="Verdana" w:hAnsi="Verdana"/>
          <w:color w:val="000000"/>
        </w:rPr>
        <w:t>Notice the use of the </w:t>
      </w:r>
      <w:r w:rsidRPr="0017217E">
        <w:rPr>
          <w:rStyle w:val="Emphasis"/>
          <w:rFonts w:ascii="Consolas" w:hAnsi="Consolas"/>
          <w:color w:val="DC143C"/>
          <w:sz w:val="24"/>
          <w:szCs w:val="24"/>
        </w:rPr>
        <w:t>&lt;label&gt;</w:t>
      </w:r>
      <w:r w:rsidRPr="0017217E">
        <w:rPr>
          <w:rFonts w:ascii="Verdana" w:hAnsi="Verdana"/>
          <w:color w:val="000000"/>
        </w:rPr>
        <w:t> element in the example above.</w:t>
      </w:r>
    </w:p>
    <w:p w14:paraId="458212F9" w14:textId="77777777" w:rsidR="0017217E" w:rsidRPr="0017217E" w:rsidRDefault="0017217E" w:rsidP="0017217E">
      <w:pPr>
        <w:shd w:val="clear" w:color="auto" w:fill="FFFFFF"/>
        <w:spacing w:before="288" w:after="288"/>
        <w:rPr>
          <w:rFonts w:ascii="Verdana" w:hAnsi="Verdana"/>
          <w:color w:val="000000"/>
        </w:rPr>
      </w:pPr>
      <w:r w:rsidRPr="0017217E">
        <w:rPr>
          <w:rFonts w:ascii="Verdana" w:hAnsi="Verdana"/>
          <w:color w:val="000000"/>
        </w:rPr>
        <w:t>The </w:t>
      </w:r>
      <w:r w:rsidRPr="0017217E">
        <w:rPr>
          <w:rStyle w:val="Emphasis"/>
          <w:rFonts w:ascii="Consolas" w:hAnsi="Consolas"/>
          <w:color w:val="DC143C"/>
          <w:sz w:val="24"/>
          <w:szCs w:val="24"/>
        </w:rPr>
        <w:t>&lt;label&gt;</w:t>
      </w:r>
      <w:r w:rsidRPr="0017217E">
        <w:rPr>
          <w:rFonts w:ascii="Verdana" w:hAnsi="Verdana"/>
          <w:color w:val="000000"/>
        </w:rPr>
        <w:t> tag defines a label for many form elements.</w:t>
      </w:r>
    </w:p>
    <w:p w14:paraId="2A1EA7DC" w14:textId="77777777" w:rsidR="0017217E" w:rsidRPr="0017217E" w:rsidRDefault="0017217E" w:rsidP="0017217E">
      <w:pPr>
        <w:shd w:val="clear" w:color="auto" w:fill="FFFFFF"/>
        <w:spacing w:before="288" w:after="288"/>
        <w:rPr>
          <w:rFonts w:ascii="Verdana" w:hAnsi="Verdana"/>
          <w:color w:val="000000"/>
        </w:rPr>
      </w:pPr>
      <w:r w:rsidRPr="0017217E">
        <w:rPr>
          <w:rFonts w:ascii="Verdana" w:hAnsi="Verdana"/>
          <w:color w:val="000000"/>
        </w:rPr>
        <w:t>The </w:t>
      </w:r>
      <w:r w:rsidRPr="0017217E">
        <w:rPr>
          <w:rStyle w:val="Emphasis"/>
          <w:rFonts w:ascii="Consolas" w:hAnsi="Consolas"/>
          <w:color w:val="DC143C"/>
          <w:sz w:val="24"/>
          <w:szCs w:val="24"/>
        </w:rPr>
        <w:t>&lt;label&gt;</w:t>
      </w:r>
      <w:r w:rsidRPr="0017217E">
        <w:rPr>
          <w:rFonts w:ascii="Verdana" w:hAnsi="Verdana"/>
          <w:color w:val="000000"/>
        </w:rPr>
        <w:t> element is useful for screen-reader users, because the screen-reader will read out loud the label when the user focus on the input element.</w:t>
      </w:r>
    </w:p>
    <w:p w14:paraId="751A6EBF" w14:textId="77777777" w:rsidR="0017217E" w:rsidRPr="0017217E" w:rsidRDefault="0017217E" w:rsidP="0017217E">
      <w:pPr>
        <w:shd w:val="clear" w:color="auto" w:fill="FFFFFF"/>
        <w:spacing w:before="288" w:after="288"/>
        <w:rPr>
          <w:rFonts w:ascii="Verdana" w:hAnsi="Verdana"/>
          <w:color w:val="000000"/>
        </w:rPr>
      </w:pPr>
      <w:r w:rsidRPr="0017217E">
        <w:rPr>
          <w:rFonts w:ascii="Verdana" w:hAnsi="Verdana"/>
          <w:color w:val="000000"/>
        </w:rPr>
        <w:t>The </w:t>
      </w:r>
      <w:r w:rsidRPr="0017217E">
        <w:rPr>
          <w:rStyle w:val="Emphasis"/>
          <w:rFonts w:ascii="Consolas" w:hAnsi="Consolas"/>
          <w:color w:val="DC143C"/>
          <w:sz w:val="24"/>
          <w:szCs w:val="24"/>
        </w:rPr>
        <w:t>&lt;label&gt;</w:t>
      </w:r>
      <w:r w:rsidRPr="0017217E">
        <w:rPr>
          <w:rFonts w:ascii="Verdana" w:hAnsi="Verdana"/>
          <w:color w:val="000000"/>
        </w:rPr>
        <w:t> element also help users who have difficulty clicking on very small regions (such as radio buttons or checkboxes) - because when the user clicks the text within the </w:t>
      </w:r>
      <w:r w:rsidRPr="0017217E">
        <w:rPr>
          <w:rStyle w:val="Emphasis"/>
          <w:rFonts w:ascii="Consolas" w:hAnsi="Consolas"/>
          <w:color w:val="DC143C"/>
          <w:sz w:val="24"/>
          <w:szCs w:val="24"/>
        </w:rPr>
        <w:t>&lt;label&gt;</w:t>
      </w:r>
      <w:r w:rsidRPr="0017217E">
        <w:rPr>
          <w:rFonts w:ascii="Verdana" w:hAnsi="Verdana"/>
          <w:color w:val="000000"/>
        </w:rPr>
        <w:t> element, it toggles the radio button/checkbox.</w:t>
      </w:r>
    </w:p>
    <w:p w14:paraId="0C79DCEE" w14:textId="77777777" w:rsidR="0017217E" w:rsidRDefault="0017217E" w:rsidP="0017217E">
      <w:pPr>
        <w:shd w:val="clear" w:color="auto" w:fill="FFFFFF"/>
        <w:spacing w:before="288" w:after="288"/>
        <w:rPr>
          <w:rFonts w:ascii="Verdana" w:hAnsi="Verdana"/>
          <w:color w:val="000000"/>
        </w:rPr>
      </w:pPr>
      <w:r w:rsidRPr="0017217E">
        <w:rPr>
          <w:rFonts w:ascii="Verdana" w:hAnsi="Verdana"/>
          <w:color w:val="000000"/>
        </w:rPr>
        <w:t>The </w:t>
      </w:r>
      <w:r w:rsidRPr="0017217E">
        <w:rPr>
          <w:rStyle w:val="Emphasis"/>
          <w:rFonts w:ascii="Consolas" w:hAnsi="Consolas"/>
          <w:color w:val="DC143C"/>
          <w:sz w:val="24"/>
          <w:szCs w:val="24"/>
        </w:rPr>
        <w:t>for</w:t>
      </w:r>
      <w:r w:rsidRPr="0017217E">
        <w:rPr>
          <w:rFonts w:ascii="Verdana" w:hAnsi="Verdana"/>
          <w:color w:val="000000"/>
        </w:rPr>
        <w:t> attribute of the </w:t>
      </w:r>
      <w:r w:rsidRPr="0017217E">
        <w:rPr>
          <w:rStyle w:val="Emphasis"/>
          <w:rFonts w:ascii="Consolas" w:hAnsi="Consolas"/>
          <w:color w:val="DC143C"/>
          <w:sz w:val="24"/>
          <w:szCs w:val="24"/>
        </w:rPr>
        <w:t>&lt;label&gt;</w:t>
      </w:r>
      <w:r w:rsidRPr="0017217E">
        <w:rPr>
          <w:rFonts w:ascii="Verdana" w:hAnsi="Verdana"/>
          <w:color w:val="000000"/>
        </w:rPr>
        <w:t> tag should be equal to the </w:t>
      </w:r>
      <w:r w:rsidRPr="0017217E">
        <w:rPr>
          <w:rStyle w:val="Emphasis"/>
          <w:rFonts w:ascii="Consolas" w:hAnsi="Consolas"/>
          <w:color w:val="DC143C"/>
          <w:sz w:val="24"/>
          <w:szCs w:val="24"/>
        </w:rPr>
        <w:t>id</w:t>
      </w:r>
      <w:r w:rsidRPr="0017217E">
        <w:rPr>
          <w:rFonts w:ascii="Verdana" w:hAnsi="Verdana"/>
          <w:color w:val="000000"/>
        </w:rPr>
        <w:t> attribute of the </w:t>
      </w:r>
      <w:r w:rsidRPr="0017217E">
        <w:rPr>
          <w:rStyle w:val="Emphasis"/>
          <w:rFonts w:ascii="Consolas" w:hAnsi="Consolas"/>
          <w:color w:val="DC143C"/>
          <w:sz w:val="24"/>
          <w:szCs w:val="24"/>
        </w:rPr>
        <w:t>&lt;input&gt;</w:t>
      </w:r>
      <w:r w:rsidRPr="0017217E">
        <w:rPr>
          <w:rFonts w:ascii="Verdana" w:hAnsi="Verdana"/>
          <w:color w:val="000000"/>
        </w:rPr>
        <w:t> element to bind them together</w:t>
      </w:r>
    </w:p>
    <w:p w14:paraId="12178EB3" w14:textId="036C97F3" w:rsidR="0017217E" w:rsidRDefault="0017217E" w:rsidP="0017217E">
      <w:pPr>
        <w:shd w:val="clear" w:color="auto" w:fill="FFFFFF"/>
        <w:spacing w:before="288" w:after="288"/>
        <w:rPr>
          <w:rFonts w:ascii="Verdana" w:hAnsi="Verdana"/>
          <w:color w:val="000000"/>
        </w:rPr>
      </w:pPr>
    </w:p>
    <w:p w14:paraId="780DEF29" w14:textId="499CE657" w:rsidR="0064455B" w:rsidRDefault="0064455B" w:rsidP="0017217E">
      <w:pPr>
        <w:shd w:val="clear" w:color="auto" w:fill="FFFFFF"/>
        <w:spacing w:before="288" w:after="288"/>
        <w:rPr>
          <w:rFonts w:ascii="Verdana" w:hAnsi="Verdana"/>
          <w:color w:val="000000"/>
        </w:rPr>
      </w:pPr>
    </w:p>
    <w:p w14:paraId="233D678E" w14:textId="05BA8529" w:rsidR="0064455B" w:rsidRDefault="0064455B" w:rsidP="0017217E">
      <w:pPr>
        <w:shd w:val="clear" w:color="auto" w:fill="FFFFFF"/>
        <w:spacing w:before="288" w:after="288"/>
        <w:rPr>
          <w:rFonts w:ascii="Verdana" w:hAnsi="Verdana"/>
          <w:color w:val="000000"/>
        </w:rPr>
      </w:pPr>
    </w:p>
    <w:p w14:paraId="5A86A7FD" w14:textId="7AE77FE8" w:rsidR="0064455B" w:rsidRDefault="0064455B" w:rsidP="0017217E">
      <w:pPr>
        <w:shd w:val="clear" w:color="auto" w:fill="FFFFFF"/>
        <w:spacing w:before="288" w:after="288"/>
        <w:rPr>
          <w:rFonts w:ascii="Verdana" w:hAnsi="Verdana"/>
          <w:color w:val="000000"/>
        </w:rPr>
      </w:pPr>
    </w:p>
    <w:p w14:paraId="67857573" w14:textId="1EB1B313" w:rsidR="0064455B" w:rsidRDefault="0064455B" w:rsidP="009165C6">
      <w:pPr>
        <w:pStyle w:val="Heading2"/>
        <w:rPr>
          <w:rStyle w:val="Hyperlink"/>
          <w:b w:val="0"/>
          <w:bCs/>
        </w:rPr>
      </w:pPr>
      <w:bookmarkStart w:id="137" w:name="_Toc114175588"/>
      <w:r w:rsidRPr="0064455B">
        <w:lastRenderedPageBreak/>
        <w:t>HTML </w:t>
      </w:r>
      <w:r w:rsidRPr="0064455B">
        <w:rPr>
          <w:rStyle w:val="Hyperlink"/>
          <w:bCs/>
        </w:rPr>
        <w:t>Form Attributes</w:t>
      </w:r>
      <w:bookmarkEnd w:id="137"/>
    </w:p>
    <w:p w14:paraId="222FB0C1" w14:textId="1A9C8F38" w:rsidR="0064455B" w:rsidRDefault="0064455B" w:rsidP="0064455B"/>
    <w:p w14:paraId="00B41D85" w14:textId="77777777" w:rsidR="0064455B" w:rsidRPr="0064455B" w:rsidRDefault="0064455B" w:rsidP="009165C6">
      <w:pPr>
        <w:pStyle w:val="Heading3"/>
      </w:pPr>
      <w:bookmarkStart w:id="138" w:name="_Toc114175589"/>
      <w:r w:rsidRPr="0064455B">
        <w:t>The Action Attribute</w:t>
      </w:r>
      <w:bookmarkEnd w:id="138"/>
    </w:p>
    <w:p w14:paraId="18DD2FE4" w14:textId="77777777" w:rsidR="0064455B" w:rsidRPr="0064455B" w:rsidRDefault="0064455B" w:rsidP="0064455B">
      <w:pPr>
        <w:shd w:val="clear" w:color="auto" w:fill="FFFFFF"/>
        <w:spacing w:before="288" w:after="288"/>
        <w:rPr>
          <w:rFonts w:ascii="Verdana" w:hAnsi="Verdana"/>
          <w:color w:val="000000"/>
        </w:rPr>
      </w:pPr>
      <w:r w:rsidRPr="0064455B">
        <w:rPr>
          <w:rFonts w:ascii="Verdana" w:hAnsi="Verdana"/>
          <w:color w:val="000000"/>
        </w:rPr>
        <w:t>The </w:t>
      </w:r>
      <w:r w:rsidRPr="0064455B">
        <w:rPr>
          <w:rStyle w:val="Emphasis"/>
          <w:rFonts w:ascii="Consolas" w:hAnsi="Consolas"/>
          <w:color w:val="DC143C"/>
          <w:sz w:val="24"/>
          <w:szCs w:val="24"/>
        </w:rPr>
        <w:t>action</w:t>
      </w:r>
      <w:r w:rsidRPr="0064455B">
        <w:rPr>
          <w:rFonts w:ascii="Verdana" w:hAnsi="Verdana"/>
          <w:color w:val="000000"/>
        </w:rPr>
        <w:t> attribute defines the action to be performed when the form is submitted.</w:t>
      </w:r>
    </w:p>
    <w:p w14:paraId="7882F69F" w14:textId="77777777" w:rsidR="0064455B" w:rsidRPr="0064455B" w:rsidRDefault="0064455B" w:rsidP="0064455B">
      <w:pPr>
        <w:shd w:val="clear" w:color="auto" w:fill="FFFFFF"/>
        <w:spacing w:before="288" w:after="288"/>
        <w:rPr>
          <w:rFonts w:ascii="Verdana" w:hAnsi="Verdana"/>
          <w:color w:val="000000"/>
        </w:rPr>
      </w:pPr>
      <w:r w:rsidRPr="0064455B">
        <w:rPr>
          <w:rFonts w:ascii="Verdana" w:hAnsi="Verdana"/>
          <w:color w:val="000000"/>
        </w:rPr>
        <w:t>Usually, the form data is sent to a file on the server when the user clicks on the submit button.</w:t>
      </w:r>
    </w:p>
    <w:p w14:paraId="533C3154" w14:textId="77777777" w:rsidR="0064455B" w:rsidRPr="0064455B" w:rsidRDefault="0064455B" w:rsidP="0064455B">
      <w:pPr>
        <w:shd w:val="clear" w:color="auto" w:fill="FFFFFF"/>
        <w:spacing w:before="288" w:after="288"/>
        <w:rPr>
          <w:rFonts w:ascii="Verdana" w:hAnsi="Verdana"/>
          <w:color w:val="000000"/>
        </w:rPr>
      </w:pPr>
      <w:r w:rsidRPr="0064455B">
        <w:rPr>
          <w:rFonts w:ascii="Verdana" w:hAnsi="Verdana"/>
          <w:color w:val="000000"/>
        </w:rPr>
        <w:t>In the example below, the form data is sent to a file called "</w:t>
      </w:r>
      <w:proofErr w:type="spellStart"/>
      <w:r w:rsidRPr="0064455B">
        <w:rPr>
          <w:rFonts w:ascii="Verdana" w:hAnsi="Verdana"/>
          <w:color w:val="000000"/>
        </w:rPr>
        <w:t>action_page.php</w:t>
      </w:r>
      <w:proofErr w:type="spellEnd"/>
      <w:r w:rsidRPr="0064455B">
        <w:rPr>
          <w:rFonts w:ascii="Verdana" w:hAnsi="Verdana"/>
          <w:color w:val="000000"/>
        </w:rPr>
        <w:t>". This file contains a server-side script that handles the form data:</w:t>
      </w:r>
    </w:p>
    <w:p w14:paraId="11F1EE8C" w14:textId="77777777" w:rsidR="0064455B" w:rsidRPr="0064455B" w:rsidRDefault="0064455B" w:rsidP="0064455B">
      <w:pPr>
        <w:pBdr>
          <w:top w:val="single" w:sz="4" w:space="1" w:color="auto"/>
          <w:left w:val="single" w:sz="4" w:space="4" w:color="auto"/>
          <w:bottom w:val="single" w:sz="4" w:space="1" w:color="auto"/>
          <w:right w:val="single" w:sz="4" w:space="4" w:color="auto"/>
        </w:pBdr>
        <w:rPr>
          <w:rFonts w:cs="Times New Roman"/>
          <w:sz w:val="24"/>
          <w:szCs w:val="24"/>
        </w:rPr>
      </w:pPr>
      <w:r w:rsidRPr="0064455B">
        <w:rPr>
          <w:sz w:val="24"/>
          <w:szCs w:val="24"/>
        </w:rPr>
        <w:t>On submit, send form data to "</w:t>
      </w:r>
      <w:proofErr w:type="spellStart"/>
      <w:r w:rsidRPr="0064455B">
        <w:rPr>
          <w:sz w:val="24"/>
          <w:szCs w:val="24"/>
        </w:rPr>
        <w:t>action_page.php</w:t>
      </w:r>
      <w:proofErr w:type="spellEnd"/>
      <w:r w:rsidRPr="0064455B">
        <w:rPr>
          <w:sz w:val="24"/>
          <w:szCs w:val="24"/>
        </w:rPr>
        <w:t>":</w:t>
      </w:r>
    </w:p>
    <w:p w14:paraId="0959228A" w14:textId="77777777" w:rsidR="0064455B" w:rsidRPr="0064455B" w:rsidRDefault="0064455B" w:rsidP="0064455B">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4"/>
          <w:szCs w:val="24"/>
        </w:rPr>
      </w:pPr>
      <w:r w:rsidRPr="0064455B">
        <w:rPr>
          <w:rStyle w:val="tagnamecolor"/>
          <w:rFonts w:ascii="Consolas" w:hAnsi="Consolas"/>
          <w:color w:val="0000CD"/>
          <w:sz w:val="24"/>
          <w:szCs w:val="24"/>
        </w:rPr>
        <w:t>&lt;</w:t>
      </w:r>
      <w:r w:rsidRPr="0064455B">
        <w:rPr>
          <w:rStyle w:val="HTMLCode"/>
          <w:rFonts w:ascii="Consolas" w:eastAsiaTheme="minorHAnsi" w:hAnsi="Consolas"/>
          <w:color w:val="A52A2A"/>
          <w:sz w:val="24"/>
          <w:szCs w:val="24"/>
        </w:rPr>
        <w:t>form</w:t>
      </w:r>
      <w:r w:rsidRPr="0064455B">
        <w:rPr>
          <w:rStyle w:val="tagcolor"/>
          <w:rFonts w:ascii="Consolas" w:hAnsi="Consolas"/>
          <w:color w:val="FF0000"/>
          <w:sz w:val="24"/>
          <w:szCs w:val="24"/>
        </w:rPr>
        <w:t> action</w:t>
      </w:r>
      <w:r w:rsidRPr="0064455B">
        <w:rPr>
          <w:rStyle w:val="colorh1"/>
          <w:rFonts w:ascii="Consolas" w:hAnsi="Consolas"/>
          <w:color w:val="0000CD"/>
          <w:sz w:val="24"/>
          <w:szCs w:val="24"/>
        </w:rPr>
        <w:t>="/</w:t>
      </w:r>
      <w:proofErr w:type="spellStart"/>
      <w:r w:rsidRPr="0064455B">
        <w:rPr>
          <w:rStyle w:val="colorh1"/>
          <w:rFonts w:ascii="Consolas" w:hAnsi="Consolas"/>
          <w:color w:val="0000CD"/>
          <w:sz w:val="24"/>
          <w:szCs w:val="24"/>
        </w:rPr>
        <w:t>action_page.php</w:t>
      </w:r>
      <w:proofErr w:type="spellEnd"/>
      <w:r w:rsidRPr="0064455B">
        <w:rPr>
          <w:rStyle w:val="colorh1"/>
          <w:rFonts w:ascii="Consolas" w:hAnsi="Consolas"/>
          <w:color w:val="0000CD"/>
          <w:sz w:val="24"/>
          <w:szCs w:val="24"/>
        </w:rPr>
        <w:t>"</w:t>
      </w:r>
      <w:r w:rsidRPr="0064455B">
        <w:rPr>
          <w:rStyle w:val="tagnamecolor"/>
          <w:rFonts w:ascii="Consolas" w:hAnsi="Consolas"/>
          <w:color w:val="0000CD"/>
          <w:sz w:val="24"/>
          <w:szCs w:val="24"/>
        </w:rPr>
        <w:t>&gt;</w:t>
      </w:r>
      <w:r w:rsidRPr="0064455B">
        <w:rPr>
          <w:rFonts w:ascii="Consolas" w:hAnsi="Consolas"/>
          <w:color w:val="000000"/>
          <w:sz w:val="24"/>
          <w:szCs w:val="24"/>
        </w:rPr>
        <w:br/>
        <w:t>  </w:t>
      </w:r>
      <w:r w:rsidRPr="0064455B">
        <w:rPr>
          <w:rStyle w:val="tagnamecolor"/>
          <w:rFonts w:ascii="Consolas" w:hAnsi="Consolas"/>
          <w:color w:val="0000CD"/>
          <w:sz w:val="24"/>
          <w:szCs w:val="24"/>
        </w:rPr>
        <w:t>&lt;</w:t>
      </w:r>
      <w:r w:rsidRPr="0064455B">
        <w:rPr>
          <w:rStyle w:val="HTMLCode"/>
          <w:rFonts w:ascii="Consolas" w:eastAsiaTheme="minorHAnsi" w:hAnsi="Consolas"/>
          <w:color w:val="A52A2A"/>
          <w:sz w:val="24"/>
          <w:szCs w:val="24"/>
        </w:rPr>
        <w:t>label</w:t>
      </w:r>
      <w:r w:rsidRPr="0064455B">
        <w:rPr>
          <w:rStyle w:val="tagcolor"/>
          <w:rFonts w:ascii="Consolas" w:hAnsi="Consolas"/>
          <w:color w:val="FF0000"/>
          <w:sz w:val="24"/>
          <w:szCs w:val="24"/>
        </w:rPr>
        <w:t> for</w:t>
      </w:r>
      <w:r w:rsidRPr="0064455B">
        <w:rPr>
          <w:rStyle w:val="colorh1"/>
          <w:rFonts w:ascii="Consolas" w:hAnsi="Consolas"/>
          <w:color w:val="0000CD"/>
          <w:sz w:val="24"/>
          <w:szCs w:val="24"/>
        </w:rPr>
        <w:t>="</w:t>
      </w:r>
      <w:proofErr w:type="spellStart"/>
      <w:r w:rsidRPr="0064455B">
        <w:rPr>
          <w:rStyle w:val="colorh1"/>
          <w:rFonts w:ascii="Consolas" w:hAnsi="Consolas"/>
          <w:color w:val="0000CD"/>
          <w:sz w:val="24"/>
          <w:szCs w:val="24"/>
        </w:rPr>
        <w:t>fname</w:t>
      </w:r>
      <w:proofErr w:type="spellEnd"/>
      <w:r w:rsidRPr="0064455B">
        <w:rPr>
          <w:rStyle w:val="colorh1"/>
          <w:rFonts w:ascii="Consolas" w:hAnsi="Consolas"/>
          <w:color w:val="0000CD"/>
          <w:sz w:val="24"/>
          <w:szCs w:val="24"/>
        </w:rPr>
        <w:t>"</w:t>
      </w:r>
      <w:r w:rsidRPr="0064455B">
        <w:rPr>
          <w:rStyle w:val="tagnamecolor"/>
          <w:rFonts w:ascii="Consolas" w:hAnsi="Consolas"/>
          <w:color w:val="0000CD"/>
          <w:sz w:val="24"/>
          <w:szCs w:val="24"/>
        </w:rPr>
        <w:t>&gt;</w:t>
      </w:r>
      <w:r w:rsidRPr="0064455B">
        <w:rPr>
          <w:rFonts w:ascii="Consolas" w:hAnsi="Consolas"/>
          <w:color w:val="000000"/>
          <w:sz w:val="24"/>
          <w:szCs w:val="24"/>
        </w:rPr>
        <w:t>First name:</w:t>
      </w:r>
      <w:r w:rsidRPr="0064455B">
        <w:rPr>
          <w:rStyle w:val="tagnamecolor"/>
          <w:rFonts w:ascii="Consolas" w:hAnsi="Consolas"/>
          <w:color w:val="0000CD"/>
          <w:sz w:val="24"/>
          <w:szCs w:val="24"/>
        </w:rPr>
        <w:t>&lt;</w:t>
      </w:r>
      <w:r w:rsidRPr="0064455B">
        <w:rPr>
          <w:rStyle w:val="HTMLCode"/>
          <w:rFonts w:ascii="Consolas" w:eastAsiaTheme="minorHAnsi" w:hAnsi="Consolas"/>
          <w:color w:val="A52A2A"/>
          <w:sz w:val="24"/>
          <w:szCs w:val="24"/>
        </w:rPr>
        <w:t>/label</w:t>
      </w:r>
      <w:r w:rsidRPr="0064455B">
        <w:rPr>
          <w:rStyle w:val="tagnamecolor"/>
          <w:rFonts w:ascii="Consolas" w:hAnsi="Consolas"/>
          <w:color w:val="0000CD"/>
          <w:sz w:val="24"/>
          <w:szCs w:val="24"/>
        </w:rPr>
        <w:t>&gt;&lt;</w:t>
      </w:r>
      <w:proofErr w:type="spellStart"/>
      <w:r w:rsidRPr="0064455B">
        <w:rPr>
          <w:rStyle w:val="HTMLCode"/>
          <w:rFonts w:ascii="Consolas" w:eastAsiaTheme="minorHAnsi" w:hAnsi="Consolas"/>
          <w:color w:val="A52A2A"/>
          <w:sz w:val="24"/>
          <w:szCs w:val="24"/>
        </w:rPr>
        <w:t>br</w:t>
      </w:r>
      <w:proofErr w:type="spellEnd"/>
      <w:r w:rsidRPr="0064455B">
        <w:rPr>
          <w:rStyle w:val="tagnamecolor"/>
          <w:rFonts w:ascii="Consolas" w:hAnsi="Consolas"/>
          <w:color w:val="0000CD"/>
          <w:sz w:val="24"/>
          <w:szCs w:val="24"/>
        </w:rPr>
        <w:t>&gt;</w:t>
      </w:r>
      <w:r w:rsidRPr="0064455B">
        <w:rPr>
          <w:rFonts w:ascii="Consolas" w:hAnsi="Consolas"/>
          <w:color w:val="000000"/>
          <w:sz w:val="24"/>
          <w:szCs w:val="24"/>
        </w:rPr>
        <w:br/>
        <w:t>  </w:t>
      </w:r>
      <w:r w:rsidRPr="0064455B">
        <w:rPr>
          <w:rStyle w:val="tagnamecolor"/>
          <w:rFonts w:ascii="Consolas" w:hAnsi="Consolas"/>
          <w:color w:val="0000CD"/>
          <w:sz w:val="24"/>
          <w:szCs w:val="24"/>
        </w:rPr>
        <w:t>&lt;</w:t>
      </w:r>
      <w:r w:rsidRPr="0064455B">
        <w:rPr>
          <w:rStyle w:val="HTMLCode"/>
          <w:rFonts w:ascii="Consolas" w:eastAsiaTheme="minorHAnsi" w:hAnsi="Consolas"/>
          <w:color w:val="A52A2A"/>
          <w:sz w:val="24"/>
          <w:szCs w:val="24"/>
        </w:rPr>
        <w:t>input</w:t>
      </w:r>
      <w:r w:rsidRPr="0064455B">
        <w:rPr>
          <w:rStyle w:val="tagcolor"/>
          <w:rFonts w:ascii="Consolas" w:hAnsi="Consolas"/>
          <w:color w:val="FF0000"/>
          <w:sz w:val="24"/>
          <w:szCs w:val="24"/>
        </w:rPr>
        <w:t> type</w:t>
      </w:r>
      <w:r w:rsidRPr="0064455B">
        <w:rPr>
          <w:rStyle w:val="colorh1"/>
          <w:rFonts w:ascii="Consolas" w:hAnsi="Consolas"/>
          <w:color w:val="0000CD"/>
          <w:sz w:val="24"/>
          <w:szCs w:val="24"/>
        </w:rPr>
        <w:t>="text"</w:t>
      </w:r>
      <w:r w:rsidRPr="0064455B">
        <w:rPr>
          <w:rStyle w:val="tagcolor"/>
          <w:rFonts w:ascii="Consolas" w:hAnsi="Consolas"/>
          <w:color w:val="FF0000"/>
          <w:sz w:val="24"/>
          <w:szCs w:val="24"/>
        </w:rPr>
        <w:t> id</w:t>
      </w:r>
      <w:r w:rsidRPr="0064455B">
        <w:rPr>
          <w:rStyle w:val="colorh1"/>
          <w:rFonts w:ascii="Consolas" w:hAnsi="Consolas"/>
          <w:color w:val="0000CD"/>
          <w:sz w:val="24"/>
          <w:szCs w:val="24"/>
        </w:rPr>
        <w:t>="</w:t>
      </w:r>
      <w:proofErr w:type="spellStart"/>
      <w:r w:rsidRPr="0064455B">
        <w:rPr>
          <w:rStyle w:val="colorh1"/>
          <w:rFonts w:ascii="Consolas" w:hAnsi="Consolas"/>
          <w:color w:val="0000CD"/>
          <w:sz w:val="24"/>
          <w:szCs w:val="24"/>
        </w:rPr>
        <w:t>fname</w:t>
      </w:r>
      <w:proofErr w:type="spellEnd"/>
      <w:r w:rsidRPr="0064455B">
        <w:rPr>
          <w:rStyle w:val="colorh1"/>
          <w:rFonts w:ascii="Consolas" w:hAnsi="Consolas"/>
          <w:color w:val="0000CD"/>
          <w:sz w:val="24"/>
          <w:szCs w:val="24"/>
        </w:rPr>
        <w:t>"</w:t>
      </w:r>
      <w:r w:rsidRPr="0064455B">
        <w:rPr>
          <w:rStyle w:val="tagcolor"/>
          <w:rFonts w:ascii="Consolas" w:hAnsi="Consolas"/>
          <w:color w:val="FF0000"/>
          <w:sz w:val="24"/>
          <w:szCs w:val="24"/>
        </w:rPr>
        <w:t> name</w:t>
      </w:r>
      <w:r w:rsidRPr="0064455B">
        <w:rPr>
          <w:rStyle w:val="colorh1"/>
          <w:rFonts w:ascii="Consolas" w:hAnsi="Consolas"/>
          <w:color w:val="0000CD"/>
          <w:sz w:val="24"/>
          <w:szCs w:val="24"/>
        </w:rPr>
        <w:t>="</w:t>
      </w:r>
      <w:proofErr w:type="spellStart"/>
      <w:r w:rsidRPr="0064455B">
        <w:rPr>
          <w:rStyle w:val="colorh1"/>
          <w:rFonts w:ascii="Consolas" w:hAnsi="Consolas"/>
          <w:color w:val="0000CD"/>
          <w:sz w:val="24"/>
          <w:szCs w:val="24"/>
        </w:rPr>
        <w:t>fname</w:t>
      </w:r>
      <w:proofErr w:type="spellEnd"/>
      <w:r w:rsidRPr="0064455B">
        <w:rPr>
          <w:rStyle w:val="colorh1"/>
          <w:rFonts w:ascii="Consolas" w:hAnsi="Consolas"/>
          <w:color w:val="0000CD"/>
          <w:sz w:val="24"/>
          <w:szCs w:val="24"/>
        </w:rPr>
        <w:t>"</w:t>
      </w:r>
      <w:r w:rsidRPr="0064455B">
        <w:rPr>
          <w:rStyle w:val="tagcolor"/>
          <w:rFonts w:ascii="Consolas" w:hAnsi="Consolas"/>
          <w:color w:val="FF0000"/>
          <w:sz w:val="24"/>
          <w:szCs w:val="24"/>
        </w:rPr>
        <w:t> value</w:t>
      </w:r>
      <w:r w:rsidRPr="0064455B">
        <w:rPr>
          <w:rStyle w:val="colorh1"/>
          <w:rFonts w:ascii="Consolas" w:hAnsi="Consolas"/>
          <w:color w:val="0000CD"/>
          <w:sz w:val="24"/>
          <w:szCs w:val="24"/>
        </w:rPr>
        <w:t>="John"</w:t>
      </w:r>
      <w:r w:rsidRPr="0064455B">
        <w:rPr>
          <w:rStyle w:val="tagnamecolor"/>
          <w:rFonts w:ascii="Consolas" w:hAnsi="Consolas"/>
          <w:color w:val="0000CD"/>
          <w:sz w:val="24"/>
          <w:szCs w:val="24"/>
        </w:rPr>
        <w:t>&gt;&lt;</w:t>
      </w:r>
      <w:proofErr w:type="spellStart"/>
      <w:r w:rsidRPr="0064455B">
        <w:rPr>
          <w:rStyle w:val="HTMLCode"/>
          <w:rFonts w:ascii="Consolas" w:eastAsiaTheme="minorHAnsi" w:hAnsi="Consolas"/>
          <w:color w:val="A52A2A"/>
          <w:sz w:val="24"/>
          <w:szCs w:val="24"/>
        </w:rPr>
        <w:t>br</w:t>
      </w:r>
      <w:proofErr w:type="spellEnd"/>
      <w:r w:rsidRPr="0064455B">
        <w:rPr>
          <w:rStyle w:val="tagnamecolor"/>
          <w:rFonts w:ascii="Consolas" w:hAnsi="Consolas"/>
          <w:color w:val="0000CD"/>
          <w:sz w:val="24"/>
          <w:szCs w:val="24"/>
        </w:rPr>
        <w:t>&gt;</w:t>
      </w:r>
      <w:r w:rsidRPr="0064455B">
        <w:rPr>
          <w:rFonts w:ascii="Consolas" w:hAnsi="Consolas"/>
          <w:color w:val="000000"/>
          <w:sz w:val="24"/>
          <w:szCs w:val="24"/>
        </w:rPr>
        <w:br/>
        <w:t>  </w:t>
      </w:r>
      <w:r w:rsidRPr="0064455B">
        <w:rPr>
          <w:rStyle w:val="tagnamecolor"/>
          <w:rFonts w:ascii="Consolas" w:hAnsi="Consolas"/>
          <w:color w:val="0000CD"/>
          <w:sz w:val="24"/>
          <w:szCs w:val="24"/>
        </w:rPr>
        <w:t>&lt;</w:t>
      </w:r>
      <w:r w:rsidRPr="0064455B">
        <w:rPr>
          <w:rStyle w:val="HTMLCode"/>
          <w:rFonts w:ascii="Consolas" w:eastAsiaTheme="minorHAnsi" w:hAnsi="Consolas"/>
          <w:color w:val="A52A2A"/>
          <w:sz w:val="24"/>
          <w:szCs w:val="24"/>
        </w:rPr>
        <w:t>label</w:t>
      </w:r>
      <w:r w:rsidRPr="0064455B">
        <w:rPr>
          <w:rStyle w:val="tagcolor"/>
          <w:rFonts w:ascii="Consolas" w:hAnsi="Consolas"/>
          <w:color w:val="FF0000"/>
          <w:sz w:val="24"/>
          <w:szCs w:val="24"/>
        </w:rPr>
        <w:t> for</w:t>
      </w:r>
      <w:r w:rsidRPr="0064455B">
        <w:rPr>
          <w:rStyle w:val="colorh1"/>
          <w:rFonts w:ascii="Consolas" w:hAnsi="Consolas"/>
          <w:color w:val="0000CD"/>
          <w:sz w:val="24"/>
          <w:szCs w:val="24"/>
        </w:rPr>
        <w:t>="</w:t>
      </w:r>
      <w:proofErr w:type="spellStart"/>
      <w:r w:rsidRPr="0064455B">
        <w:rPr>
          <w:rStyle w:val="colorh1"/>
          <w:rFonts w:ascii="Consolas" w:hAnsi="Consolas"/>
          <w:color w:val="0000CD"/>
          <w:sz w:val="24"/>
          <w:szCs w:val="24"/>
        </w:rPr>
        <w:t>lname</w:t>
      </w:r>
      <w:proofErr w:type="spellEnd"/>
      <w:r w:rsidRPr="0064455B">
        <w:rPr>
          <w:rStyle w:val="colorh1"/>
          <w:rFonts w:ascii="Consolas" w:hAnsi="Consolas"/>
          <w:color w:val="0000CD"/>
          <w:sz w:val="24"/>
          <w:szCs w:val="24"/>
        </w:rPr>
        <w:t>"</w:t>
      </w:r>
      <w:r w:rsidRPr="0064455B">
        <w:rPr>
          <w:rStyle w:val="tagnamecolor"/>
          <w:rFonts w:ascii="Consolas" w:hAnsi="Consolas"/>
          <w:color w:val="0000CD"/>
          <w:sz w:val="24"/>
          <w:szCs w:val="24"/>
        </w:rPr>
        <w:t>&gt;</w:t>
      </w:r>
      <w:r w:rsidRPr="0064455B">
        <w:rPr>
          <w:rFonts w:ascii="Consolas" w:hAnsi="Consolas"/>
          <w:color w:val="000000"/>
          <w:sz w:val="24"/>
          <w:szCs w:val="24"/>
        </w:rPr>
        <w:t>Last name:</w:t>
      </w:r>
      <w:r w:rsidRPr="0064455B">
        <w:rPr>
          <w:rStyle w:val="tagnamecolor"/>
          <w:rFonts w:ascii="Consolas" w:hAnsi="Consolas"/>
          <w:color w:val="0000CD"/>
          <w:sz w:val="24"/>
          <w:szCs w:val="24"/>
        </w:rPr>
        <w:t>&lt;</w:t>
      </w:r>
      <w:r w:rsidRPr="0064455B">
        <w:rPr>
          <w:rStyle w:val="HTMLCode"/>
          <w:rFonts w:ascii="Consolas" w:eastAsiaTheme="minorHAnsi" w:hAnsi="Consolas"/>
          <w:color w:val="A52A2A"/>
          <w:sz w:val="24"/>
          <w:szCs w:val="24"/>
        </w:rPr>
        <w:t>/label</w:t>
      </w:r>
      <w:r w:rsidRPr="0064455B">
        <w:rPr>
          <w:rStyle w:val="tagnamecolor"/>
          <w:rFonts w:ascii="Consolas" w:hAnsi="Consolas"/>
          <w:color w:val="0000CD"/>
          <w:sz w:val="24"/>
          <w:szCs w:val="24"/>
        </w:rPr>
        <w:t>&gt;&lt;</w:t>
      </w:r>
      <w:proofErr w:type="spellStart"/>
      <w:r w:rsidRPr="0064455B">
        <w:rPr>
          <w:rStyle w:val="HTMLCode"/>
          <w:rFonts w:ascii="Consolas" w:eastAsiaTheme="minorHAnsi" w:hAnsi="Consolas"/>
          <w:color w:val="A52A2A"/>
          <w:sz w:val="24"/>
          <w:szCs w:val="24"/>
        </w:rPr>
        <w:t>br</w:t>
      </w:r>
      <w:proofErr w:type="spellEnd"/>
      <w:r w:rsidRPr="0064455B">
        <w:rPr>
          <w:rStyle w:val="tagnamecolor"/>
          <w:rFonts w:ascii="Consolas" w:hAnsi="Consolas"/>
          <w:color w:val="0000CD"/>
          <w:sz w:val="24"/>
          <w:szCs w:val="24"/>
        </w:rPr>
        <w:t>&gt;</w:t>
      </w:r>
      <w:r w:rsidRPr="0064455B">
        <w:rPr>
          <w:rFonts w:ascii="Consolas" w:hAnsi="Consolas"/>
          <w:color w:val="000000"/>
          <w:sz w:val="24"/>
          <w:szCs w:val="24"/>
        </w:rPr>
        <w:br/>
        <w:t>  </w:t>
      </w:r>
      <w:r w:rsidRPr="0064455B">
        <w:rPr>
          <w:rStyle w:val="tagnamecolor"/>
          <w:rFonts w:ascii="Consolas" w:hAnsi="Consolas"/>
          <w:color w:val="0000CD"/>
          <w:sz w:val="24"/>
          <w:szCs w:val="24"/>
        </w:rPr>
        <w:t>&lt;</w:t>
      </w:r>
      <w:r w:rsidRPr="0064455B">
        <w:rPr>
          <w:rStyle w:val="HTMLCode"/>
          <w:rFonts w:ascii="Consolas" w:eastAsiaTheme="minorHAnsi" w:hAnsi="Consolas"/>
          <w:color w:val="A52A2A"/>
          <w:sz w:val="24"/>
          <w:szCs w:val="24"/>
        </w:rPr>
        <w:t>input</w:t>
      </w:r>
      <w:r w:rsidRPr="0064455B">
        <w:rPr>
          <w:rStyle w:val="tagcolor"/>
          <w:rFonts w:ascii="Consolas" w:hAnsi="Consolas"/>
          <w:color w:val="FF0000"/>
          <w:sz w:val="24"/>
          <w:szCs w:val="24"/>
        </w:rPr>
        <w:t> type</w:t>
      </w:r>
      <w:r w:rsidRPr="0064455B">
        <w:rPr>
          <w:rStyle w:val="colorh1"/>
          <w:rFonts w:ascii="Consolas" w:hAnsi="Consolas"/>
          <w:color w:val="0000CD"/>
          <w:sz w:val="24"/>
          <w:szCs w:val="24"/>
        </w:rPr>
        <w:t>="text"</w:t>
      </w:r>
      <w:r w:rsidRPr="0064455B">
        <w:rPr>
          <w:rStyle w:val="tagcolor"/>
          <w:rFonts w:ascii="Consolas" w:hAnsi="Consolas"/>
          <w:color w:val="FF0000"/>
          <w:sz w:val="24"/>
          <w:szCs w:val="24"/>
        </w:rPr>
        <w:t> id</w:t>
      </w:r>
      <w:r w:rsidRPr="0064455B">
        <w:rPr>
          <w:rStyle w:val="colorh1"/>
          <w:rFonts w:ascii="Consolas" w:hAnsi="Consolas"/>
          <w:color w:val="0000CD"/>
          <w:sz w:val="24"/>
          <w:szCs w:val="24"/>
        </w:rPr>
        <w:t>="lname"</w:t>
      </w:r>
      <w:r w:rsidRPr="0064455B">
        <w:rPr>
          <w:rStyle w:val="tagcolor"/>
          <w:rFonts w:ascii="Consolas" w:hAnsi="Consolas"/>
          <w:color w:val="FF0000"/>
          <w:sz w:val="24"/>
          <w:szCs w:val="24"/>
        </w:rPr>
        <w:t> name</w:t>
      </w:r>
      <w:r w:rsidRPr="0064455B">
        <w:rPr>
          <w:rStyle w:val="colorh1"/>
          <w:rFonts w:ascii="Consolas" w:hAnsi="Consolas"/>
          <w:color w:val="0000CD"/>
          <w:sz w:val="24"/>
          <w:szCs w:val="24"/>
        </w:rPr>
        <w:t>="lname"</w:t>
      </w:r>
      <w:r w:rsidRPr="0064455B">
        <w:rPr>
          <w:rStyle w:val="tagcolor"/>
          <w:rFonts w:ascii="Consolas" w:hAnsi="Consolas"/>
          <w:color w:val="FF0000"/>
          <w:sz w:val="24"/>
          <w:szCs w:val="24"/>
        </w:rPr>
        <w:t> value</w:t>
      </w:r>
      <w:r w:rsidRPr="0064455B">
        <w:rPr>
          <w:rStyle w:val="colorh1"/>
          <w:rFonts w:ascii="Consolas" w:hAnsi="Consolas"/>
          <w:color w:val="0000CD"/>
          <w:sz w:val="24"/>
          <w:szCs w:val="24"/>
        </w:rPr>
        <w:t>="Doe"</w:t>
      </w:r>
      <w:r w:rsidRPr="0064455B">
        <w:rPr>
          <w:rStyle w:val="tagnamecolor"/>
          <w:rFonts w:ascii="Consolas" w:hAnsi="Consolas"/>
          <w:color w:val="0000CD"/>
          <w:sz w:val="24"/>
          <w:szCs w:val="24"/>
        </w:rPr>
        <w:t>&gt;&lt;</w:t>
      </w:r>
      <w:r w:rsidRPr="0064455B">
        <w:rPr>
          <w:rStyle w:val="HTMLCode"/>
          <w:rFonts w:ascii="Consolas" w:eastAsiaTheme="minorHAnsi" w:hAnsi="Consolas"/>
          <w:color w:val="A52A2A"/>
          <w:sz w:val="24"/>
          <w:szCs w:val="24"/>
        </w:rPr>
        <w:t>br</w:t>
      </w:r>
      <w:r w:rsidRPr="0064455B">
        <w:rPr>
          <w:rStyle w:val="tagnamecolor"/>
          <w:rFonts w:ascii="Consolas" w:hAnsi="Consolas"/>
          <w:color w:val="0000CD"/>
          <w:sz w:val="24"/>
          <w:szCs w:val="24"/>
        </w:rPr>
        <w:t>&gt;&lt;</w:t>
      </w:r>
      <w:r w:rsidRPr="0064455B">
        <w:rPr>
          <w:rStyle w:val="HTMLCode"/>
          <w:rFonts w:ascii="Consolas" w:eastAsiaTheme="minorHAnsi" w:hAnsi="Consolas"/>
          <w:color w:val="A52A2A"/>
          <w:sz w:val="24"/>
          <w:szCs w:val="24"/>
        </w:rPr>
        <w:t>br</w:t>
      </w:r>
      <w:r w:rsidRPr="0064455B">
        <w:rPr>
          <w:rStyle w:val="tagnamecolor"/>
          <w:rFonts w:ascii="Consolas" w:hAnsi="Consolas"/>
          <w:color w:val="0000CD"/>
          <w:sz w:val="24"/>
          <w:szCs w:val="24"/>
        </w:rPr>
        <w:t>&gt;</w:t>
      </w:r>
      <w:r w:rsidRPr="0064455B">
        <w:rPr>
          <w:rFonts w:ascii="Consolas" w:hAnsi="Consolas"/>
          <w:color w:val="000000"/>
          <w:sz w:val="24"/>
          <w:szCs w:val="24"/>
        </w:rPr>
        <w:br/>
        <w:t>  </w:t>
      </w:r>
      <w:r w:rsidRPr="0064455B">
        <w:rPr>
          <w:rStyle w:val="tagnamecolor"/>
          <w:rFonts w:ascii="Consolas" w:hAnsi="Consolas"/>
          <w:color w:val="0000CD"/>
          <w:sz w:val="24"/>
          <w:szCs w:val="24"/>
        </w:rPr>
        <w:t>&lt;</w:t>
      </w:r>
      <w:r w:rsidRPr="0064455B">
        <w:rPr>
          <w:rStyle w:val="HTMLCode"/>
          <w:rFonts w:ascii="Consolas" w:eastAsiaTheme="minorHAnsi" w:hAnsi="Consolas"/>
          <w:color w:val="A52A2A"/>
          <w:sz w:val="24"/>
          <w:szCs w:val="24"/>
        </w:rPr>
        <w:t>input</w:t>
      </w:r>
      <w:r w:rsidRPr="0064455B">
        <w:rPr>
          <w:rStyle w:val="tagcolor"/>
          <w:rFonts w:ascii="Consolas" w:hAnsi="Consolas"/>
          <w:color w:val="FF0000"/>
          <w:sz w:val="24"/>
          <w:szCs w:val="24"/>
        </w:rPr>
        <w:t> type</w:t>
      </w:r>
      <w:r w:rsidRPr="0064455B">
        <w:rPr>
          <w:rStyle w:val="colorh1"/>
          <w:rFonts w:ascii="Consolas" w:hAnsi="Consolas"/>
          <w:color w:val="0000CD"/>
          <w:sz w:val="24"/>
          <w:szCs w:val="24"/>
        </w:rPr>
        <w:t>="submit"</w:t>
      </w:r>
      <w:r w:rsidRPr="0064455B">
        <w:rPr>
          <w:rStyle w:val="tagcolor"/>
          <w:rFonts w:ascii="Consolas" w:hAnsi="Consolas"/>
          <w:color w:val="FF0000"/>
          <w:sz w:val="24"/>
          <w:szCs w:val="24"/>
        </w:rPr>
        <w:t> value</w:t>
      </w:r>
      <w:r w:rsidRPr="0064455B">
        <w:rPr>
          <w:rStyle w:val="colorh1"/>
          <w:rFonts w:ascii="Consolas" w:hAnsi="Consolas"/>
          <w:color w:val="0000CD"/>
          <w:sz w:val="24"/>
          <w:szCs w:val="24"/>
        </w:rPr>
        <w:t>="Submit"</w:t>
      </w:r>
      <w:r w:rsidRPr="0064455B">
        <w:rPr>
          <w:rStyle w:val="tagnamecolor"/>
          <w:rFonts w:ascii="Consolas" w:hAnsi="Consolas"/>
          <w:color w:val="0000CD"/>
          <w:sz w:val="24"/>
          <w:szCs w:val="24"/>
        </w:rPr>
        <w:t>&gt;</w:t>
      </w:r>
      <w:r w:rsidRPr="0064455B">
        <w:rPr>
          <w:rFonts w:ascii="Consolas" w:hAnsi="Consolas"/>
          <w:color w:val="000000"/>
          <w:sz w:val="24"/>
          <w:szCs w:val="24"/>
        </w:rPr>
        <w:br/>
      </w:r>
      <w:r w:rsidRPr="0064455B">
        <w:rPr>
          <w:rStyle w:val="tagnamecolor"/>
          <w:rFonts w:ascii="Consolas" w:hAnsi="Consolas"/>
          <w:color w:val="0000CD"/>
          <w:sz w:val="24"/>
          <w:szCs w:val="24"/>
        </w:rPr>
        <w:t>&lt;</w:t>
      </w:r>
      <w:r w:rsidRPr="0064455B">
        <w:rPr>
          <w:rStyle w:val="HTMLCode"/>
          <w:rFonts w:ascii="Consolas" w:eastAsiaTheme="minorHAnsi" w:hAnsi="Consolas"/>
          <w:color w:val="A52A2A"/>
          <w:sz w:val="24"/>
          <w:szCs w:val="24"/>
        </w:rPr>
        <w:t>/form</w:t>
      </w:r>
      <w:r w:rsidRPr="0064455B">
        <w:rPr>
          <w:rStyle w:val="tagnamecolor"/>
          <w:rFonts w:ascii="Consolas" w:hAnsi="Consolas"/>
          <w:color w:val="0000CD"/>
          <w:sz w:val="24"/>
          <w:szCs w:val="24"/>
        </w:rPr>
        <w:t>&gt;</w:t>
      </w:r>
    </w:p>
    <w:p w14:paraId="032F062E" w14:textId="5A82CD85" w:rsidR="0064455B" w:rsidRDefault="0064455B" w:rsidP="0064455B"/>
    <w:p w14:paraId="67135ED4" w14:textId="6D29D0FE" w:rsidR="008A1F60" w:rsidRDefault="008A1F60" w:rsidP="0064455B"/>
    <w:p w14:paraId="78438247" w14:textId="50E9CE1C" w:rsidR="008A1F60" w:rsidRDefault="008A1F60" w:rsidP="0064455B"/>
    <w:p w14:paraId="3494ECCD" w14:textId="504D4C23" w:rsidR="008A1F60" w:rsidRDefault="008A1F60" w:rsidP="0064455B"/>
    <w:p w14:paraId="406EC87C" w14:textId="750E1ADB" w:rsidR="008A1F60" w:rsidRDefault="008A1F60" w:rsidP="0064455B"/>
    <w:p w14:paraId="39292D48" w14:textId="7BBB0862" w:rsidR="008A1F60" w:rsidRDefault="008A1F60" w:rsidP="0064455B"/>
    <w:p w14:paraId="513D80A6" w14:textId="3F7D539F" w:rsidR="008A1F60" w:rsidRDefault="008A1F60" w:rsidP="0064455B"/>
    <w:p w14:paraId="45FDC324" w14:textId="03AC7B0E" w:rsidR="008A1F60" w:rsidRDefault="008A1F60" w:rsidP="0064455B"/>
    <w:p w14:paraId="0AF969F5" w14:textId="77777777" w:rsidR="008A1F60" w:rsidRDefault="008A1F60" w:rsidP="0064455B"/>
    <w:p w14:paraId="2CF4D186" w14:textId="77777777" w:rsidR="008A1F60" w:rsidRDefault="008A1F60" w:rsidP="0064455B"/>
    <w:p w14:paraId="5B9991ED" w14:textId="77777777" w:rsidR="008A1F60" w:rsidRPr="008A1F60" w:rsidRDefault="008A1F60" w:rsidP="009165C6">
      <w:pPr>
        <w:pStyle w:val="Heading3"/>
      </w:pPr>
      <w:bookmarkStart w:id="139" w:name="_Toc114175590"/>
      <w:r w:rsidRPr="008A1F60">
        <w:lastRenderedPageBreak/>
        <w:t>The Target Attribute</w:t>
      </w:r>
      <w:bookmarkEnd w:id="139"/>
    </w:p>
    <w:tbl>
      <w:tblPr>
        <w:tblStyle w:val="TableGridLight"/>
        <w:tblpPr w:leftFromText="180" w:rightFromText="180" w:vertAnchor="text" w:horzAnchor="page" w:tblpX="1" w:tblpY="1065"/>
        <w:tblW w:w="15265" w:type="dxa"/>
        <w:tblLook w:val="04A0" w:firstRow="1" w:lastRow="0" w:firstColumn="1" w:lastColumn="0" w:noHBand="0" w:noVBand="1"/>
      </w:tblPr>
      <w:tblGrid>
        <w:gridCol w:w="3050"/>
        <w:gridCol w:w="12215"/>
      </w:tblGrid>
      <w:tr w:rsidR="008A1F60" w14:paraId="5459891B" w14:textId="77777777" w:rsidTr="008A1F60">
        <w:tc>
          <w:tcPr>
            <w:tcW w:w="3050" w:type="dxa"/>
            <w:hideMark/>
          </w:tcPr>
          <w:p w14:paraId="74E0080F" w14:textId="77777777" w:rsidR="008A1F60" w:rsidRDefault="008A1F60" w:rsidP="008A1F60">
            <w:pPr>
              <w:spacing w:before="300" w:after="300"/>
              <w:rPr>
                <w:rFonts w:ascii="Verdana" w:hAnsi="Verdana"/>
                <w:b/>
                <w:bCs/>
                <w:color w:val="000000"/>
                <w:sz w:val="23"/>
                <w:szCs w:val="23"/>
              </w:rPr>
            </w:pPr>
            <w:r>
              <w:rPr>
                <w:rFonts w:ascii="Verdana" w:hAnsi="Verdana"/>
                <w:b/>
                <w:bCs/>
                <w:color w:val="000000"/>
                <w:sz w:val="23"/>
                <w:szCs w:val="23"/>
              </w:rPr>
              <w:t>Value</w:t>
            </w:r>
          </w:p>
        </w:tc>
        <w:tc>
          <w:tcPr>
            <w:tcW w:w="0" w:type="auto"/>
            <w:hideMark/>
          </w:tcPr>
          <w:p w14:paraId="51A2245B" w14:textId="77777777" w:rsidR="008A1F60" w:rsidRDefault="008A1F60" w:rsidP="008A1F60">
            <w:pPr>
              <w:spacing w:before="300" w:after="300"/>
              <w:rPr>
                <w:rFonts w:ascii="Verdana" w:hAnsi="Verdana"/>
                <w:b/>
                <w:bCs/>
                <w:color w:val="000000"/>
                <w:sz w:val="23"/>
                <w:szCs w:val="23"/>
              </w:rPr>
            </w:pPr>
            <w:r>
              <w:rPr>
                <w:rFonts w:ascii="Verdana" w:hAnsi="Verdana"/>
                <w:b/>
                <w:bCs/>
                <w:color w:val="000000"/>
                <w:sz w:val="23"/>
                <w:szCs w:val="23"/>
              </w:rPr>
              <w:t>Description</w:t>
            </w:r>
          </w:p>
        </w:tc>
      </w:tr>
      <w:tr w:rsidR="008A1F60" w14:paraId="53B22B01" w14:textId="77777777" w:rsidTr="008A1F60">
        <w:tc>
          <w:tcPr>
            <w:tcW w:w="0" w:type="auto"/>
            <w:hideMark/>
          </w:tcPr>
          <w:p w14:paraId="09EDA6AE" w14:textId="77777777" w:rsidR="008A1F60" w:rsidRDefault="008A1F60" w:rsidP="008A1F60">
            <w:pPr>
              <w:spacing w:before="300" w:after="300"/>
              <w:rPr>
                <w:rFonts w:ascii="Verdana" w:hAnsi="Verdana"/>
                <w:color w:val="000000"/>
                <w:sz w:val="23"/>
                <w:szCs w:val="23"/>
              </w:rPr>
            </w:pPr>
            <w:r>
              <w:rPr>
                <w:rFonts w:ascii="Verdana" w:hAnsi="Verdana"/>
                <w:color w:val="000000"/>
                <w:sz w:val="23"/>
                <w:szCs w:val="23"/>
              </w:rPr>
              <w:t>_blank</w:t>
            </w:r>
          </w:p>
        </w:tc>
        <w:tc>
          <w:tcPr>
            <w:tcW w:w="0" w:type="auto"/>
            <w:hideMark/>
          </w:tcPr>
          <w:p w14:paraId="7D201AD4" w14:textId="77777777" w:rsidR="008A1F60" w:rsidRDefault="008A1F60" w:rsidP="008A1F60">
            <w:pPr>
              <w:spacing w:before="300" w:after="300"/>
              <w:rPr>
                <w:rFonts w:ascii="Verdana" w:hAnsi="Verdana"/>
                <w:color w:val="000000"/>
                <w:sz w:val="23"/>
                <w:szCs w:val="23"/>
              </w:rPr>
            </w:pPr>
            <w:r>
              <w:rPr>
                <w:rFonts w:ascii="Verdana" w:hAnsi="Verdana"/>
                <w:color w:val="000000"/>
                <w:sz w:val="23"/>
                <w:szCs w:val="23"/>
              </w:rPr>
              <w:t>The response is displayed in a new window or tab</w:t>
            </w:r>
          </w:p>
        </w:tc>
      </w:tr>
      <w:tr w:rsidR="008A1F60" w14:paraId="3D5CFECB" w14:textId="77777777" w:rsidTr="008A1F60">
        <w:tc>
          <w:tcPr>
            <w:tcW w:w="0" w:type="auto"/>
            <w:hideMark/>
          </w:tcPr>
          <w:p w14:paraId="7528A618" w14:textId="77777777" w:rsidR="008A1F60" w:rsidRDefault="008A1F60" w:rsidP="008A1F60">
            <w:pPr>
              <w:spacing w:before="300" w:after="300"/>
              <w:rPr>
                <w:rFonts w:ascii="Verdana" w:hAnsi="Verdana"/>
                <w:color w:val="000000"/>
                <w:sz w:val="23"/>
                <w:szCs w:val="23"/>
              </w:rPr>
            </w:pPr>
            <w:r>
              <w:rPr>
                <w:rFonts w:ascii="Verdana" w:hAnsi="Verdana"/>
                <w:color w:val="000000"/>
                <w:sz w:val="23"/>
                <w:szCs w:val="23"/>
              </w:rPr>
              <w:t>_self</w:t>
            </w:r>
          </w:p>
        </w:tc>
        <w:tc>
          <w:tcPr>
            <w:tcW w:w="0" w:type="auto"/>
            <w:hideMark/>
          </w:tcPr>
          <w:p w14:paraId="3378D3AA" w14:textId="77777777" w:rsidR="008A1F60" w:rsidRDefault="008A1F60" w:rsidP="008A1F60">
            <w:pPr>
              <w:spacing w:before="300" w:after="300"/>
              <w:rPr>
                <w:rFonts w:ascii="Verdana" w:hAnsi="Verdana"/>
                <w:color w:val="000000"/>
                <w:sz w:val="23"/>
                <w:szCs w:val="23"/>
              </w:rPr>
            </w:pPr>
            <w:r>
              <w:rPr>
                <w:rFonts w:ascii="Verdana" w:hAnsi="Verdana"/>
                <w:color w:val="000000"/>
                <w:sz w:val="23"/>
                <w:szCs w:val="23"/>
              </w:rPr>
              <w:t>The response is displayed in the current window</w:t>
            </w:r>
          </w:p>
        </w:tc>
      </w:tr>
      <w:tr w:rsidR="008A1F60" w14:paraId="1D9233F2" w14:textId="77777777" w:rsidTr="008A1F60">
        <w:tc>
          <w:tcPr>
            <w:tcW w:w="0" w:type="auto"/>
            <w:hideMark/>
          </w:tcPr>
          <w:p w14:paraId="33A78A03" w14:textId="77777777" w:rsidR="008A1F60" w:rsidRDefault="008A1F60" w:rsidP="008A1F60">
            <w:pPr>
              <w:spacing w:before="300" w:after="300"/>
              <w:rPr>
                <w:rFonts w:ascii="Verdana" w:hAnsi="Verdana"/>
                <w:color w:val="000000"/>
                <w:sz w:val="23"/>
                <w:szCs w:val="23"/>
              </w:rPr>
            </w:pPr>
            <w:r>
              <w:rPr>
                <w:rFonts w:ascii="Verdana" w:hAnsi="Verdana"/>
                <w:color w:val="000000"/>
                <w:sz w:val="23"/>
                <w:szCs w:val="23"/>
              </w:rPr>
              <w:t>_parent</w:t>
            </w:r>
          </w:p>
        </w:tc>
        <w:tc>
          <w:tcPr>
            <w:tcW w:w="0" w:type="auto"/>
            <w:hideMark/>
          </w:tcPr>
          <w:p w14:paraId="3D666DE1" w14:textId="77777777" w:rsidR="008A1F60" w:rsidRDefault="008A1F60" w:rsidP="008A1F60">
            <w:pPr>
              <w:spacing w:before="300" w:after="300"/>
              <w:rPr>
                <w:rFonts w:ascii="Verdana" w:hAnsi="Verdana"/>
                <w:color w:val="000000"/>
                <w:sz w:val="23"/>
                <w:szCs w:val="23"/>
              </w:rPr>
            </w:pPr>
            <w:r>
              <w:rPr>
                <w:rFonts w:ascii="Verdana" w:hAnsi="Verdana"/>
                <w:color w:val="000000"/>
                <w:sz w:val="23"/>
                <w:szCs w:val="23"/>
              </w:rPr>
              <w:t>The response is displayed in the parent frame</w:t>
            </w:r>
          </w:p>
        </w:tc>
      </w:tr>
      <w:tr w:rsidR="008A1F60" w14:paraId="3F8AD9D6" w14:textId="77777777" w:rsidTr="008A1F60">
        <w:tc>
          <w:tcPr>
            <w:tcW w:w="0" w:type="auto"/>
            <w:hideMark/>
          </w:tcPr>
          <w:p w14:paraId="0CDF9146" w14:textId="77777777" w:rsidR="008A1F60" w:rsidRDefault="008A1F60" w:rsidP="008A1F60">
            <w:pPr>
              <w:spacing w:before="300" w:after="300"/>
              <w:rPr>
                <w:rFonts w:ascii="Verdana" w:hAnsi="Verdana"/>
                <w:color w:val="000000"/>
                <w:sz w:val="23"/>
                <w:szCs w:val="23"/>
              </w:rPr>
            </w:pPr>
            <w:r>
              <w:rPr>
                <w:rFonts w:ascii="Verdana" w:hAnsi="Verdana"/>
                <w:color w:val="000000"/>
                <w:sz w:val="23"/>
                <w:szCs w:val="23"/>
              </w:rPr>
              <w:t>_top</w:t>
            </w:r>
          </w:p>
        </w:tc>
        <w:tc>
          <w:tcPr>
            <w:tcW w:w="0" w:type="auto"/>
            <w:hideMark/>
          </w:tcPr>
          <w:p w14:paraId="77D4F368" w14:textId="77777777" w:rsidR="008A1F60" w:rsidRDefault="008A1F60" w:rsidP="008A1F60">
            <w:pPr>
              <w:spacing w:before="300" w:after="300"/>
              <w:rPr>
                <w:rFonts w:ascii="Verdana" w:hAnsi="Verdana"/>
                <w:color w:val="000000"/>
                <w:sz w:val="23"/>
                <w:szCs w:val="23"/>
              </w:rPr>
            </w:pPr>
            <w:r>
              <w:rPr>
                <w:rFonts w:ascii="Verdana" w:hAnsi="Verdana"/>
                <w:color w:val="000000"/>
                <w:sz w:val="23"/>
                <w:szCs w:val="23"/>
              </w:rPr>
              <w:t>The response is displayed in the full body of the window</w:t>
            </w:r>
          </w:p>
        </w:tc>
      </w:tr>
      <w:tr w:rsidR="008A1F60" w14:paraId="67FDADE5" w14:textId="77777777" w:rsidTr="008A1F60">
        <w:tc>
          <w:tcPr>
            <w:tcW w:w="0" w:type="auto"/>
            <w:hideMark/>
          </w:tcPr>
          <w:p w14:paraId="4CD3C6BA" w14:textId="77777777" w:rsidR="008A1F60" w:rsidRDefault="008A1F60" w:rsidP="008A1F60">
            <w:pPr>
              <w:spacing w:before="300" w:after="300"/>
              <w:rPr>
                <w:rFonts w:ascii="Verdana" w:hAnsi="Verdana"/>
                <w:color w:val="000000"/>
                <w:sz w:val="23"/>
                <w:szCs w:val="23"/>
              </w:rPr>
            </w:pPr>
            <w:proofErr w:type="spellStart"/>
            <w:r>
              <w:rPr>
                <w:rFonts w:ascii="Verdana" w:hAnsi="Verdana"/>
                <w:i/>
                <w:iCs/>
                <w:color w:val="000000"/>
                <w:sz w:val="23"/>
                <w:szCs w:val="23"/>
              </w:rPr>
              <w:t>framename</w:t>
            </w:r>
            <w:proofErr w:type="spellEnd"/>
          </w:p>
        </w:tc>
        <w:tc>
          <w:tcPr>
            <w:tcW w:w="0" w:type="auto"/>
            <w:hideMark/>
          </w:tcPr>
          <w:p w14:paraId="737B9B31" w14:textId="77777777" w:rsidR="008A1F60" w:rsidRDefault="008A1F60" w:rsidP="008A1F60">
            <w:pPr>
              <w:spacing w:before="300" w:after="300"/>
              <w:rPr>
                <w:rFonts w:ascii="Verdana" w:hAnsi="Verdana"/>
                <w:color w:val="000000"/>
                <w:sz w:val="23"/>
                <w:szCs w:val="23"/>
              </w:rPr>
            </w:pPr>
            <w:r>
              <w:rPr>
                <w:rFonts w:ascii="Verdana" w:hAnsi="Verdana"/>
                <w:color w:val="000000"/>
                <w:sz w:val="23"/>
                <w:szCs w:val="23"/>
              </w:rPr>
              <w:t xml:space="preserve">The response is displayed in a named </w:t>
            </w:r>
            <w:proofErr w:type="spellStart"/>
            <w:r>
              <w:rPr>
                <w:rFonts w:ascii="Verdana" w:hAnsi="Verdana"/>
                <w:color w:val="000000"/>
                <w:sz w:val="23"/>
                <w:szCs w:val="23"/>
              </w:rPr>
              <w:t>iframe</w:t>
            </w:r>
            <w:proofErr w:type="spellEnd"/>
          </w:p>
        </w:tc>
      </w:tr>
    </w:tbl>
    <w:p w14:paraId="2D800877" w14:textId="77777777" w:rsidR="008A1F60" w:rsidRPr="008A1F60" w:rsidRDefault="008A1F60" w:rsidP="008A1F60">
      <w:pPr>
        <w:shd w:val="clear" w:color="auto" w:fill="FFFFFF"/>
        <w:spacing w:before="288" w:after="288"/>
        <w:rPr>
          <w:rFonts w:ascii="Verdana" w:hAnsi="Verdana"/>
          <w:color w:val="000000"/>
        </w:rPr>
      </w:pPr>
      <w:r w:rsidRPr="008A1F60">
        <w:rPr>
          <w:rFonts w:ascii="Verdana" w:hAnsi="Verdana"/>
          <w:color w:val="000000"/>
        </w:rPr>
        <w:t>The </w:t>
      </w:r>
      <w:r w:rsidRPr="008A1F60">
        <w:rPr>
          <w:rStyle w:val="Emphasis"/>
          <w:rFonts w:ascii="Consolas" w:hAnsi="Consolas"/>
          <w:color w:val="DC143C"/>
          <w:sz w:val="24"/>
          <w:szCs w:val="24"/>
        </w:rPr>
        <w:t>target</w:t>
      </w:r>
      <w:r w:rsidRPr="008A1F60">
        <w:rPr>
          <w:rFonts w:ascii="Verdana" w:hAnsi="Verdana"/>
          <w:color w:val="000000"/>
        </w:rPr>
        <w:t> attribute specifies where to display the response that is received after submitting the form.</w:t>
      </w:r>
    </w:p>
    <w:p w14:paraId="00D15FB5" w14:textId="77777777" w:rsidR="008A1F60" w:rsidRDefault="008A1F60" w:rsidP="008A1F60">
      <w:pPr>
        <w:shd w:val="clear" w:color="auto" w:fill="FFFFFF"/>
        <w:spacing w:before="288" w:after="288"/>
        <w:rPr>
          <w:rFonts w:ascii="Verdana" w:hAnsi="Verdana"/>
          <w:color w:val="000000"/>
          <w:sz w:val="23"/>
          <w:szCs w:val="23"/>
        </w:rPr>
      </w:pPr>
    </w:p>
    <w:p w14:paraId="23D18F21" w14:textId="38E33E14" w:rsidR="008A1F60" w:rsidRPr="008A1F60" w:rsidRDefault="008A1F60" w:rsidP="008A1F60">
      <w:pPr>
        <w:rPr>
          <w:sz w:val="24"/>
          <w:szCs w:val="24"/>
        </w:rPr>
      </w:pPr>
      <w:r w:rsidRPr="008A1F60">
        <w:rPr>
          <w:sz w:val="24"/>
          <w:szCs w:val="24"/>
        </w:rPr>
        <w:t>The </w:t>
      </w:r>
      <w:r w:rsidRPr="008A1F60">
        <w:rPr>
          <w:rStyle w:val="Emphasis"/>
          <w:rFonts w:ascii="Consolas" w:hAnsi="Consolas"/>
          <w:color w:val="DC143C"/>
          <w:sz w:val="24"/>
          <w:szCs w:val="24"/>
        </w:rPr>
        <w:t>target</w:t>
      </w:r>
      <w:r w:rsidRPr="008A1F60">
        <w:rPr>
          <w:sz w:val="24"/>
          <w:szCs w:val="24"/>
        </w:rPr>
        <w:t> attribute can have one of the following values:</w:t>
      </w:r>
    </w:p>
    <w:p w14:paraId="77996320" w14:textId="77777777" w:rsidR="008A1F60" w:rsidRPr="008A1F60" w:rsidRDefault="008A1F60" w:rsidP="008A1F60">
      <w:pPr>
        <w:rPr>
          <w:sz w:val="24"/>
          <w:szCs w:val="24"/>
        </w:rPr>
      </w:pPr>
      <w:r w:rsidRPr="008A1F60">
        <w:rPr>
          <w:sz w:val="24"/>
          <w:szCs w:val="24"/>
        </w:rPr>
        <w:t>The default value is </w:t>
      </w:r>
      <w:r w:rsidRPr="008A1F60">
        <w:rPr>
          <w:rStyle w:val="Emphasis"/>
          <w:rFonts w:ascii="Consolas" w:hAnsi="Consolas"/>
          <w:color w:val="DC143C"/>
          <w:sz w:val="24"/>
          <w:szCs w:val="24"/>
        </w:rPr>
        <w:t>_self</w:t>
      </w:r>
      <w:r w:rsidRPr="008A1F60">
        <w:rPr>
          <w:sz w:val="24"/>
          <w:szCs w:val="24"/>
        </w:rPr>
        <w:t> which means that the response will open in the current window.</w:t>
      </w:r>
    </w:p>
    <w:p w14:paraId="16AFD7C0" w14:textId="77777777" w:rsidR="008A1F60" w:rsidRPr="008A1F60" w:rsidRDefault="008A1F60" w:rsidP="008A1F60">
      <w:pPr>
        <w:pBdr>
          <w:top w:val="single" w:sz="4" w:space="1" w:color="auto"/>
          <w:left w:val="single" w:sz="4" w:space="4" w:color="auto"/>
          <w:bottom w:val="single" w:sz="4" w:space="1" w:color="auto"/>
          <w:right w:val="single" w:sz="4" w:space="4" w:color="auto"/>
        </w:pBdr>
        <w:rPr>
          <w:rFonts w:cs="Times New Roman"/>
          <w:sz w:val="24"/>
          <w:szCs w:val="24"/>
        </w:rPr>
      </w:pPr>
      <w:r w:rsidRPr="008A1F60">
        <w:rPr>
          <w:sz w:val="24"/>
          <w:szCs w:val="24"/>
        </w:rPr>
        <w:t>Here, the submitted result will open in a new browser tab:</w:t>
      </w:r>
    </w:p>
    <w:p w14:paraId="72F49319" w14:textId="77777777" w:rsidR="008A1F60" w:rsidRPr="008A1F60" w:rsidRDefault="008A1F60" w:rsidP="008A1F60">
      <w:pPr>
        <w:pBdr>
          <w:top w:val="single" w:sz="4" w:space="1" w:color="auto"/>
          <w:left w:val="single" w:sz="4" w:space="4" w:color="auto"/>
          <w:bottom w:val="single" w:sz="4" w:space="1" w:color="auto"/>
          <w:right w:val="single" w:sz="4" w:space="4" w:color="auto"/>
        </w:pBdr>
        <w:rPr>
          <w:rFonts w:ascii="Consolas" w:hAnsi="Consolas"/>
          <w:sz w:val="24"/>
          <w:szCs w:val="24"/>
        </w:rPr>
      </w:pPr>
      <w:r w:rsidRPr="008A1F60">
        <w:rPr>
          <w:rStyle w:val="tagnamecolor"/>
          <w:rFonts w:ascii="Consolas" w:hAnsi="Consolas"/>
          <w:color w:val="0000CD"/>
          <w:sz w:val="24"/>
          <w:szCs w:val="24"/>
        </w:rPr>
        <w:t>&lt;</w:t>
      </w:r>
      <w:r w:rsidRPr="008A1F60">
        <w:rPr>
          <w:rStyle w:val="HTMLCode"/>
          <w:rFonts w:ascii="Consolas" w:eastAsiaTheme="minorHAnsi" w:hAnsi="Consolas"/>
          <w:color w:val="A52A2A"/>
          <w:sz w:val="24"/>
          <w:szCs w:val="24"/>
        </w:rPr>
        <w:t>form</w:t>
      </w:r>
      <w:r w:rsidRPr="008A1F60">
        <w:rPr>
          <w:rStyle w:val="tagcolor"/>
          <w:rFonts w:ascii="Consolas" w:hAnsi="Consolas"/>
          <w:color w:val="FF0000"/>
          <w:sz w:val="24"/>
          <w:szCs w:val="24"/>
        </w:rPr>
        <w:t> action</w:t>
      </w:r>
      <w:r w:rsidRPr="008A1F60">
        <w:rPr>
          <w:rStyle w:val="colorh1"/>
          <w:rFonts w:ascii="Consolas" w:hAnsi="Consolas"/>
          <w:color w:val="0000CD"/>
          <w:sz w:val="24"/>
          <w:szCs w:val="24"/>
        </w:rPr>
        <w:t>="/</w:t>
      </w:r>
      <w:proofErr w:type="spellStart"/>
      <w:r w:rsidRPr="008A1F60">
        <w:rPr>
          <w:rStyle w:val="colorh1"/>
          <w:rFonts w:ascii="Consolas" w:hAnsi="Consolas"/>
          <w:color w:val="0000CD"/>
          <w:sz w:val="24"/>
          <w:szCs w:val="24"/>
        </w:rPr>
        <w:t>action_page.php</w:t>
      </w:r>
      <w:proofErr w:type="spellEnd"/>
      <w:r w:rsidRPr="008A1F60">
        <w:rPr>
          <w:rStyle w:val="colorh1"/>
          <w:rFonts w:ascii="Consolas" w:hAnsi="Consolas"/>
          <w:color w:val="0000CD"/>
          <w:sz w:val="24"/>
          <w:szCs w:val="24"/>
        </w:rPr>
        <w:t>"</w:t>
      </w:r>
      <w:r w:rsidRPr="008A1F60">
        <w:rPr>
          <w:rStyle w:val="tagcolor"/>
          <w:rFonts w:ascii="Consolas" w:hAnsi="Consolas"/>
          <w:color w:val="FF0000"/>
          <w:sz w:val="24"/>
          <w:szCs w:val="24"/>
        </w:rPr>
        <w:t> target</w:t>
      </w:r>
      <w:r w:rsidRPr="008A1F60">
        <w:rPr>
          <w:rStyle w:val="colorh1"/>
          <w:rFonts w:ascii="Consolas" w:hAnsi="Consolas"/>
          <w:color w:val="0000CD"/>
          <w:sz w:val="24"/>
          <w:szCs w:val="24"/>
        </w:rPr>
        <w:t>="_blank"</w:t>
      </w:r>
      <w:r w:rsidRPr="008A1F60">
        <w:rPr>
          <w:rStyle w:val="tagnamecolor"/>
          <w:rFonts w:ascii="Consolas" w:hAnsi="Consolas"/>
          <w:color w:val="0000CD"/>
          <w:sz w:val="24"/>
          <w:szCs w:val="24"/>
        </w:rPr>
        <w:t>&gt;</w:t>
      </w:r>
    </w:p>
    <w:p w14:paraId="2E76CF3C" w14:textId="77777777" w:rsidR="0064455B" w:rsidRPr="0064455B" w:rsidRDefault="0064455B" w:rsidP="0064455B"/>
    <w:p w14:paraId="5BFF2932" w14:textId="66DC3D60" w:rsidR="008A1F60" w:rsidRDefault="008A1F60" w:rsidP="0017217E">
      <w:pPr>
        <w:shd w:val="clear" w:color="auto" w:fill="FFFFFF"/>
        <w:spacing w:before="288" w:after="288"/>
        <w:rPr>
          <w:rFonts w:ascii="Verdana" w:hAnsi="Verdana"/>
          <w:color w:val="000000"/>
        </w:rPr>
      </w:pPr>
    </w:p>
    <w:p w14:paraId="2A2B8064" w14:textId="61E9411C" w:rsidR="008A1F60" w:rsidRDefault="008A1F60" w:rsidP="0017217E">
      <w:pPr>
        <w:shd w:val="clear" w:color="auto" w:fill="FFFFFF"/>
        <w:spacing w:before="288" w:after="288"/>
        <w:rPr>
          <w:rFonts w:ascii="Verdana" w:hAnsi="Verdana"/>
          <w:color w:val="000000"/>
        </w:rPr>
      </w:pPr>
    </w:p>
    <w:p w14:paraId="4C73C5A2" w14:textId="1071B85D" w:rsidR="008A1F60" w:rsidRDefault="008A1F60" w:rsidP="0017217E">
      <w:pPr>
        <w:shd w:val="clear" w:color="auto" w:fill="FFFFFF"/>
        <w:spacing w:before="288" w:after="288"/>
        <w:rPr>
          <w:rFonts w:ascii="Verdana" w:hAnsi="Verdana"/>
          <w:color w:val="000000"/>
        </w:rPr>
      </w:pPr>
    </w:p>
    <w:p w14:paraId="75BA7976" w14:textId="0DD28E1E" w:rsidR="008A1F60" w:rsidRDefault="008A1F60" w:rsidP="0017217E">
      <w:pPr>
        <w:shd w:val="clear" w:color="auto" w:fill="FFFFFF"/>
        <w:spacing w:before="288" w:after="288"/>
        <w:rPr>
          <w:rFonts w:ascii="Verdana" w:hAnsi="Verdana"/>
          <w:color w:val="000000"/>
        </w:rPr>
      </w:pPr>
    </w:p>
    <w:p w14:paraId="61A2DE40" w14:textId="403536C9" w:rsidR="008A1F60" w:rsidRDefault="008A1F60" w:rsidP="0017217E">
      <w:pPr>
        <w:shd w:val="clear" w:color="auto" w:fill="FFFFFF"/>
        <w:spacing w:before="288" w:after="288"/>
        <w:rPr>
          <w:rFonts w:ascii="Verdana" w:hAnsi="Verdana"/>
          <w:color w:val="000000"/>
        </w:rPr>
      </w:pPr>
    </w:p>
    <w:p w14:paraId="367EBD92" w14:textId="67700069" w:rsidR="008A1F60" w:rsidRDefault="008A1F60" w:rsidP="009165C6">
      <w:pPr>
        <w:pStyle w:val="Heading3"/>
      </w:pPr>
      <w:bookmarkStart w:id="140" w:name="_Toc114175591"/>
      <w:r w:rsidRPr="008A1F60">
        <w:lastRenderedPageBreak/>
        <w:t>The Method Attribute</w:t>
      </w:r>
      <w:bookmarkEnd w:id="140"/>
    </w:p>
    <w:p w14:paraId="4ECCA0FF" w14:textId="77777777" w:rsidR="008A1F60" w:rsidRPr="008A1F60" w:rsidRDefault="008A1F60" w:rsidP="008A1F60"/>
    <w:p w14:paraId="373B4BD4" w14:textId="77777777" w:rsidR="008A1F60" w:rsidRPr="008A1F60" w:rsidRDefault="008A1F60" w:rsidP="008A1F60">
      <w:pPr>
        <w:rPr>
          <w:rFonts w:cs="Times New Roman"/>
          <w:sz w:val="24"/>
          <w:szCs w:val="24"/>
        </w:rPr>
      </w:pPr>
      <w:r w:rsidRPr="008A1F60">
        <w:rPr>
          <w:sz w:val="24"/>
          <w:szCs w:val="24"/>
        </w:rPr>
        <w:t>The </w:t>
      </w:r>
      <w:r w:rsidRPr="008A1F60">
        <w:rPr>
          <w:rStyle w:val="Emphasis"/>
          <w:rFonts w:ascii="Consolas" w:hAnsi="Consolas"/>
          <w:color w:val="DC143C"/>
          <w:sz w:val="24"/>
          <w:szCs w:val="24"/>
        </w:rPr>
        <w:t>method</w:t>
      </w:r>
      <w:r w:rsidRPr="008A1F60">
        <w:rPr>
          <w:sz w:val="24"/>
          <w:szCs w:val="24"/>
        </w:rPr>
        <w:t> attribute specifies the HTTP method to be used when submitting the form data.</w:t>
      </w:r>
    </w:p>
    <w:p w14:paraId="78D8C9EC" w14:textId="77777777" w:rsidR="008A1F60" w:rsidRPr="008A1F60" w:rsidRDefault="008A1F60" w:rsidP="008A1F60">
      <w:pPr>
        <w:rPr>
          <w:sz w:val="24"/>
          <w:szCs w:val="24"/>
        </w:rPr>
      </w:pPr>
      <w:r w:rsidRPr="008A1F60">
        <w:rPr>
          <w:sz w:val="24"/>
          <w:szCs w:val="24"/>
        </w:rPr>
        <w:t>The form-data can be sent as URL variables (with </w:t>
      </w:r>
      <w:r w:rsidRPr="008A1F60">
        <w:rPr>
          <w:rStyle w:val="Emphasis"/>
          <w:rFonts w:ascii="Consolas" w:hAnsi="Consolas"/>
          <w:color w:val="DC143C"/>
          <w:sz w:val="24"/>
          <w:szCs w:val="24"/>
        </w:rPr>
        <w:t>method="get"</w:t>
      </w:r>
      <w:r w:rsidRPr="008A1F60">
        <w:rPr>
          <w:sz w:val="24"/>
          <w:szCs w:val="24"/>
        </w:rPr>
        <w:t>) or as HTTP post transaction (with </w:t>
      </w:r>
      <w:r w:rsidRPr="008A1F60">
        <w:rPr>
          <w:rStyle w:val="Emphasis"/>
          <w:rFonts w:ascii="Consolas" w:hAnsi="Consolas"/>
          <w:color w:val="DC143C"/>
          <w:sz w:val="24"/>
          <w:szCs w:val="24"/>
        </w:rPr>
        <w:t>method="post"</w:t>
      </w:r>
      <w:r w:rsidRPr="008A1F60">
        <w:rPr>
          <w:sz w:val="24"/>
          <w:szCs w:val="24"/>
        </w:rPr>
        <w:t>).</w:t>
      </w:r>
    </w:p>
    <w:p w14:paraId="2FC74EA2" w14:textId="77777777" w:rsidR="008A1F60" w:rsidRPr="008A1F60" w:rsidRDefault="008A1F60" w:rsidP="008A1F60">
      <w:pPr>
        <w:rPr>
          <w:sz w:val="24"/>
          <w:szCs w:val="24"/>
        </w:rPr>
      </w:pPr>
      <w:r w:rsidRPr="008A1F60">
        <w:rPr>
          <w:sz w:val="24"/>
          <w:szCs w:val="24"/>
        </w:rPr>
        <w:t>The default HTTP method when submitting form data is GET. </w:t>
      </w:r>
    </w:p>
    <w:p w14:paraId="0C2065E9" w14:textId="77777777" w:rsidR="008A1F60" w:rsidRPr="008A1F60" w:rsidRDefault="008A1F60" w:rsidP="008A1F60">
      <w:pPr>
        <w:pBdr>
          <w:top w:val="single" w:sz="4" w:space="1" w:color="auto"/>
          <w:left w:val="single" w:sz="4" w:space="4" w:color="auto"/>
          <w:bottom w:val="single" w:sz="4" w:space="1" w:color="auto"/>
          <w:right w:val="single" w:sz="4" w:space="4" w:color="auto"/>
        </w:pBdr>
        <w:rPr>
          <w:rFonts w:ascii="Segoe UI" w:hAnsi="Segoe UI" w:cs="Segoe UI"/>
          <w:sz w:val="24"/>
          <w:szCs w:val="24"/>
        </w:rPr>
      </w:pPr>
      <w:r w:rsidRPr="008A1F60">
        <w:rPr>
          <w:rFonts w:ascii="Segoe UI" w:hAnsi="Segoe UI" w:cs="Segoe UI"/>
          <w:b/>
          <w:bCs/>
          <w:sz w:val="24"/>
          <w:szCs w:val="24"/>
        </w:rPr>
        <w:t>Example</w:t>
      </w:r>
    </w:p>
    <w:p w14:paraId="51F252F1" w14:textId="77777777" w:rsidR="008A1F60" w:rsidRPr="008A1F60" w:rsidRDefault="008A1F60" w:rsidP="008A1F60">
      <w:pPr>
        <w:pBdr>
          <w:top w:val="single" w:sz="4" w:space="1" w:color="auto"/>
          <w:left w:val="single" w:sz="4" w:space="4" w:color="auto"/>
          <w:bottom w:val="single" w:sz="4" w:space="1" w:color="auto"/>
          <w:right w:val="single" w:sz="4" w:space="4" w:color="auto"/>
        </w:pBdr>
        <w:rPr>
          <w:rFonts w:cs="Times New Roman"/>
          <w:sz w:val="24"/>
          <w:szCs w:val="24"/>
        </w:rPr>
      </w:pPr>
      <w:r w:rsidRPr="008A1F60">
        <w:rPr>
          <w:sz w:val="24"/>
          <w:szCs w:val="24"/>
        </w:rPr>
        <w:t>This example uses the GET method when submitting the form data:</w:t>
      </w:r>
    </w:p>
    <w:p w14:paraId="5864C356" w14:textId="77777777" w:rsidR="008A1F60" w:rsidRPr="008A1F60" w:rsidRDefault="008A1F60" w:rsidP="008A1F60">
      <w:pPr>
        <w:pBdr>
          <w:top w:val="single" w:sz="4" w:space="1" w:color="auto"/>
          <w:left w:val="single" w:sz="4" w:space="4" w:color="auto"/>
          <w:bottom w:val="single" w:sz="4" w:space="1" w:color="auto"/>
          <w:right w:val="single" w:sz="4" w:space="4" w:color="auto"/>
        </w:pBdr>
        <w:rPr>
          <w:rFonts w:ascii="Consolas" w:hAnsi="Consolas"/>
          <w:sz w:val="24"/>
          <w:szCs w:val="24"/>
        </w:rPr>
      </w:pPr>
      <w:r w:rsidRPr="008A1F60">
        <w:rPr>
          <w:rStyle w:val="tagnamecolor"/>
          <w:rFonts w:ascii="Consolas" w:hAnsi="Consolas"/>
          <w:color w:val="0000CD"/>
          <w:sz w:val="24"/>
          <w:szCs w:val="24"/>
        </w:rPr>
        <w:t>&lt;</w:t>
      </w:r>
      <w:r w:rsidRPr="008A1F60">
        <w:rPr>
          <w:rStyle w:val="HTMLCode"/>
          <w:rFonts w:ascii="Consolas" w:eastAsiaTheme="minorHAnsi" w:hAnsi="Consolas"/>
          <w:color w:val="A52A2A"/>
          <w:sz w:val="24"/>
          <w:szCs w:val="24"/>
        </w:rPr>
        <w:t>form</w:t>
      </w:r>
      <w:r w:rsidRPr="008A1F60">
        <w:rPr>
          <w:rStyle w:val="tagcolor"/>
          <w:rFonts w:ascii="Consolas" w:hAnsi="Consolas"/>
          <w:color w:val="FF0000"/>
          <w:sz w:val="24"/>
          <w:szCs w:val="24"/>
        </w:rPr>
        <w:t> action</w:t>
      </w:r>
      <w:r w:rsidRPr="008A1F60">
        <w:rPr>
          <w:rStyle w:val="colorh1"/>
          <w:rFonts w:ascii="Consolas" w:hAnsi="Consolas"/>
          <w:color w:val="0000CD"/>
          <w:sz w:val="24"/>
          <w:szCs w:val="24"/>
        </w:rPr>
        <w:t>="/</w:t>
      </w:r>
      <w:proofErr w:type="spellStart"/>
      <w:r w:rsidRPr="008A1F60">
        <w:rPr>
          <w:rStyle w:val="colorh1"/>
          <w:rFonts w:ascii="Consolas" w:hAnsi="Consolas"/>
          <w:color w:val="0000CD"/>
          <w:sz w:val="24"/>
          <w:szCs w:val="24"/>
        </w:rPr>
        <w:t>action_page.php</w:t>
      </w:r>
      <w:proofErr w:type="spellEnd"/>
      <w:r w:rsidRPr="008A1F60">
        <w:rPr>
          <w:rStyle w:val="colorh1"/>
          <w:rFonts w:ascii="Consolas" w:hAnsi="Consolas"/>
          <w:color w:val="0000CD"/>
          <w:sz w:val="24"/>
          <w:szCs w:val="24"/>
        </w:rPr>
        <w:t>"</w:t>
      </w:r>
      <w:r w:rsidRPr="008A1F60">
        <w:rPr>
          <w:rStyle w:val="tagcolor"/>
          <w:rFonts w:ascii="Consolas" w:hAnsi="Consolas"/>
          <w:color w:val="FF0000"/>
          <w:sz w:val="24"/>
          <w:szCs w:val="24"/>
        </w:rPr>
        <w:t> method</w:t>
      </w:r>
      <w:r w:rsidRPr="008A1F60">
        <w:rPr>
          <w:rStyle w:val="colorh1"/>
          <w:rFonts w:ascii="Consolas" w:hAnsi="Consolas"/>
          <w:color w:val="0000CD"/>
          <w:sz w:val="24"/>
          <w:szCs w:val="24"/>
        </w:rPr>
        <w:t>="get"</w:t>
      </w:r>
      <w:r w:rsidRPr="008A1F60">
        <w:rPr>
          <w:rStyle w:val="tagnamecolor"/>
          <w:rFonts w:ascii="Consolas" w:hAnsi="Consolas"/>
          <w:color w:val="0000CD"/>
          <w:sz w:val="24"/>
          <w:szCs w:val="24"/>
        </w:rPr>
        <w:t>&gt;</w:t>
      </w:r>
    </w:p>
    <w:p w14:paraId="64A429A9" w14:textId="77777777" w:rsidR="008A1F60" w:rsidRDefault="008A1F60" w:rsidP="008A1F60">
      <w:pPr>
        <w:rPr>
          <w:rFonts w:ascii="Segoe UI" w:hAnsi="Segoe UI" w:cs="Segoe UI"/>
          <w:b/>
          <w:bCs/>
          <w:sz w:val="24"/>
          <w:szCs w:val="24"/>
        </w:rPr>
      </w:pPr>
    </w:p>
    <w:p w14:paraId="1079F98D" w14:textId="1B494336" w:rsidR="008A1F60" w:rsidRPr="008A1F60" w:rsidRDefault="008A1F60" w:rsidP="008A1F60">
      <w:pPr>
        <w:pBdr>
          <w:top w:val="single" w:sz="4" w:space="1" w:color="auto"/>
          <w:left w:val="single" w:sz="4" w:space="4" w:color="auto"/>
          <w:bottom w:val="single" w:sz="4" w:space="1" w:color="auto"/>
          <w:right w:val="single" w:sz="4" w:space="4" w:color="auto"/>
        </w:pBdr>
        <w:rPr>
          <w:rFonts w:ascii="Segoe UI" w:hAnsi="Segoe UI" w:cs="Segoe UI"/>
          <w:sz w:val="24"/>
          <w:szCs w:val="24"/>
        </w:rPr>
      </w:pPr>
      <w:r w:rsidRPr="008A1F60">
        <w:rPr>
          <w:rFonts w:ascii="Segoe UI" w:hAnsi="Segoe UI" w:cs="Segoe UI"/>
          <w:b/>
          <w:bCs/>
          <w:sz w:val="24"/>
          <w:szCs w:val="24"/>
        </w:rPr>
        <w:t>Example</w:t>
      </w:r>
    </w:p>
    <w:p w14:paraId="326747D4" w14:textId="77777777" w:rsidR="008A1F60" w:rsidRPr="008A1F60" w:rsidRDefault="008A1F60" w:rsidP="008A1F60">
      <w:pPr>
        <w:pBdr>
          <w:top w:val="single" w:sz="4" w:space="1" w:color="auto"/>
          <w:left w:val="single" w:sz="4" w:space="4" w:color="auto"/>
          <w:bottom w:val="single" w:sz="4" w:space="1" w:color="auto"/>
          <w:right w:val="single" w:sz="4" w:space="4" w:color="auto"/>
        </w:pBdr>
        <w:rPr>
          <w:rFonts w:cs="Times New Roman"/>
          <w:sz w:val="24"/>
          <w:szCs w:val="24"/>
        </w:rPr>
      </w:pPr>
      <w:r w:rsidRPr="008A1F60">
        <w:rPr>
          <w:sz w:val="24"/>
          <w:szCs w:val="24"/>
        </w:rPr>
        <w:t>This example uses the POST method when submitting the form data:</w:t>
      </w:r>
    </w:p>
    <w:p w14:paraId="61033A26" w14:textId="718ED0AC" w:rsidR="008A1F60" w:rsidRPr="008A1F60" w:rsidRDefault="008A1F60" w:rsidP="008A1F60">
      <w:pPr>
        <w:pBdr>
          <w:top w:val="single" w:sz="4" w:space="1" w:color="auto"/>
          <w:left w:val="single" w:sz="4" w:space="4" w:color="auto"/>
          <w:bottom w:val="single" w:sz="4" w:space="1" w:color="auto"/>
          <w:right w:val="single" w:sz="4" w:space="4" w:color="auto"/>
        </w:pBdr>
        <w:rPr>
          <w:rFonts w:ascii="Consolas" w:hAnsi="Consolas"/>
          <w:sz w:val="24"/>
          <w:szCs w:val="24"/>
        </w:rPr>
      </w:pPr>
      <w:r w:rsidRPr="008A1F60">
        <w:rPr>
          <w:rStyle w:val="tagnamecolor"/>
          <w:rFonts w:ascii="Consolas" w:hAnsi="Consolas"/>
          <w:color w:val="0000CD"/>
          <w:sz w:val="24"/>
          <w:szCs w:val="24"/>
        </w:rPr>
        <w:t>&lt;</w:t>
      </w:r>
      <w:r w:rsidRPr="008A1F60">
        <w:rPr>
          <w:rStyle w:val="HTMLCode"/>
          <w:rFonts w:ascii="Consolas" w:eastAsiaTheme="minorHAnsi" w:hAnsi="Consolas"/>
          <w:color w:val="A52A2A"/>
          <w:sz w:val="24"/>
          <w:szCs w:val="24"/>
        </w:rPr>
        <w:t>form</w:t>
      </w:r>
      <w:r w:rsidRPr="008A1F60">
        <w:rPr>
          <w:rStyle w:val="tagcolor"/>
          <w:rFonts w:ascii="Consolas" w:hAnsi="Consolas"/>
          <w:color w:val="FF0000"/>
          <w:sz w:val="24"/>
          <w:szCs w:val="24"/>
        </w:rPr>
        <w:t> action</w:t>
      </w:r>
      <w:r w:rsidRPr="008A1F60">
        <w:rPr>
          <w:rStyle w:val="colorh1"/>
          <w:rFonts w:ascii="Consolas" w:hAnsi="Consolas"/>
          <w:color w:val="0000CD"/>
          <w:sz w:val="24"/>
          <w:szCs w:val="24"/>
        </w:rPr>
        <w:t>="/</w:t>
      </w:r>
      <w:proofErr w:type="spellStart"/>
      <w:r w:rsidRPr="008A1F60">
        <w:rPr>
          <w:rStyle w:val="colorh1"/>
          <w:rFonts w:ascii="Consolas" w:hAnsi="Consolas"/>
          <w:color w:val="0000CD"/>
          <w:sz w:val="24"/>
          <w:szCs w:val="24"/>
        </w:rPr>
        <w:t>action_page.php</w:t>
      </w:r>
      <w:proofErr w:type="spellEnd"/>
      <w:r w:rsidRPr="008A1F60">
        <w:rPr>
          <w:rStyle w:val="colorh1"/>
          <w:rFonts w:ascii="Consolas" w:hAnsi="Consolas"/>
          <w:color w:val="0000CD"/>
          <w:sz w:val="24"/>
          <w:szCs w:val="24"/>
        </w:rPr>
        <w:t>"</w:t>
      </w:r>
      <w:r w:rsidRPr="008A1F60">
        <w:rPr>
          <w:rStyle w:val="tagcolor"/>
          <w:rFonts w:ascii="Consolas" w:hAnsi="Consolas"/>
          <w:color w:val="FF0000"/>
          <w:sz w:val="24"/>
          <w:szCs w:val="24"/>
        </w:rPr>
        <w:t> method</w:t>
      </w:r>
      <w:r w:rsidRPr="008A1F60">
        <w:rPr>
          <w:rStyle w:val="colorh1"/>
          <w:rFonts w:ascii="Consolas" w:hAnsi="Consolas"/>
          <w:color w:val="0000CD"/>
          <w:sz w:val="24"/>
          <w:szCs w:val="24"/>
        </w:rPr>
        <w:t>="post"</w:t>
      </w:r>
      <w:r w:rsidRPr="008A1F60">
        <w:rPr>
          <w:rStyle w:val="tagnamecolor"/>
          <w:rFonts w:ascii="Consolas" w:hAnsi="Consolas"/>
          <w:color w:val="0000CD"/>
          <w:sz w:val="24"/>
          <w:szCs w:val="24"/>
        </w:rPr>
        <w:t>&gt;</w:t>
      </w:r>
    </w:p>
    <w:p w14:paraId="0080C4A4" w14:textId="77777777" w:rsidR="008A1F60" w:rsidRDefault="008A1F60" w:rsidP="008A1F60">
      <w:pPr>
        <w:rPr>
          <w:b/>
          <w:bCs/>
          <w:sz w:val="24"/>
          <w:szCs w:val="24"/>
        </w:rPr>
      </w:pPr>
    </w:p>
    <w:p w14:paraId="53DAAF07" w14:textId="19F76CB8" w:rsidR="008A1F60" w:rsidRPr="00445915" w:rsidRDefault="008A1F60" w:rsidP="008A1F60">
      <w:pPr>
        <w:pBdr>
          <w:top w:val="single" w:sz="4" w:space="1" w:color="auto"/>
          <w:left w:val="single" w:sz="4" w:space="4" w:color="auto"/>
          <w:bottom w:val="single" w:sz="4" w:space="1" w:color="auto"/>
          <w:right w:val="single" w:sz="4" w:space="4" w:color="auto"/>
        </w:pBdr>
        <w:jc w:val="center"/>
        <w:rPr>
          <w:sz w:val="24"/>
          <w:szCs w:val="24"/>
          <w:u w:val="single"/>
        </w:rPr>
      </w:pPr>
      <w:r w:rsidRPr="00445915">
        <w:rPr>
          <w:b/>
          <w:bCs/>
          <w:sz w:val="24"/>
          <w:szCs w:val="24"/>
          <w:u w:val="single"/>
        </w:rPr>
        <w:t>Notes on GET:</w:t>
      </w:r>
    </w:p>
    <w:p w14:paraId="0779769D" w14:textId="77777777" w:rsidR="008A1F60" w:rsidRPr="008A1F60" w:rsidRDefault="008A1F60" w:rsidP="008A1F60">
      <w:pPr>
        <w:pBdr>
          <w:top w:val="single" w:sz="4" w:space="1" w:color="auto"/>
          <w:left w:val="single" w:sz="4" w:space="4" w:color="auto"/>
          <w:bottom w:val="single" w:sz="4" w:space="1" w:color="auto"/>
          <w:right w:val="single" w:sz="4" w:space="4" w:color="auto"/>
        </w:pBdr>
        <w:rPr>
          <w:sz w:val="24"/>
          <w:szCs w:val="24"/>
        </w:rPr>
      </w:pPr>
      <w:r w:rsidRPr="008A1F60">
        <w:rPr>
          <w:sz w:val="24"/>
          <w:szCs w:val="24"/>
        </w:rPr>
        <w:t>Appends the form data to the URL, in name/value pairs</w:t>
      </w:r>
    </w:p>
    <w:p w14:paraId="59C81B0F" w14:textId="77777777" w:rsidR="008A1F60" w:rsidRPr="008A1F60" w:rsidRDefault="008A1F60" w:rsidP="008A1F60">
      <w:pPr>
        <w:pBdr>
          <w:top w:val="single" w:sz="4" w:space="1" w:color="auto"/>
          <w:left w:val="single" w:sz="4" w:space="4" w:color="auto"/>
          <w:bottom w:val="single" w:sz="4" w:space="1" w:color="auto"/>
          <w:right w:val="single" w:sz="4" w:space="4" w:color="auto"/>
        </w:pBdr>
        <w:rPr>
          <w:sz w:val="24"/>
          <w:szCs w:val="24"/>
        </w:rPr>
      </w:pPr>
      <w:r w:rsidRPr="008A1F60">
        <w:rPr>
          <w:sz w:val="24"/>
          <w:szCs w:val="24"/>
        </w:rPr>
        <w:t>NEVER use GET to send sensitive data! (the submitted form data is visible in the URL!)</w:t>
      </w:r>
    </w:p>
    <w:p w14:paraId="6CC2E6DD" w14:textId="77777777" w:rsidR="008A1F60" w:rsidRPr="008A1F60" w:rsidRDefault="008A1F60" w:rsidP="008A1F60">
      <w:pPr>
        <w:pBdr>
          <w:top w:val="single" w:sz="4" w:space="1" w:color="auto"/>
          <w:left w:val="single" w:sz="4" w:space="4" w:color="auto"/>
          <w:bottom w:val="single" w:sz="4" w:space="1" w:color="auto"/>
          <w:right w:val="single" w:sz="4" w:space="4" w:color="auto"/>
        </w:pBdr>
        <w:rPr>
          <w:sz w:val="24"/>
          <w:szCs w:val="24"/>
        </w:rPr>
      </w:pPr>
      <w:r w:rsidRPr="008A1F60">
        <w:rPr>
          <w:sz w:val="24"/>
          <w:szCs w:val="24"/>
        </w:rPr>
        <w:t>The length of a URL is limited (2048 characters)</w:t>
      </w:r>
    </w:p>
    <w:p w14:paraId="0C1F9304" w14:textId="77777777" w:rsidR="008A1F60" w:rsidRPr="008A1F60" w:rsidRDefault="008A1F60" w:rsidP="008A1F60">
      <w:pPr>
        <w:pBdr>
          <w:top w:val="single" w:sz="4" w:space="1" w:color="auto"/>
          <w:left w:val="single" w:sz="4" w:space="4" w:color="auto"/>
          <w:bottom w:val="single" w:sz="4" w:space="1" w:color="auto"/>
          <w:right w:val="single" w:sz="4" w:space="4" w:color="auto"/>
        </w:pBdr>
        <w:rPr>
          <w:sz w:val="24"/>
          <w:szCs w:val="24"/>
        </w:rPr>
      </w:pPr>
      <w:r w:rsidRPr="008A1F60">
        <w:rPr>
          <w:sz w:val="24"/>
          <w:szCs w:val="24"/>
        </w:rPr>
        <w:t>Useful for form submissions where a user wants to bookmark the result</w:t>
      </w:r>
    </w:p>
    <w:p w14:paraId="3257B521" w14:textId="77777777" w:rsidR="008A1F60" w:rsidRPr="008A1F60" w:rsidRDefault="008A1F60" w:rsidP="008A1F60">
      <w:pPr>
        <w:pBdr>
          <w:top w:val="single" w:sz="4" w:space="1" w:color="auto"/>
          <w:left w:val="single" w:sz="4" w:space="4" w:color="auto"/>
          <w:bottom w:val="single" w:sz="4" w:space="1" w:color="auto"/>
          <w:right w:val="single" w:sz="4" w:space="4" w:color="auto"/>
        </w:pBdr>
        <w:rPr>
          <w:sz w:val="24"/>
          <w:szCs w:val="24"/>
        </w:rPr>
      </w:pPr>
      <w:r w:rsidRPr="008A1F60">
        <w:rPr>
          <w:sz w:val="24"/>
          <w:szCs w:val="24"/>
        </w:rPr>
        <w:t>GET is good for non-secure data, like query strings in Google</w:t>
      </w:r>
    </w:p>
    <w:p w14:paraId="69CC8110" w14:textId="77777777" w:rsidR="008A1F60" w:rsidRPr="00445915" w:rsidRDefault="008A1F60" w:rsidP="008A1F60">
      <w:pPr>
        <w:pBdr>
          <w:top w:val="single" w:sz="4" w:space="1" w:color="auto"/>
          <w:left w:val="single" w:sz="4" w:space="4" w:color="auto"/>
          <w:bottom w:val="single" w:sz="4" w:space="1" w:color="auto"/>
          <w:right w:val="single" w:sz="4" w:space="4" w:color="auto"/>
        </w:pBdr>
        <w:jc w:val="center"/>
        <w:rPr>
          <w:sz w:val="24"/>
          <w:szCs w:val="24"/>
          <w:u w:val="single"/>
        </w:rPr>
      </w:pPr>
      <w:r w:rsidRPr="00445915">
        <w:rPr>
          <w:b/>
          <w:bCs/>
          <w:sz w:val="24"/>
          <w:szCs w:val="24"/>
          <w:u w:val="single"/>
        </w:rPr>
        <w:t>Notes on POST:</w:t>
      </w:r>
    </w:p>
    <w:p w14:paraId="658026FD" w14:textId="77777777" w:rsidR="008A1F60" w:rsidRPr="008A1F60" w:rsidRDefault="008A1F60" w:rsidP="008A1F60">
      <w:pPr>
        <w:pBdr>
          <w:top w:val="single" w:sz="4" w:space="1" w:color="auto"/>
          <w:left w:val="single" w:sz="4" w:space="4" w:color="auto"/>
          <w:bottom w:val="single" w:sz="4" w:space="1" w:color="auto"/>
          <w:right w:val="single" w:sz="4" w:space="4" w:color="auto"/>
        </w:pBdr>
        <w:rPr>
          <w:sz w:val="24"/>
          <w:szCs w:val="24"/>
        </w:rPr>
      </w:pPr>
      <w:r w:rsidRPr="008A1F60">
        <w:rPr>
          <w:sz w:val="24"/>
          <w:szCs w:val="24"/>
        </w:rPr>
        <w:t>Appends the form data inside the body of the HTTP request (the submitted form data is not shown in the URL)</w:t>
      </w:r>
    </w:p>
    <w:p w14:paraId="0064B27F" w14:textId="77777777" w:rsidR="008A1F60" w:rsidRPr="008A1F60" w:rsidRDefault="008A1F60" w:rsidP="008A1F60">
      <w:pPr>
        <w:pBdr>
          <w:top w:val="single" w:sz="4" w:space="1" w:color="auto"/>
          <w:left w:val="single" w:sz="4" w:space="4" w:color="auto"/>
          <w:bottom w:val="single" w:sz="4" w:space="1" w:color="auto"/>
          <w:right w:val="single" w:sz="4" w:space="4" w:color="auto"/>
        </w:pBdr>
        <w:rPr>
          <w:sz w:val="24"/>
          <w:szCs w:val="24"/>
        </w:rPr>
      </w:pPr>
      <w:r w:rsidRPr="008A1F60">
        <w:rPr>
          <w:sz w:val="24"/>
          <w:szCs w:val="24"/>
        </w:rPr>
        <w:t>POST has no size limitations, and can be used to send large amounts of data.</w:t>
      </w:r>
    </w:p>
    <w:p w14:paraId="32206BE8" w14:textId="77777777" w:rsidR="008A1F60" w:rsidRPr="008A1F60" w:rsidRDefault="008A1F60" w:rsidP="008A1F60">
      <w:pPr>
        <w:pBdr>
          <w:top w:val="single" w:sz="4" w:space="1" w:color="auto"/>
          <w:left w:val="single" w:sz="4" w:space="4" w:color="auto"/>
          <w:bottom w:val="single" w:sz="4" w:space="1" w:color="auto"/>
          <w:right w:val="single" w:sz="4" w:space="4" w:color="auto"/>
        </w:pBdr>
        <w:rPr>
          <w:sz w:val="24"/>
          <w:szCs w:val="24"/>
        </w:rPr>
      </w:pPr>
      <w:r w:rsidRPr="008A1F60">
        <w:rPr>
          <w:sz w:val="24"/>
          <w:szCs w:val="24"/>
        </w:rPr>
        <w:t>Form submissions with POST cannot be bookmarked</w:t>
      </w:r>
    </w:p>
    <w:p w14:paraId="20D87ED9" w14:textId="77777777" w:rsidR="008A1F60" w:rsidRPr="008A1F60" w:rsidRDefault="008A1F60" w:rsidP="008A1F60">
      <w:pPr>
        <w:pBdr>
          <w:top w:val="single" w:sz="4" w:space="1" w:color="auto"/>
          <w:left w:val="single" w:sz="4" w:space="4" w:color="auto"/>
          <w:bottom w:val="single" w:sz="4" w:space="1" w:color="auto"/>
          <w:right w:val="single" w:sz="4" w:space="4" w:color="auto"/>
        </w:pBdr>
        <w:rPr>
          <w:sz w:val="24"/>
          <w:szCs w:val="24"/>
        </w:rPr>
      </w:pPr>
      <w:r w:rsidRPr="008A1F60">
        <w:rPr>
          <w:rStyle w:val="Heading4Char"/>
          <w:rFonts w:ascii="Verdana" w:hAnsi="Verdana"/>
          <w:color w:val="000000"/>
          <w:sz w:val="24"/>
          <w:szCs w:val="24"/>
        </w:rPr>
        <w:t>Tip:</w:t>
      </w:r>
      <w:r w:rsidRPr="008A1F60">
        <w:rPr>
          <w:sz w:val="24"/>
          <w:szCs w:val="24"/>
        </w:rPr>
        <w:t> Always use POST if the form data contains sensitive or personal information!</w:t>
      </w:r>
    </w:p>
    <w:p w14:paraId="25B1CD2A" w14:textId="77777777" w:rsidR="00445915" w:rsidRDefault="008625FE" w:rsidP="008A1F60">
      <w:pPr>
        <w:rPr>
          <w:rFonts w:ascii="Times New Roman" w:hAnsi="Times New Roman"/>
          <w:sz w:val="24"/>
          <w:szCs w:val="24"/>
        </w:rPr>
      </w:pPr>
      <w:r>
        <w:rPr>
          <w:sz w:val="24"/>
          <w:szCs w:val="24"/>
        </w:rPr>
        <w:pict w14:anchorId="3C07DDF9">
          <v:rect id="_x0000_i1048" style="width:0;height:0" o:hralign="center" o:bullet="t" o:hrstd="t" o:hrnoshade="t" o:hr="t" fillcolor="black" stroked="f"/>
        </w:pict>
      </w:r>
    </w:p>
    <w:p w14:paraId="38796E6D" w14:textId="325FF11E" w:rsidR="008A1F60" w:rsidRPr="00445915" w:rsidRDefault="008A1F60" w:rsidP="00445915">
      <w:pPr>
        <w:jc w:val="center"/>
        <w:rPr>
          <w:rFonts w:ascii="Times New Roman" w:hAnsi="Times New Roman"/>
          <w:sz w:val="24"/>
          <w:szCs w:val="24"/>
          <w:u w:val="single"/>
        </w:rPr>
      </w:pPr>
      <w:r w:rsidRPr="00445915">
        <w:rPr>
          <w:rFonts w:ascii="Segoe UI" w:hAnsi="Segoe UI" w:cs="Segoe UI"/>
          <w:b/>
          <w:bCs/>
          <w:sz w:val="24"/>
          <w:szCs w:val="24"/>
          <w:u w:val="single"/>
        </w:rPr>
        <w:lastRenderedPageBreak/>
        <w:t>The Autocomplete Attribute</w:t>
      </w:r>
    </w:p>
    <w:p w14:paraId="258E1867" w14:textId="77777777" w:rsidR="008A1F60" w:rsidRPr="008A1F60" w:rsidRDefault="008A1F60" w:rsidP="008A1F60">
      <w:pPr>
        <w:rPr>
          <w:rFonts w:cs="Times New Roman"/>
          <w:sz w:val="24"/>
          <w:szCs w:val="24"/>
        </w:rPr>
      </w:pPr>
      <w:r w:rsidRPr="008A1F60">
        <w:rPr>
          <w:sz w:val="24"/>
          <w:szCs w:val="24"/>
        </w:rPr>
        <w:t>The </w:t>
      </w:r>
      <w:r w:rsidRPr="008A1F60">
        <w:rPr>
          <w:rStyle w:val="Emphasis"/>
          <w:rFonts w:ascii="Consolas" w:hAnsi="Consolas"/>
          <w:color w:val="DC143C"/>
          <w:sz w:val="24"/>
          <w:szCs w:val="24"/>
        </w:rPr>
        <w:t>autocomplete</w:t>
      </w:r>
      <w:r w:rsidRPr="008A1F60">
        <w:rPr>
          <w:sz w:val="24"/>
          <w:szCs w:val="24"/>
        </w:rPr>
        <w:t> attribute specifies whether a form should have autocomplete on or off.</w:t>
      </w:r>
    </w:p>
    <w:p w14:paraId="574AE1DC" w14:textId="77777777" w:rsidR="008A1F60" w:rsidRPr="008A1F60" w:rsidRDefault="008A1F60" w:rsidP="008A1F60">
      <w:pPr>
        <w:rPr>
          <w:sz w:val="24"/>
          <w:szCs w:val="24"/>
        </w:rPr>
      </w:pPr>
      <w:r w:rsidRPr="008A1F60">
        <w:rPr>
          <w:sz w:val="24"/>
          <w:szCs w:val="24"/>
        </w:rPr>
        <w:t>When autocomplete is on, the browser automatically complete values based on values that the user has entered before.</w:t>
      </w:r>
    </w:p>
    <w:p w14:paraId="6EC7A8D5" w14:textId="77777777" w:rsidR="008A1F60" w:rsidRPr="008A1F60" w:rsidRDefault="008A1F60" w:rsidP="00445915">
      <w:pPr>
        <w:pBdr>
          <w:top w:val="single" w:sz="4" w:space="1" w:color="auto"/>
          <w:left w:val="single" w:sz="4" w:space="4" w:color="auto"/>
          <w:bottom w:val="single" w:sz="4" w:space="1" w:color="auto"/>
          <w:right w:val="single" w:sz="4" w:space="4" w:color="auto"/>
        </w:pBdr>
        <w:rPr>
          <w:rFonts w:ascii="Segoe UI" w:hAnsi="Segoe UI" w:cs="Segoe UI"/>
          <w:sz w:val="24"/>
          <w:szCs w:val="24"/>
        </w:rPr>
      </w:pPr>
      <w:r w:rsidRPr="008A1F60">
        <w:rPr>
          <w:rFonts w:ascii="Segoe UI" w:hAnsi="Segoe UI" w:cs="Segoe UI"/>
          <w:b/>
          <w:bCs/>
          <w:sz w:val="24"/>
          <w:szCs w:val="24"/>
        </w:rPr>
        <w:t>Example</w:t>
      </w:r>
    </w:p>
    <w:p w14:paraId="7CA4F381" w14:textId="77777777" w:rsidR="008A1F60" w:rsidRPr="008A1F60" w:rsidRDefault="008A1F60" w:rsidP="00445915">
      <w:pPr>
        <w:pBdr>
          <w:top w:val="single" w:sz="4" w:space="1" w:color="auto"/>
          <w:left w:val="single" w:sz="4" w:space="4" w:color="auto"/>
          <w:bottom w:val="single" w:sz="4" w:space="1" w:color="auto"/>
          <w:right w:val="single" w:sz="4" w:space="4" w:color="auto"/>
        </w:pBdr>
        <w:rPr>
          <w:rFonts w:cs="Times New Roman"/>
          <w:sz w:val="24"/>
          <w:szCs w:val="24"/>
        </w:rPr>
      </w:pPr>
      <w:r w:rsidRPr="008A1F60">
        <w:rPr>
          <w:sz w:val="24"/>
          <w:szCs w:val="24"/>
        </w:rPr>
        <w:t>A form with autocomplete on:</w:t>
      </w:r>
    </w:p>
    <w:p w14:paraId="5F1E8D14" w14:textId="77777777" w:rsidR="008A1F60" w:rsidRPr="008A1F60" w:rsidRDefault="008A1F60" w:rsidP="00445915">
      <w:pPr>
        <w:pBdr>
          <w:top w:val="single" w:sz="4" w:space="1" w:color="auto"/>
          <w:left w:val="single" w:sz="4" w:space="4" w:color="auto"/>
          <w:bottom w:val="single" w:sz="4" w:space="1" w:color="auto"/>
          <w:right w:val="single" w:sz="4" w:space="4" w:color="auto"/>
        </w:pBdr>
        <w:rPr>
          <w:rFonts w:ascii="Consolas" w:hAnsi="Consolas"/>
          <w:sz w:val="24"/>
          <w:szCs w:val="24"/>
        </w:rPr>
      </w:pPr>
      <w:r w:rsidRPr="008A1F60">
        <w:rPr>
          <w:rStyle w:val="tagnamecolor"/>
          <w:rFonts w:ascii="Consolas" w:hAnsi="Consolas"/>
          <w:color w:val="0000CD"/>
          <w:sz w:val="24"/>
          <w:szCs w:val="24"/>
        </w:rPr>
        <w:t>&lt;</w:t>
      </w:r>
      <w:r w:rsidRPr="008A1F60">
        <w:rPr>
          <w:rStyle w:val="HTMLCode"/>
          <w:rFonts w:ascii="Consolas" w:eastAsiaTheme="minorHAnsi" w:hAnsi="Consolas"/>
          <w:color w:val="A52A2A"/>
          <w:sz w:val="24"/>
          <w:szCs w:val="24"/>
        </w:rPr>
        <w:t>form</w:t>
      </w:r>
      <w:r w:rsidRPr="008A1F60">
        <w:rPr>
          <w:rStyle w:val="tagcolor"/>
          <w:rFonts w:ascii="Consolas" w:hAnsi="Consolas"/>
          <w:color w:val="FF0000"/>
          <w:sz w:val="24"/>
          <w:szCs w:val="24"/>
        </w:rPr>
        <w:t> action</w:t>
      </w:r>
      <w:r w:rsidRPr="008A1F60">
        <w:rPr>
          <w:rStyle w:val="colorh1"/>
          <w:rFonts w:ascii="Consolas" w:hAnsi="Consolas"/>
          <w:color w:val="0000CD"/>
          <w:sz w:val="24"/>
          <w:szCs w:val="24"/>
        </w:rPr>
        <w:t>="/</w:t>
      </w:r>
      <w:proofErr w:type="spellStart"/>
      <w:r w:rsidRPr="008A1F60">
        <w:rPr>
          <w:rStyle w:val="colorh1"/>
          <w:rFonts w:ascii="Consolas" w:hAnsi="Consolas"/>
          <w:color w:val="0000CD"/>
          <w:sz w:val="24"/>
          <w:szCs w:val="24"/>
        </w:rPr>
        <w:t>action_page.php</w:t>
      </w:r>
      <w:proofErr w:type="spellEnd"/>
      <w:r w:rsidRPr="008A1F60">
        <w:rPr>
          <w:rStyle w:val="colorh1"/>
          <w:rFonts w:ascii="Consolas" w:hAnsi="Consolas"/>
          <w:color w:val="0000CD"/>
          <w:sz w:val="24"/>
          <w:szCs w:val="24"/>
        </w:rPr>
        <w:t>"</w:t>
      </w:r>
      <w:r w:rsidRPr="008A1F60">
        <w:rPr>
          <w:rStyle w:val="tagcolor"/>
          <w:rFonts w:ascii="Consolas" w:hAnsi="Consolas"/>
          <w:color w:val="FF0000"/>
          <w:sz w:val="24"/>
          <w:szCs w:val="24"/>
        </w:rPr>
        <w:t> autocomplete</w:t>
      </w:r>
      <w:r w:rsidRPr="008A1F60">
        <w:rPr>
          <w:rStyle w:val="colorh1"/>
          <w:rFonts w:ascii="Consolas" w:hAnsi="Consolas"/>
          <w:color w:val="0000CD"/>
          <w:sz w:val="24"/>
          <w:szCs w:val="24"/>
        </w:rPr>
        <w:t>="on"</w:t>
      </w:r>
      <w:r w:rsidRPr="008A1F60">
        <w:rPr>
          <w:rStyle w:val="tagnamecolor"/>
          <w:rFonts w:ascii="Consolas" w:hAnsi="Consolas"/>
          <w:color w:val="0000CD"/>
          <w:sz w:val="24"/>
          <w:szCs w:val="24"/>
        </w:rPr>
        <w:t>&gt;</w:t>
      </w:r>
    </w:p>
    <w:p w14:paraId="321723CA" w14:textId="35FF2977" w:rsidR="008A1F60" w:rsidRPr="008A1F60" w:rsidRDefault="008A1F60" w:rsidP="008A1F60">
      <w:pPr>
        <w:rPr>
          <w:sz w:val="24"/>
          <w:szCs w:val="24"/>
        </w:rPr>
      </w:pPr>
    </w:p>
    <w:p w14:paraId="3CC4C8F6" w14:textId="77777777" w:rsidR="008A1F60" w:rsidRPr="008A1F60" w:rsidRDefault="008625FE" w:rsidP="008A1F60">
      <w:pPr>
        <w:rPr>
          <w:rFonts w:ascii="Times New Roman" w:hAnsi="Times New Roman"/>
          <w:sz w:val="24"/>
          <w:szCs w:val="24"/>
        </w:rPr>
      </w:pPr>
      <w:r>
        <w:rPr>
          <w:sz w:val="24"/>
          <w:szCs w:val="24"/>
        </w:rPr>
        <w:pict w14:anchorId="3F36DB10">
          <v:rect id="_x0000_i1049" style="width:0;height:0" o:hralign="center" o:hrstd="t" o:hrnoshade="t" o:hr="t" fillcolor="black" stroked="f"/>
        </w:pict>
      </w:r>
    </w:p>
    <w:p w14:paraId="645E5145" w14:textId="77777777" w:rsidR="008A1F60" w:rsidRPr="00445915" w:rsidRDefault="008A1F60" w:rsidP="00445915">
      <w:pPr>
        <w:jc w:val="center"/>
        <w:rPr>
          <w:rFonts w:ascii="Segoe UI" w:hAnsi="Segoe UI" w:cs="Segoe UI"/>
          <w:sz w:val="24"/>
          <w:szCs w:val="24"/>
          <w:u w:val="single"/>
        </w:rPr>
      </w:pPr>
      <w:r w:rsidRPr="00445915">
        <w:rPr>
          <w:rFonts w:ascii="Segoe UI" w:hAnsi="Segoe UI" w:cs="Segoe UI"/>
          <w:b/>
          <w:bCs/>
          <w:sz w:val="24"/>
          <w:szCs w:val="24"/>
          <w:u w:val="single"/>
        </w:rPr>
        <w:t xml:space="preserve">The </w:t>
      </w:r>
      <w:proofErr w:type="spellStart"/>
      <w:r w:rsidRPr="00445915">
        <w:rPr>
          <w:rFonts w:ascii="Segoe UI" w:hAnsi="Segoe UI" w:cs="Segoe UI"/>
          <w:b/>
          <w:bCs/>
          <w:sz w:val="24"/>
          <w:szCs w:val="24"/>
          <w:u w:val="single"/>
        </w:rPr>
        <w:t>Novalidate</w:t>
      </w:r>
      <w:proofErr w:type="spellEnd"/>
      <w:r w:rsidRPr="00445915">
        <w:rPr>
          <w:rFonts w:ascii="Segoe UI" w:hAnsi="Segoe UI" w:cs="Segoe UI"/>
          <w:b/>
          <w:bCs/>
          <w:sz w:val="24"/>
          <w:szCs w:val="24"/>
          <w:u w:val="single"/>
        </w:rPr>
        <w:t xml:space="preserve"> Attribute</w:t>
      </w:r>
    </w:p>
    <w:p w14:paraId="11609DFC" w14:textId="18E68EFA" w:rsidR="008A1F60" w:rsidRDefault="008A1F60" w:rsidP="008A1F60">
      <w:pPr>
        <w:rPr>
          <w:sz w:val="24"/>
          <w:szCs w:val="24"/>
        </w:rPr>
      </w:pPr>
      <w:r w:rsidRPr="008A1F60">
        <w:rPr>
          <w:sz w:val="24"/>
          <w:szCs w:val="24"/>
        </w:rPr>
        <w:t>The </w:t>
      </w:r>
      <w:proofErr w:type="spellStart"/>
      <w:r w:rsidRPr="008A1F60">
        <w:rPr>
          <w:rStyle w:val="Emphasis"/>
          <w:rFonts w:ascii="Consolas" w:hAnsi="Consolas"/>
          <w:color w:val="DC143C"/>
          <w:sz w:val="24"/>
          <w:szCs w:val="24"/>
        </w:rPr>
        <w:t>novalidate</w:t>
      </w:r>
      <w:proofErr w:type="spellEnd"/>
      <w:r w:rsidRPr="008A1F60">
        <w:rPr>
          <w:sz w:val="24"/>
          <w:szCs w:val="24"/>
        </w:rPr>
        <w:t xml:space="preserve"> attribute is a </w:t>
      </w:r>
      <w:proofErr w:type="spellStart"/>
      <w:r w:rsidRPr="008A1F60">
        <w:rPr>
          <w:sz w:val="24"/>
          <w:szCs w:val="24"/>
        </w:rPr>
        <w:t>boolean</w:t>
      </w:r>
      <w:proofErr w:type="spellEnd"/>
      <w:r w:rsidRPr="008A1F60">
        <w:rPr>
          <w:sz w:val="24"/>
          <w:szCs w:val="24"/>
        </w:rPr>
        <w:t xml:space="preserve"> attribute.</w:t>
      </w:r>
    </w:p>
    <w:p w14:paraId="6007D101" w14:textId="75A85C00" w:rsidR="00445915" w:rsidRPr="008A1F60" w:rsidRDefault="00445915" w:rsidP="008A1F60">
      <w:pPr>
        <w:rPr>
          <w:rFonts w:cs="Times New Roman"/>
          <w:sz w:val="24"/>
          <w:szCs w:val="24"/>
        </w:rPr>
      </w:pPr>
      <w:r>
        <w:rPr>
          <w:color w:val="000000"/>
          <w:sz w:val="27"/>
          <w:szCs w:val="27"/>
        </w:rPr>
        <w:t xml:space="preserve">The </w:t>
      </w:r>
      <w:proofErr w:type="spellStart"/>
      <w:r>
        <w:rPr>
          <w:color w:val="000000"/>
          <w:sz w:val="27"/>
          <w:szCs w:val="27"/>
        </w:rPr>
        <w:t>novalidate</w:t>
      </w:r>
      <w:proofErr w:type="spellEnd"/>
      <w:r>
        <w:rPr>
          <w:color w:val="000000"/>
          <w:sz w:val="27"/>
          <w:szCs w:val="27"/>
        </w:rPr>
        <w:t xml:space="preserve"> attribute indicates that the form input is not to be validated on submit:</w:t>
      </w:r>
    </w:p>
    <w:p w14:paraId="15A339EC" w14:textId="77777777" w:rsidR="008A1F60" w:rsidRPr="008A1F60" w:rsidRDefault="008A1F60" w:rsidP="00445915">
      <w:pPr>
        <w:pBdr>
          <w:top w:val="single" w:sz="4" w:space="1" w:color="auto"/>
          <w:left w:val="single" w:sz="4" w:space="4" w:color="auto"/>
          <w:bottom w:val="single" w:sz="4" w:space="1" w:color="auto"/>
          <w:right w:val="single" w:sz="4" w:space="4" w:color="auto"/>
        </w:pBdr>
        <w:rPr>
          <w:rFonts w:ascii="Segoe UI" w:hAnsi="Segoe UI" w:cs="Segoe UI"/>
          <w:sz w:val="24"/>
          <w:szCs w:val="24"/>
        </w:rPr>
      </w:pPr>
      <w:r w:rsidRPr="008A1F60">
        <w:rPr>
          <w:rFonts w:ascii="Segoe UI" w:hAnsi="Segoe UI" w:cs="Segoe UI"/>
          <w:b/>
          <w:bCs/>
          <w:sz w:val="24"/>
          <w:szCs w:val="24"/>
        </w:rPr>
        <w:t>Example</w:t>
      </w:r>
    </w:p>
    <w:p w14:paraId="31F1E156" w14:textId="77777777" w:rsidR="008A1F60" w:rsidRPr="008A1F60" w:rsidRDefault="008A1F60" w:rsidP="00445915">
      <w:pPr>
        <w:pBdr>
          <w:top w:val="single" w:sz="4" w:space="1" w:color="auto"/>
          <w:left w:val="single" w:sz="4" w:space="4" w:color="auto"/>
          <w:bottom w:val="single" w:sz="4" w:space="1" w:color="auto"/>
          <w:right w:val="single" w:sz="4" w:space="4" w:color="auto"/>
        </w:pBdr>
        <w:rPr>
          <w:rFonts w:cs="Times New Roman"/>
          <w:sz w:val="24"/>
          <w:szCs w:val="24"/>
        </w:rPr>
      </w:pPr>
      <w:r w:rsidRPr="008A1F60">
        <w:rPr>
          <w:sz w:val="24"/>
          <w:szCs w:val="24"/>
        </w:rPr>
        <w:t xml:space="preserve">A form with a </w:t>
      </w:r>
      <w:proofErr w:type="spellStart"/>
      <w:r w:rsidRPr="008A1F60">
        <w:rPr>
          <w:sz w:val="24"/>
          <w:szCs w:val="24"/>
        </w:rPr>
        <w:t>novalidate</w:t>
      </w:r>
      <w:proofErr w:type="spellEnd"/>
      <w:r w:rsidRPr="008A1F60">
        <w:rPr>
          <w:sz w:val="24"/>
          <w:szCs w:val="24"/>
        </w:rPr>
        <w:t xml:space="preserve"> attribute:</w:t>
      </w:r>
    </w:p>
    <w:p w14:paraId="275E687A" w14:textId="77777777" w:rsidR="008A1F60" w:rsidRPr="008A1F60" w:rsidRDefault="008A1F60" w:rsidP="00445915">
      <w:pPr>
        <w:pBdr>
          <w:top w:val="single" w:sz="4" w:space="1" w:color="auto"/>
          <w:left w:val="single" w:sz="4" w:space="4" w:color="auto"/>
          <w:bottom w:val="single" w:sz="4" w:space="1" w:color="auto"/>
          <w:right w:val="single" w:sz="4" w:space="4" w:color="auto"/>
        </w:pBdr>
        <w:rPr>
          <w:rFonts w:ascii="Consolas" w:hAnsi="Consolas"/>
          <w:sz w:val="24"/>
          <w:szCs w:val="24"/>
        </w:rPr>
      </w:pPr>
      <w:r w:rsidRPr="008A1F60">
        <w:rPr>
          <w:rStyle w:val="tagnamecolor"/>
          <w:rFonts w:ascii="Consolas" w:hAnsi="Consolas"/>
          <w:color w:val="0000CD"/>
          <w:sz w:val="24"/>
          <w:szCs w:val="24"/>
        </w:rPr>
        <w:t>&lt;</w:t>
      </w:r>
      <w:r w:rsidRPr="008A1F60">
        <w:rPr>
          <w:rStyle w:val="HTMLCode"/>
          <w:rFonts w:ascii="Consolas" w:eastAsiaTheme="minorHAnsi" w:hAnsi="Consolas"/>
          <w:color w:val="A52A2A"/>
          <w:sz w:val="24"/>
          <w:szCs w:val="24"/>
        </w:rPr>
        <w:t>form</w:t>
      </w:r>
      <w:r w:rsidRPr="008A1F60">
        <w:rPr>
          <w:rStyle w:val="tagcolor"/>
          <w:rFonts w:ascii="Consolas" w:hAnsi="Consolas"/>
          <w:color w:val="FF0000"/>
          <w:sz w:val="24"/>
          <w:szCs w:val="24"/>
        </w:rPr>
        <w:t> action</w:t>
      </w:r>
      <w:r w:rsidRPr="008A1F60">
        <w:rPr>
          <w:rStyle w:val="colorh1"/>
          <w:rFonts w:ascii="Consolas" w:hAnsi="Consolas"/>
          <w:color w:val="0000CD"/>
          <w:sz w:val="24"/>
          <w:szCs w:val="24"/>
        </w:rPr>
        <w:t>="/</w:t>
      </w:r>
      <w:proofErr w:type="spellStart"/>
      <w:r w:rsidRPr="008A1F60">
        <w:rPr>
          <w:rStyle w:val="colorh1"/>
          <w:rFonts w:ascii="Consolas" w:hAnsi="Consolas"/>
          <w:color w:val="0000CD"/>
          <w:sz w:val="24"/>
          <w:szCs w:val="24"/>
        </w:rPr>
        <w:t>action_page.php</w:t>
      </w:r>
      <w:proofErr w:type="spellEnd"/>
      <w:r w:rsidRPr="008A1F60">
        <w:rPr>
          <w:rStyle w:val="colorh1"/>
          <w:rFonts w:ascii="Consolas" w:hAnsi="Consolas"/>
          <w:color w:val="0000CD"/>
          <w:sz w:val="24"/>
          <w:szCs w:val="24"/>
        </w:rPr>
        <w:t>"</w:t>
      </w:r>
      <w:r w:rsidRPr="008A1F60">
        <w:rPr>
          <w:rStyle w:val="tagcolor"/>
          <w:rFonts w:ascii="Consolas" w:hAnsi="Consolas"/>
          <w:color w:val="FF0000"/>
          <w:sz w:val="24"/>
          <w:szCs w:val="24"/>
        </w:rPr>
        <w:t> </w:t>
      </w:r>
      <w:proofErr w:type="spellStart"/>
      <w:r w:rsidRPr="008A1F60">
        <w:rPr>
          <w:rStyle w:val="tagcolor"/>
          <w:rFonts w:ascii="Consolas" w:hAnsi="Consolas"/>
          <w:color w:val="FF0000"/>
          <w:sz w:val="24"/>
          <w:szCs w:val="24"/>
        </w:rPr>
        <w:t>novalidate</w:t>
      </w:r>
      <w:proofErr w:type="spellEnd"/>
      <w:r w:rsidRPr="008A1F60">
        <w:rPr>
          <w:rStyle w:val="tagnamecolor"/>
          <w:rFonts w:ascii="Consolas" w:hAnsi="Consolas"/>
          <w:color w:val="0000CD"/>
          <w:sz w:val="24"/>
          <w:szCs w:val="24"/>
        </w:rPr>
        <w:t>&gt;</w:t>
      </w:r>
    </w:p>
    <w:p w14:paraId="54838852" w14:textId="1A5B0C72" w:rsidR="008A1F60" w:rsidRDefault="008A1F60" w:rsidP="0017217E">
      <w:pPr>
        <w:shd w:val="clear" w:color="auto" w:fill="FFFFFF"/>
        <w:spacing w:before="288" w:after="288"/>
        <w:rPr>
          <w:rFonts w:ascii="Verdana" w:hAnsi="Verdana"/>
          <w:color w:val="000000"/>
        </w:rPr>
      </w:pPr>
    </w:p>
    <w:p w14:paraId="31F93CA5" w14:textId="2CCE1AF0" w:rsidR="00854CD8" w:rsidRDefault="00854CD8" w:rsidP="0017217E">
      <w:pPr>
        <w:shd w:val="clear" w:color="auto" w:fill="FFFFFF"/>
        <w:spacing w:before="288" w:after="288"/>
        <w:rPr>
          <w:rFonts w:ascii="Verdana" w:hAnsi="Verdana"/>
          <w:color w:val="000000"/>
        </w:rPr>
      </w:pPr>
    </w:p>
    <w:p w14:paraId="79EC3A08" w14:textId="767B44BB" w:rsidR="00854CD8" w:rsidRDefault="00854CD8" w:rsidP="0017217E">
      <w:pPr>
        <w:shd w:val="clear" w:color="auto" w:fill="FFFFFF"/>
        <w:spacing w:before="288" w:after="288"/>
        <w:rPr>
          <w:rFonts w:ascii="Verdana" w:hAnsi="Verdana"/>
          <w:color w:val="000000"/>
        </w:rPr>
      </w:pPr>
    </w:p>
    <w:p w14:paraId="7208B5A3" w14:textId="532D2A38" w:rsidR="00854CD8" w:rsidRDefault="00854CD8" w:rsidP="0017217E">
      <w:pPr>
        <w:shd w:val="clear" w:color="auto" w:fill="FFFFFF"/>
        <w:spacing w:before="288" w:after="288"/>
        <w:rPr>
          <w:rFonts w:ascii="Verdana" w:hAnsi="Verdana"/>
          <w:color w:val="000000"/>
        </w:rPr>
      </w:pPr>
    </w:p>
    <w:p w14:paraId="06B997DD" w14:textId="1903B3E2" w:rsidR="00854CD8" w:rsidRDefault="00854CD8" w:rsidP="0017217E">
      <w:pPr>
        <w:shd w:val="clear" w:color="auto" w:fill="FFFFFF"/>
        <w:spacing w:before="288" w:after="288"/>
        <w:rPr>
          <w:rFonts w:ascii="Verdana" w:hAnsi="Verdana"/>
          <w:color w:val="000000"/>
        </w:rPr>
      </w:pPr>
    </w:p>
    <w:p w14:paraId="3E189A3A" w14:textId="50E17497" w:rsidR="00854CD8" w:rsidRDefault="00854CD8" w:rsidP="0017217E">
      <w:pPr>
        <w:shd w:val="clear" w:color="auto" w:fill="FFFFFF"/>
        <w:spacing w:before="288" w:after="288"/>
        <w:rPr>
          <w:rFonts w:ascii="Verdana" w:hAnsi="Verdana"/>
          <w:color w:val="000000"/>
        </w:rPr>
      </w:pPr>
    </w:p>
    <w:p w14:paraId="7442B6AB" w14:textId="3E66BAF4" w:rsidR="00854CD8" w:rsidRDefault="00854CD8" w:rsidP="0017217E">
      <w:pPr>
        <w:shd w:val="clear" w:color="auto" w:fill="FFFFFF"/>
        <w:spacing w:before="288" w:after="288"/>
        <w:rPr>
          <w:rFonts w:ascii="Verdana" w:hAnsi="Verdana"/>
          <w:color w:val="000000"/>
        </w:rPr>
      </w:pPr>
    </w:p>
    <w:p w14:paraId="061EEDCC" w14:textId="6B9565B3" w:rsidR="00854CD8" w:rsidRDefault="00854CD8" w:rsidP="0017217E">
      <w:pPr>
        <w:shd w:val="clear" w:color="auto" w:fill="FFFFFF"/>
        <w:spacing w:before="288" w:after="288"/>
        <w:rPr>
          <w:rFonts w:ascii="Verdana" w:hAnsi="Verdana"/>
          <w:color w:val="000000"/>
        </w:rPr>
      </w:pPr>
    </w:p>
    <w:p w14:paraId="5D6B85E0" w14:textId="00FBDA57" w:rsidR="00854CD8" w:rsidRDefault="00854CD8" w:rsidP="0017217E">
      <w:pPr>
        <w:shd w:val="clear" w:color="auto" w:fill="FFFFFF"/>
        <w:spacing w:before="288" w:after="288"/>
        <w:rPr>
          <w:rFonts w:ascii="Verdana" w:hAnsi="Verdana"/>
          <w:color w:val="000000"/>
        </w:rPr>
      </w:pPr>
    </w:p>
    <w:p w14:paraId="008ECC52" w14:textId="77777777" w:rsidR="00854CD8" w:rsidRPr="00A836C4" w:rsidRDefault="00854CD8" w:rsidP="009165C6">
      <w:pPr>
        <w:pStyle w:val="Heading2"/>
      </w:pPr>
      <w:bookmarkStart w:id="141" w:name="_Toc114175592"/>
      <w:r w:rsidRPr="00A836C4">
        <w:lastRenderedPageBreak/>
        <w:t>The HTML &lt;form&gt; Elements</w:t>
      </w:r>
      <w:bookmarkEnd w:id="141"/>
    </w:p>
    <w:p w14:paraId="0141227C" w14:textId="0E9FABED" w:rsidR="00854CD8" w:rsidRDefault="00854CD8" w:rsidP="00854CD8">
      <w:pPr>
        <w:shd w:val="clear" w:color="auto" w:fill="FFFFFF"/>
        <w:spacing w:before="288" w:after="288"/>
        <w:rPr>
          <w:rFonts w:ascii="Verdana" w:hAnsi="Verdana"/>
          <w:color w:val="000000"/>
          <w:sz w:val="23"/>
          <w:szCs w:val="23"/>
        </w:rPr>
      </w:pPr>
      <w:r>
        <w:rPr>
          <w:rFonts w:ascii="Verdana" w:hAnsi="Verdana"/>
          <w:color w:val="000000"/>
          <w:sz w:val="23"/>
          <w:szCs w:val="23"/>
        </w:rPr>
        <w:t>The HTML </w:t>
      </w:r>
      <w:r>
        <w:rPr>
          <w:rStyle w:val="Emphasis"/>
          <w:rFonts w:ascii="Consolas" w:hAnsi="Consolas"/>
          <w:color w:val="DC143C"/>
        </w:rPr>
        <w:t>&lt;form&gt;</w:t>
      </w:r>
      <w:r>
        <w:rPr>
          <w:rFonts w:ascii="Verdana" w:hAnsi="Verdana"/>
          <w:color w:val="000000"/>
          <w:sz w:val="23"/>
          <w:szCs w:val="23"/>
        </w:rPr>
        <w:t> element can contain one or more of the following form elements</w:t>
      </w:r>
    </w:p>
    <w:tbl>
      <w:tblPr>
        <w:tblStyle w:val="TableGridLight"/>
        <w:tblW w:w="15265" w:type="dxa"/>
        <w:tblInd w:w="-1445" w:type="dxa"/>
        <w:tblLook w:val="04A0" w:firstRow="1" w:lastRow="0" w:firstColumn="1" w:lastColumn="0" w:noHBand="0" w:noVBand="1"/>
      </w:tblPr>
      <w:tblGrid>
        <w:gridCol w:w="3040"/>
        <w:gridCol w:w="12225"/>
      </w:tblGrid>
      <w:tr w:rsidR="00854CD8" w14:paraId="7C005272" w14:textId="77777777" w:rsidTr="00A836C4">
        <w:tc>
          <w:tcPr>
            <w:tcW w:w="0" w:type="auto"/>
            <w:hideMark/>
          </w:tcPr>
          <w:p w14:paraId="595E4B54" w14:textId="77777777" w:rsidR="00854CD8" w:rsidRDefault="00854CD8" w:rsidP="00854CD8">
            <w:pPr>
              <w:spacing w:after="300"/>
              <w:rPr>
                <w:rFonts w:ascii="Verdana" w:hAnsi="Verdana"/>
                <w:b/>
                <w:bCs/>
                <w:color w:val="000000"/>
                <w:sz w:val="23"/>
                <w:szCs w:val="23"/>
              </w:rPr>
            </w:pPr>
            <w:r>
              <w:rPr>
                <w:rFonts w:ascii="Verdana" w:hAnsi="Verdana"/>
                <w:b/>
                <w:bCs/>
                <w:color w:val="000000"/>
                <w:sz w:val="23"/>
                <w:szCs w:val="23"/>
              </w:rPr>
              <w:t>Tag</w:t>
            </w:r>
          </w:p>
        </w:tc>
        <w:tc>
          <w:tcPr>
            <w:tcW w:w="0" w:type="auto"/>
            <w:hideMark/>
          </w:tcPr>
          <w:p w14:paraId="117CCE3A" w14:textId="77777777" w:rsidR="00854CD8" w:rsidRDefault="00854CD8" w:rsidP="00854CD8">
            <w:pPr>
              <w:spacing w:after="300"/>
              <w:rPr>
                <w:rFonts w:ascii="Verdana" w:hAnsi="Verdana"/>
                <w:b/>
                <w:bCs/>
                <w:color w:val="000000"/>
                <w:sz w:val="23"/>
                <w:szCs w:val="23"/>
              </w:rPr>
            </w:pPr>
            <w:r>
              <w:rPr>
                <w:rFonts w:ascii="Verdana" w:hAnsi="Verdana"/>
                <w:b/>
                <w:bCs/>
                <w:color w:val="000000"/>
                <w:sz w:val="23"/>
                <w:szCs w:val="23"/>
              </w:rPr>
              <w:t>Description</w:t>
            </w:r>
          </w:p>
        </w:tc>
      </w:tr>
      <w:tr w:rsidR="00854CD8" w14:paraId="5D6A90E3" w14:textId="77777777" w:rsidTr="00A836C4">
        <w:tc>
          <w:tcPr>
            <w:tcW w:w="0" w:type="auto"/>
            <w:hideMark/>
          </w:tcPr>
          <w:p w14:paraId="3367D547" w14:textId="77777777" w:rsidR="00854CD8" w:rsidRDefault="008625FE" w:rsidP="00854CD8">
            <w:pPr>
              <w:spacing w:after="300"/>
              <w:rPr>
                <w:rFonts w:ascii="Verdana" w:hAnsi="Verdana"/>
                <w:color w:val="000000"/>
                <w:sz w:val="23"/>
                <w:szCs w:val="23"/>
              </w:rPr>
            </w:pPr>
            <w:hyperlink r:id="rId112" w:history="1">
              <w:r w:rsidR="00854CD8">
                <w:rPr>
                  <w:rStyle w:val="attributecolor"/>
                  <w:rFonts w:ascii="Verdana" w:hAnsi="Verdana"/>
                  <w:sz w:val="23"/>
                </w:rPr>
                <w:t>&lt;form&gt;</w:t>
              </w:r>
            </w:hyperlink>
          </w:p>
        </w:tc>
        <w:tc>
          <w:tcPr>
            <w:tcW w:w="0" w:type="auto"/>
            <w:hideMark/>
          </w:tcPr>
          <w:p w14:paraId="316DD3FE"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an HTML form for user input</w:t>
            </w:r>
          </w:p>
        </w:tc>
      </w:tr>
      <w:tr w:rsidR="00854CD8" w14:paraId="57A2C88F" w14:textId="77777777" w:rsidTr="00A836C4">
        <w:tc>
          <w:tcPr>
            <w:tcW w:w="0" w:type="auto"/>
            <w:hideMark/>
          </w:tcPr>
          <w:p w14:paraId="5C453798" w14:textId="77777777" w:rsidR="00854CD8" w:rsidRDefault="008625FE" w:rsidP="00854CD8">
            <w:pPr>
              <w:spacing w:after="300"/>
              <w:rPr>
                <w:rFonts w:ascii="Verdana" w:hAnsi="Verdana"/>
                <w:color w:val="000000"/>
                <w:sz w:val="23"/>
                <w:szCs w:val="23"/>
              </w:rPr>
            </w:pPr>
            <w:hyperlink r:id="rId113" w:history="1">
              <w:r w:rsidR="00854CD8">
                <w:rPr>
                  <w:rStyle w:val="attributecolor"/>
                  <w:rFonts w:ascii="Verdana" w:hAnsi="Verdana"/>
                  <w:sz w:val="23"/>
                </w:rPr>
                <w:t>&lt;input&gt;</w:t>
              </w:r>
            </w:hyperlink>
          </w:p>
        </w:tc>
        <w:tc>
          <w:tcPr>
            <w:tcW w:w="0" w:type="auto"/>
            <w:hideMark/>
          </w:tcPr>
          <w:p w14:paraId="6672A7F8"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an input control</w:t>
            </w:r>
          </w:p>
        </w:tc>
      </w:tr>
      <w:tr w:rsidR="00854CD8" w14:paraId="6FF5839D" w14:textId="77777777" w:rsidTr="00A836C4">
        <w:tc>
          <w:tcPr>
            <w:tcW w:w="0" w:type="auto"/>
            <w:hideMark/>
          </w:tcPr>
          <w:p w14:paraId="1AF4EC45" w14:textId="77777777" w:rsidR="00854CD8" w:rsidRDefault="008625FE" w:rsidP="00854CD8">
            <w:pPr>
              <w:spacing w:after="300"/>
              <w:rPr>
                <w:rFonts w:ascii="Verdana" w:hAnsi="Verdana"/>
                <w:color w:val="000000"/>
                <w:sz w:val="23"/>
                <w:szCs w:val="23"/>
              </w:rPr>
            </w:pPr>
            <w:hyperlink r:id="rId114" w:history="1">
              <w:r w:rsidR="00854CD8">
                <w:rPr>
                  <w:rStyle w:val="attributecolor"/>
                  <w:rFonts w:ascii="Verdana" w:hAnsi="Verdana"/>
                  <w:sz w:val="23"/>
                </w:rPr>
                <w:t>&lt;</w:t>
              </w:r>
              <w:proofErr w:type="spellStart"/>
              <w:r w:rsidR="00854CD8">
                <w:rPr>
                  <w:rStyle w:val="attributecolor"/>
                  <w:rFonts w:ascii="Verdana" w:hAnsi="Verdana"/>
                  <w:sz w:val="23"/>
                </w:rPr>
                <w:t>textarea</w:t>
              </w:r>
              <w:proofErr w:type="spellEnd"/>
              <w:r w:rsidR="00854CD8">
                <w:rPr>
                  <w:rStyle w:val="attributecolor"/>
                  <w:rFonts w:ascii="Verdana" w:hAnsi="Verdana"/>
                  <w:sz w:val="23"/>
                </w:rPr>
                <w:t>&gt;</w:t>
              </w:r>
            </w:hyperlink>
          </w:p>
        </w:tc>
        <w:tc>
          <w:tcPr>
            <w:tcW w:w="0" w:type="auto"/>
            <w:hideMark/>
          </w:tcPr>
          <w:p w14:paraId="4118D022"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a multiline input control (text area)</w:t>
            </w:r>
          </w:p>
        </w:tc>
      </w:tr>
      <w:tr w:rsidR="00854CD8" w14:paraId="2CBEE248" w14:textId="77777777" w:rsidTr="00A836C4">
        <w:tc>
          <w:tcPr>
            <w:tcW w:w="0" w:type="auto"/>
            <w:hideMark/>
          </w:tcPr>
          <w:p w14:paraId="38C70104" w14:textId="77777777" w:rsidR="00854CD8" w:rsidRDefault="008625FE" w:rsidP="00854CD8">
            <w:pPr>
              <w:spacing w:after="300"/>
              <w:rPr>
                <w:rFonts w:ascii="Verdana" w:hAnsi="Verdana"/>
                <w:color w:val="000000"/>
                <w:sz w:val="23"/>
                <w:szCs w:val="23"/>
              </w:rPr>
            </w:pPr>
            <w:hyperlink r:id="rId115" w:history="1">
              <w:r w:rsidR="00854CD8">
                <w:rPr>
                  <w:rStyle w:val="attributecolor"/>
                  <w:rFonts w:ascii="Verdana" w:hAnsi="Verdana"/>
                  <w:sz w:val="23"/>
                </w:rPr>
                <w:t>&lt;label&gt;</w:t>
              </w:r>
            </w:hyperlink>
          </w:p>
        </w:tc>
        <w:tc>
          <w:tcPr>
            <w:tcW w:w="0" w:type="auto"/>
            <w:hideMark/>
          </w:tcPr>
          <w:p w14:paraId="457ECE58"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a label for an &lt;input&gt; element</w:t>
            </w:r>
          </w:p>
        </w:tc>
      </w:tr>
      <w:tr w:rsidR="00854CD8" w14:paraId="6D34A955" w14:textId="77777777" w:rsidTr="00A836C4">
        <w:tc>
          <w:tcPr>
            <w:tcW w:w="0" w:type="auto"/>
            <w:hideMark/>
          </w:tcPr>
          <w:p w14:paraId="31FBB59B" w14:textId="77777777" w:rsidR="00854CD8" w:rsidRDefault="008625FE" w:rsidP="00854CD8">
            <w:pPr>
              <w:spacing w:after="300"/>
              <w:rPr>
                <w:rFonts w:ascii="Verdana" w:hAnsi="Verdana"/>
                <w:color w:val="000000"/>
                <w:sz w:val="23"/>
                <w:szCs w:val="23"/>
              </w:rPr>
            </w:pPr>
            <w:hyperlink r:id="rId116" w:history="1">
              <w:r w:rsidR="00854CD8">
                <w:rPr>
                  <w:rStyle w:val="attributecolor"/>
                  <w:rFonts w:ascii="Verdana" w:hAnsi="Verdana"/>
                  <w:sz w:val="23"/>
                </w:rPr>
                <w:t>&lt;</w:t>
              </w:r>
              <w:proofErr w:type="spellStart"/>
              <w:r w:rsidR="00854CD8">
                <w:rPr>
                  <w:rStyle w:val="attributecolor"/>
                  <w:rFonts w:ascii="Verdana" w:hAnsi="Verdana"/>
                  <w:sz w:val="23"/>
                </w:rPr>
                <w:t>fieldset</w:t>
              </w:r>
              <w:proofErr w:type="spellEnd"/>
              <w:r w:rsidR="00854CD8">
                <w:rPr>
                  <w:rStyle w:val="attributecolor"/>
                  <w:rFonts w:ascii="Verdana" w:hAnsi="Verdana"/>
                  <w:sz w:val="23"/>
                </w:rPr>
                <w:t>&gt;</w:t>
              </w:r>
            </w:hyperlink>
          </w:p>
        </w:tc>
        <w:tc>
          <w:tcPr>
            <w:tcW w:w="0" w:type="auto"/>
            <w:hideMark/>
          </w:tcPr>
          <w:p w14:paraId="2072BFCC"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Groups related elements in a form</w:t>
            </w:r>
          </w:p>
        </w:tc>
      </w:tr>
      <w:tr w:rsidR="00854CD8" w14:paraId="3886D88F" w14:textId="77777777" w:rsidTr="00A836C4">
        <w:tc>
          <w:tcPr>
            <w:tcW w:w="0" w:type="auto"/>
            <w:hideMark/>
          </w:tcPr>
          <w:p w14:paraId="185112E0" w14:textId="77777777" w:rsidR="00854CD8" w:rsidRDefault="008625FE" w:rsidP="00854CD8">
            <w:pPr>
              <w:spacing w:after="300"/>
              <w:rPr>
                <w:rFonts w:ascii="Verdana" w:hAnsi="Verdana"/>
                <w:color w:val="000000"/>
                <w:sz w:val="23"/>
                <w:szCs w:val="23"/>
              </w:rPr>
            </w:pPr>
            <w:hyperlink r:id="rId117" w:history="1">
              <w:r w:rsidR="00854CD8">
                <w:rPr>
                  <w:rStyle w:val="attributecolor"/>
                  <w:rFonts w:ascii="Verdana" w:hAnsi="Verdana"/>
                  <w:sz w:val="23"/>
                </w:rPr>
                <w:t>&lt;legend&gt;</w:t>
              </w:r>
            </w:hyperlink>
          </w:p>
        </w:tc>
        <w:tc>
          <w:tcPr>
            <w:tcW w:w="0" w:type="auto"/>
            <w:hideMark/>
          </w:tcPr>
          <w:p w14:paraId="794DCB8D"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a caption for a &lt;</w:t>
            </w:r>
            <w:proofErr w:type="spellStart"/>
            <w:r>
              <w:rPr>
                <w:rFonts w:ascii="Verdana" w:hAnsi="Verdana"/>
                <w:color w:val="000000"/>
                <w:sz w:val="23"/>
                <w:szCs w:val="23"/>
              </w:rPr>
              <w:t>fieldset</w:t>
            </w:r>
            <w:proofErr w:type="spellEnd"/>
            <w:r>
              <w:rPr>
                <w:rFonts w:ascii="Verdana" w:hAnsi="Verdana"/>
                <w:color w:val="000000"/>
                <w:sz w:val="23"/>
                <w:szCs w:val="23"/>
              </w:rPr>
              <w:t>&gt; element</w:t>
            </w:r>
          </w:p>
        </w:tc>
      </w:tr>
      <w:tr w:rsidR="00854CD8" w14:paraId="683BB438" w14:textId="77777777" w:rsidTr="00A836C4">
        <w:tc>
          <w:tcPr>
            <w:tcW w:w="0" w:type="auto"/>
            <w:hideMark/>
          </w:tcPr>
          <w:p w14:paraId="282EB500" w14:textId="77777777" w:rsidR="00854CD8" w:rsidRDefault="008625FE" w:rsidP="00854CD8">
            <w:pPr>
              <w:spacing w:after="300"/>
              <w:rPr>
                <w:rFonts w:ascii="Verdana" w:hAnsi="Verdana"/>
                <w:color w:val="000000"/>
                <w:sz w:val="23"/>
                <w:szCs w:val="23"/>
              </w:rPr>
            </w:pPr>
            <w:hyperlink r:id="rId118" w:history="1">
              <w:r w:rsidR="00854CD8">
                <w:rPr>
                  <w:rStyle w:val="attributecolor"/>
                  <w:rFonts w:ascii="Verdana" w:hAnsi="Verdana"/>
                  <w:sz w:val="23"/>
                </w:rPr>
                <w:t>&lt;select&gt;</w:t>
              </w:r>
            </w:hyperlink>
          </w:p>
        </w:tc>
        <w:tc>
          <w:tcPr>
            <w:tcW w:w="0" w:type="auto"/>
            <w:hideMark/>
          </w:tcPr>
          <w:p w14:paraId="22E28CAE"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a drop-down list</w:t>
            </w:r>
          </w:p>
        </w:tc>
      </w:tr>
      <w:tr w:rsidR="00854CD8" w14:paraId="5142387C" w14:textId="77777777" w:rsidTr="00A836C4">
        <w:tc>
          <w:tcPr>
            <w:tcW w:w="0" w:type="auto"/>
            <w:hideMark/>
          </w:tcPr>
          <w:p w14:paraId="557DAD59" w14:textId="77777777" w:rsidR="00854CD8" w:rsidRDefault="008625FE" w:rsidP="00854CD8">
            <w:pPr>
              <w:spacing w:after="300"/>
              <w:rPr>
                <w:rFonts w:ascii="Verdana" w:hAnsi="Verdana"/>
                <w:color w:val="000000"/>
                <w:sz w:val="23"/>
                <w:szCs w:val="23"/>
              </w:rPr>
            </w:pPr>
            <w:hyperlink r:id="rId119" w:history="1">
              <w:r w:rsidR="00854CD8">
                <w:rPr>
                  <w:rStyle w:val="attributecolor"/>
                  <w:rFonts w:ascii="Verdana" w:hAnsi="Verdana"/>
                  <w:sz w:val="23"/>
                </w:rPr>
                <w:t>&lt;</w:t>
              </w:r>
              <w:proofErr w:type="spellStart"/>
              <w:r w:rsidR="00854CD8">
                <w:rPr>
                  <w:rStyle w:val="attributecolor"/>
                  <w:rFonts w:ascii="Verdana" w:hAnsi="Verdana"/>
                  <w:sz w:val="23"/>
                </w:rPr>
                <w:t>optgroup</w:t>
              </w:r>
              <w:proofErr w:type="spellEnd"/>
              <w:r w:rsidR="00854CD8">
                <w:rPr>
                  <w:rStyle w:val="attributecolor"/>
                  <w:rFonts w:ascii="Verdana" w:hAnsi="Verdana"/>
                  <w:sz w:val="23"/>
                </w:rPr>
                <w:t>&gt;</w:t>
              </w:r>
            </w:hyperlink>
          </w:p>
        </w:tc>
        <w:tc>
          <w:tcPr>
            <w:tcW w:w="0" w:type="auto"/>
            <w:hideMark/>
          </w:tcPr>
          <w:p w14:paraId="5170037A"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a group of related options in a drop-down list</w:t>
            </w:r>
          </w:p>
        </w:tc>
      </w:tr>
      <w:tr w:rsidR="00854CD8" w14:paraId="143C8F94" w14:textId="77777777" w:rsidTr="00A836C4">
        <w:tc>
          <w:tcPr>
            <w:tcW w:w="0" w:type="auto"/>
            <w:hideMark/>
          </w:tcPr>
          <w:p w14:paraId="747DCCBA" w14:textId="77777777" w:rsidR="00854CD8" w:rsidRDefault="008625FE" w:rsidP="00854CD8">
            <w:pPr>
              <w:spacing w:after="300"/>
              <w:rPr>
                <w:rFonts w:ascii="Verdana" w:hAnsi="Verdana"/>
                <w:color w:val="000000"/>
                <w:sz w:val="23"/>
                <w:szCs w:val="23"/>
              </w:rPr>
            </w:pPr>
            <w:hyperlink r:id="rId120" w:history="1">
              <w:r w:rsidR="00854CD8">
                <w:rPr>
                  <w:rStyle w:val="attributecolor"/>
                  <w:rFonts w:ascii="Verdana" w:hAnsi="Verdana"/>
                  <w:sz w:val="23"/>
                </w:rPr>
                <w:t>&lt;option&gt;</w:t>
              </w:r>
            </w:hyperlink>
          </w:p>
        </w:tc>
        <w:tc>
          <w:tcPr>
            <w:tcW w:w="0" w:type="auto"/>
            <w:hideMark/>
          </w:tcPr>
          <w:p w14:paraId="1923FA0D"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an option in a drop-down list</w:t>
            </w:r>
          </w:p>
        </w:tc>
      </w:tr>
      <w:tr w:rsidR="00854CD8" w14:paraId="744E2BEE" w14:textId="77777777" w:rsidTr="00A836C4">
        <w:tc>
          <w:tcPr>
            <w:tcW w:w="0" w:type="auto"/>
            <w:hideMark/>
          </w:tcPr>
          <w:p w14:paraId="725CE5D9" w14:textId="77777777" w:rsidR="00854CD8" w:rsidRDefault="008625FE" w:rsidP="00854CD8">
            <w:pPr>
              <w:spacing w:after="300"/>
              <w:rPr>
                <w:rFonts w:ascii="Verdana" w:hAnsi="Verdana"/>
                <w:color w:val="000000"/>
                <w:sz w:val="23"/>
                <w:szCs w:val="23"/>
              </w:rPr>
            </w:pPr>
            <w:hyperlink r:id="rId121" w:history="1">
              <w:r w:rsidR="00854CD8">
                <w:rPr>
                  <w:rStyle w:val="attributecolor"/>
                  <w:rFonts w:ascii="Verdana" w:hAnsi="Verdana"/>
                  <w:sz w:val="23"/>
                </w:rPr>
                <w:t>&lt;button&gt;</w:t>
              </w:r>
            </w:hyperlink>
          </w:p>
        </w:tc>
        <w:tc>
          <w:tcPr>
            <w:tcW w:w="0" w:type="auto"/>
            <w:hideMark/>
          </w:tcPr>
          <w:p w14:paraId="70EAA1CD"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a clickable button</w:t>
            </w:r>
          </w:p>
        </w:tc>
      </w:tr>
      <w:tr w:rsidR="00854CD8" w14:paraId="50C2FF74" w14:textId="77777777" w:rsidTr="00A836C4">
        <w:tc>
          <w:tcPr>
            <w:tcW w:w="0" w:type="auto"/>
            <w:hideMark/>
          </w:tcPr>
          <w:p w14:paraId="75F85067" w14:textId="77777777" w:rsidR="00854CD8" w:rsidRDefault="008625FE" w:rsidP="00854CD8">
            <w:pPr>
              <w:spacing w:after="300"/>
              <w:rPr>
                <w:rFonts w:ascii="Verdana" w:hAnsi="Verdana"/>
                <w:color w:val="000000"/>
                <w:sz w:val="23"/>
                <w:szCs w:val="23"/>
              </w:rPr>
            </w:pPr>
            <w:hyperlink r:id="rId122" w:history="1">
              <w:r w:rsidR="00854CD8">
                <w:rPr>
                  <w:rStyle w:val="attributecolor"/>
                  <w:rFonts w:ascii="Verdana" w:hAnsi="Verdana"/>
                  <w:sz w:val="23"/>
                </w:rPr>
                <w:t>&lt;</w:t>
              </w:r>
              <w:proofErr w:type="spellStart"/>
              <w:r w:rsidR="00854CD8">
                <w:rPr>
                  <w:rStyle w:val="attributecolor"/>
                  <w:rFonts w:ascii="Verdana" w:hAnsi="Verdana"/>
                  <w:sz w:val="23"/>
                </w:rPr>
                <w:t>datalist</w:t>
              </w:r>
              <w:proofErr w:type="spellEnd"/>
              <w:r w:rsidR="00854CD8">
                <w:rPr>
                  <w:rStyle w:val="attributecolor"/>
                  <w:rFonts w:ascii="Verdana" w:hAnsi="Verdana"/>
                  <w:sz w:val="23"/>
                </w:rPr>
                <w:t>&gt;</w:t>
              </w:r>
            </w:hyperlink>
          </w:p>
        </w:tc>
        <w:tc>
          <w:tcPr>
            <w:tcW w:w="0" w:type="auto"/>
            <w:hideMark/>
          </w:tcPr>
          <w:p w14:paraId="523184DD"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Specifies a list of pre-defined options for input controls</w:t>
            </w:r>
          </w:p>
        </w:tc>
      </w:tr>
      <w:tr w:rsidR="00854CD8" w14:paraId="23BDAC8A" w14:textId="77777777" w:rsidTr="00A836C4">
        <w:tc>
          <w:tcPr>
            <w:tcW w:w="0" w:type="auto"/>
            <w:hideMark/>
          </w:tcPr>
          <w:p w14:paraId="63CEF7EE" w14:textId="77777777" w:rsidR="00854CD8" w:rsidRDefault="008625FE" w:rsidP="00854CD8">
            <w:pPr>
              <w:spacing w:after="300"/>
              <w:rPr>
                <w:rFonts w:ascii="Verdana" w:hAnsi="Verdana"/>
                <w:color w:val="000000"/>
                <w:sz w:val="23"/>
                <w:szCs w:val="23"/>
              </w:rPr>
            </w:pPr>
            <w:hyperlink r:id="rId123" w:history="1">
              <w:r w:rsidR="00854CD8">
                <w:rPr>
                  <w:rStyle w:val="attributecolor"/>
                  <w:rFonts w:ascii="Verdana" w:hAnsi="Verdana"/>
                  <w:sz w:val="23"/>
                </w:rPr>
                <w:t>&lt;output&gt;</w:t>
              </w:r>
            </w:hyperlink>
          </w:p>
        </w:tc>
        <w:tc>
          <w:tcPr>
            <w:tcW w:w="0" w:type="auto"/>
            <w:hideMark/>
          </w:tcPr>
          <w:p w14:paraId="160A49CB" w14:textId="77777777" w:rsidR="00854CD8" w:rsidRDefault="00854CD8" w:rsidP="00854CD8">
            <w:pPr>
              <w:spacing w:after="300"/>
              <w:rPr>
                <w:rFonts w:ascii="Verdana" w:hAnsi="Verdana"/>
                <w:color w:val="000000"/>
                <w:sz w:val="23"/>
                <w:szCs w:val="23"/>
              </w:rPr>
            </w:pPr>
            <w:r>
              <w:rPr>
                <w:rFonts w:ascii="Verdana" w:hAnsi="Verdana"/>
                <w:color w:val="000000"/>
                <w:sz w:val="23"/>
                <w:szCs w:val="23"/>
              </w:rPr>
              <w:t>Defines the result of a calculation</w:t>
            </w:r>
          </w:p>
        </w:tc>
      </w:tr>
    </w:tbl>
    <w:p w14:paraId="1E93687C" w14:textId="41B21733" w:rsidR="00854CD8" w:rsidRDefault="00854CD8" w:rsidP="00854CD8">
      <w:pPr>
        <w:shd w:val="clear" w:color="auto" w:fill="FFFFFF"/>
        <w:spacing w:before="288" w:after="288"/>
        <w:rPr>
          <w:rFonts w:ascii="Verdana" w:hAnsi="Verdana"/>
          <w:color w:val="000000"/>
          <w:sz w:val="23"/>
          <w:szCs w:val="23"/>
        </w:rPr>
      </w:pPr>
    </w:p>
    <w:p w14:paraId="6830DF49" w14:textId="35F2D29B" w:rsidR="00A836C4" w:rsidRDefault="00A836C4" w:rsidP="00854CD8">
      <w:pPr>
        <w:shd w:val="clear" w:color="auto" w:fill="FFFFFF"/>
        <w:spacing w:before="288" w:after="288"/>
        <w:rPr>
          <w:rFonts w:ascii="Verdana" w:hAnsi="Verdana"/>
          <w:color w:val="000000"/>
          <w:sz w:val="23"/>
          <w:szCs w:val="23"/>
        </w:rPr>
      </w:pPr>
    </w:p>
    <w:p w14:paraId="3F864B0B" w14:textId="1DF9AA75" w:rsidR="00A836C4" w:rsidRDefault="00A836C4" w:rsidP="00854CD8">
      <w:pPr>
        <w:shd w:val="clear" w:color="auto" w:fill="FFFFFF"/>
        <w:spacing w:before="288" w:after="288"/>
        <w:rPr>
          <w:rFonts w:ascii="Verdana" w:hAnsi="Verdana"/>
          <w:color w:val="000000"/>
          <w:sz w:val="23"/>
          <w:szCs w:val="23"/>
        </w:rPr>
      </w:pPr>
    </w:p>
    <w:p w14:paraId="0E0D0C98" w14:textId="25A8DEA4" w:rsidR="00A836C4" w:rsidRDefault="00A836C4" w:rsidP="00854CD8">
      <w:pPr>
        <w:shd w:val="clear" w:color="auto" w:fill="FFFFFF"/>
        <w:spacing w:before="288" w:after="288"/>
        <w:rPr>
          <w:rFonts w:ascii="Verdana" w:hAnsi="Verdana"/>
          <w:color w:val="000000"/>
          <w:sz w:val="23"/>
          <w:szCs w:val="23"/>
        </w:rPr>
      </w:pPr>
    </w:p>
    <w:p w14:paraId="5A71EEA0" w14:textId="5FDC610A" w:rsidR="00A836C4" w:rsidRDefault="00A836C4" w:rsidP="00854CD8">
      <w:pPr>
        <w:shd w:val="clear" w:color="auto" w:fill="FFFFFF"/>
        <w:spacing w:before="288" w:after="288"/>
        <w:rPr>
          <w:rFonts w:ascii="Verdana" w:hAnsi="Verdana"/>
          <w:color w:val="000000"/>
          <w:sz w:val="23"/>
          <w:szCs w:val="23"/>
        </w:rPr>
      </w:pPr>
    </w:p>
    <w:p w14:paraId="2483B292" w14:textId="6B666121" w:rsidR="00A836C4" w:rsidRDefault="00A836C4" w:rsidP="00854CD8">
      <w:pPr>
        <w:shd w:val="clear" w:color="auto" w:fill="FFFFFF"/>
        <w:spacing w:before="288" w:after="288"/>
        <w:rPr>
          <w:rFonts w:ascii="Verdana" w:hAnsi="Verdana"/>
          <w:color w:val="000000"/>
          <w:sz w:val="23"/>
          <w:szCs w:val="23"/>
        </w:rPr>
      </w:pPr>
    </w:p>
    <w:p w14:paraId="40D1BE3F" w14:textId="77777777" w:rsidR="00A836C4" w:rsidRPr="00A836C4" w:rsidRDefault="00A836C4" w:rsidP="009165C6">
      <w:pPr>
        <w:pStyle w:val="Heading3"/>
      </w:pPr>
      <w:bookmarkStart w:id="142" w:name="_Toc114175593"/>
      <w:r w:rsidRPr="00A836C4">
        <w:t>The &lt;input&gt; Element</w:t>
      </w:r>
      <w:bookmarkEnd w:id="142"/>
    </w:p>
    <w:p w14:paraId="497C537F" w14:textId="77777777" w:rsidR="00A836C4" w:rsidRDefault="00A836C4" w:rsidP="00A836C4">
      <w:pPr>
        <w:shd w:val="clear" w:color="auto" w:fill="FFFFFF"/>
        <w:spacing w:before="288" w:after="288"/>
        <w:rPr>
          <w:rFonts w:ascii="Verdana" w:hAnsi="Verdana"/>
          <w:color w:val="000000"/>
          <w:sz w:val="23"/>
          <w:szCs w:val="23"/>
        </w:rPr>
      </w:pPr>
      <w:r>
        <w:rPr>
          <w:rFonts w:ascii="Verdana" w:hAnsi="Verdana"/>
          <w:color w:val="000000"/>
          <w:sz w:val="23"/>
          <w:szCs w:val="23"/>
        </w:rPr>
        <w:t>One of the most used form element is the </w:t>
      </w:r>
      <w:r>
        <w:rPr>
          <w:rStyle w:val="Emphasis"/>
          <w:rFonts w:ascii="Consolas" w:hAnsi="Consolas"/>
          <w:color w:val="DC143C"/>
        </w:rPr>
        <w:t>&lt;input&gt;</w:t>
      </w:r>
      <w:r>
        <w:rPr>
          <w:rFonts w:ascii="Verdana" w:hAnsi="Verdana"/>
          <w:color w:val="000000"/>
          <w:sz w:val="23"/>
          <w:szCs w:val="23"/>
        </w:rPr>
        <w:t> element.</w:t>
      </w:r>
    </w:p>
    <w:p w14:paraId="419C1C75" w14:textId="77777777" w:rsidR="00A836C4" w:rsidRDefault="00A836C4" w:rsidP="00A836C4">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&lt;input&gt;</w:t>
      </w:r>
      <w:r>
        <w:rPr>
          <w:rFonts w:ascii="Verdana" w:hAnsi="Verdana"/>
          <w:color w:val="000000"/>
          <w:sz w:val="23"/>
          <w:szCs w:val="23"/>
        </w:rPr>
        <w:t> element can be displayed in several ways, depending on the </w:t>
      </w:r>
      <w:r>
        <w:rPr>
          <w:rStyle w:val="Emphasis"/>
          <w:rFonts w:ascii="Consolas" w:hAnsi="Consolas"/>
          <w:color w:val="DC143C"/>
        </w:rPr>
        <w:t>type</w:t>
      </w:r>
      <w:r>
        <w:rPr>
          <w:rFonts w:ascii="Verdana" w:hAnsi="Verdana"/>
          <w:color w:val="000000"/>
          <w:sz w:val="23"/>
          <w:szCs w:val="23"/>
        </w:rPr>
        <w:t> attribute.</w:t>
      </w:r>
    </w:p>
    <w:p w14:paraId="6CFD54C3" w14:textId="77777777" w:rsidR="00A836C4" w:rsidRDefault="00A836C4" w:rsidP="00A836C4">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p>
    <w:p w14:paraId="47E3D0C3" w14:textId="77777777" w:rsidR="00A836C4" w:rsidRPr="00A836C4" w:rsidRDefault="00A836C4" w:rsidP="00A836C4">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sidRPr="00A836C4">
        <w:rPr>
          <w:rFonts w:ascii="Consolas" w:hAnsi="Consolas" w:cs="Times New Roman"/>
          <w:color w:val="000000"/>
          <w:sz w:val="23"/>
          <w:szCs w:val="23"/>
        </w:rPr>
        <w:t>&lt;form action="/</w:t>
      </w:r>
      <w:proofErr w:type="spellStart"/>
      <w:r w:rsidRPr="00A836C4">
        <w:rPr>
          <w:rFonts w:ascii="Consolas" w:hAnsi="Consolas" w:cs="Times New Roman"/>
          <w:color w:val="000000"/>
          <w:sz w:val="23"/>
          <w:szCs w:val="23"/>
        </w:rPr>
        <w:t>action_page.php</w:t>
      </w:r>
      <w:proofErr w:type="spellEnd"/>
      <w:r w:rsidRPr="00A836C4">
        <w:rPr>
          <w:rFonts w:ascii="Consolas" w:hAnsi="Consolas" w:cs="Times New Roman"/>
          <w:color w:val="000000"/>
          <w:sz w:val="23"/>
          <w:szCs w:val="23"/>
        </w:rPr>
        <w:t>"&gt;</w:t>
      </w:r>
    </w:p>
    <w:p w14:paraId="09CC968B" w14:textId="77777777" w:rsidR="00A836C4" w:rsidRPr="00A836C4" w:rsidRDefault="00A836C4" w:rsidP="00A836C4">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sidRPr="00A836C4">
        <w:rPr>
          <w:rFonts w:ascii="Consolas" w:hAnsi="Consolas" w:cs="Times New Roman"/>
          <w:color w:val="000000"/>
          <w:sz w:val="23"/>
          <w:szCs w:val="23"/>
        </w:rPr>
        <w:t xml:space="preserve">  &lt;label for="</w:t>
      </w:r>
      <w:proofErr w:type="spellStart"/>
      <w:r w:rsidRPr="00A836C4">
        <w:rPr>
          <w:rFonts w:ascii="Consolas" w:hAnsi="Consolas" w:cs="Times New Roman"/>
          <w:color w:val="000000"/>
          <w:sz w:val="23"/>
          <w:szCs w:val="23"/>
        </w:rPr>
        <w:t>fname</w:t>
      </w:r>
      <w:proofErr w:type="spellEnd"/>
      <w:r w:rsidRPr="00A836C4">
        <w:rPr>
          <w:rFonts w:ascii="Consolas" w:hAnsi="Consolas" w:cs="Times New Roman"/>
          <w:color w:val="000000"/>
          <w:sz w:val="23"/>
          <w:szCs w:val="23"/>
        </w:rPr>
        <w:t>"&gt;First name:&lt;/label&gt;&lt;</w:t>
      </w:r>
      <w:proofErr w:type="spellStart"/>
      <w:r w:rsidRPr="00A836C4">
        <w:rPr>
          <w:rFonts w:ascii="Consolas" w:hAnsi="Consolas" w:cs="Times New Roman"/>
          <w:color w:val="000000"/>
          <w:sz w:val="23"/>
          <w:szCs w:val="23"/>
        </w:rPr>
        <w:t>br</w:t>
      </w:r>
      <w:proofErr w:type="spellEnd"/>
      <w:r w:rsidRPr="00A836C4">
        <w:rPr>
          <w:rFonts w:ascii="Consolas" w:hAnsi="Consolas" w:cs="Times New Roman"/>
          <w:color w:val="000000"/>
          <w:sz w:val="23"/>
          <w:szCs w:val="23"/>
        </w:rPr>
        <w:t>&gt;</w:t>
      </w:r>
    </w:p>
    <w:p w14:paraId="08B813D6" w14:textId="77777777" w:rsidR="00A836C4" w:rsidRPr="00A836C4" w:rsidRDefault="00A836C4" w:rsidP="00A836C4">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sidRPr="00A836C4">
        <w:rPr>
          <w:rFonts w:ascii="Consolas" w:hAnsi="Consolas" w:cs="Times New Roman"/>
          <w:color w:val="000000"/>
          <w:sz w:val="23"/>
          <w:szCs w:val="23"/>
        </w:rPr>
        <w:t xml:space="preserve">  &lt;input type="text" id="</w:t>
      </w:r>
      <w:proofErr w:type="spellStart"/>
      <w:r w:rsidRPr="00A836C4">
        <w:rPr>
          <w:rFonts w:ascii="Consolas" w:hAnsi="Consolas" w:cs="Times New Roman"/>
          <w:color w:val="000000"/>
          <w:sz w:val="23"/>
          <w:szCs w:val="23"/>
        </w:rPr>
        <w:t>fname</w:t>
      </w:r>
      <w:proofErr w:type="spellEnd"/>
      <w:r w:rsidRPr="00A836C4">
        <w:rPr>
          <w:rFonts w:ascii="Consolas" w:hAnsi="Consolas" w:cs="Times New Roman"/>
          <w:color w:val="000000"/>
          <w:sz w:val="23"/>
          <w:szCs w:val="23"/>
        </w:rPr>
        <w:t>" name="</w:t>
      </w:r>
      <w:proofErr w:type="spellStart"/>
      <w:r w:rsidRPr="00A836C4">
        <w:rPr>
          <w:rFonts w:ascii="Consolas" w:hAnsi="Consolas" w:cs="Times New Roman"/>
          <w:color w:val="000000"/>
          <w:sz w:val="23"/>
          <w:szCs w:val="23"/>
        </w:rPr>
        <w:t>fname</w:t>
      </w:r>
      <w:proofErr w:type="spellEnd"/>
      <w:r w:rsidRPr="00A836C4">
        <w:rPr>
          <w:rFonts w:ascii="Consolas" w:hAnsi="Consolas" w:cs="Times New Roman"/>
          <w:color w:val="000000"/>
          <w:sz w:val="23"/>
          <w:szCs w:val="23"/>
        </w:rPr>
        <w:t>"&gt;&lt;</w:t>
      </w:r>
      <w:proofErr w:type="spellStart"/>
      <w:r w:rsidRPr="00A836C4">
        <w:rPr>
          <w:rFonts w:ascii="Consolas" w:hAnsi="Consolas" w:cs="Times New Roman"/>
          <w:color w:val="000000"/>
          <w:sz w:val="23"/>
          <w:szCs w:val="23"/>
        </w:rPr>
        <w:t>br</w:t>
      </w:r>
      <w:proofErr w:type="spellEnd"/>
      <w:r w:rsidRPr="00A836C4">
        <w:rPr>
          <w:rFonts w:ascii="Consolas" w:hAnsi="Consolas" w:cs="Times New Roman"/>
          <w:color w:val="000000"/>
          <w:sz w:val="23"/>
          <w:szCs w:val="23"/>
        </w:rPr>
        <w:t>&gt;&lt;</w:t>
      </w:r>
      <w:proofErr w:type="spellStart"/>
      <w:r w:rsidRPr="00A836C4">
        <w:rPr>
          <w:rFonts w:ascii="Consolas" w:hAnsi="Consolas" w:cs="Times New Roman"/>
          <w:color w:val="000000"/>
          <w:sz w:val="23"/>
          <w:szCs w:val="23"/>
        </w:rPr>
        <w:t>br</w:t>
      </w:r>
      <w:proofErr w:type="spellEnd"/>
      <w:r w:rsidRPr="00A836C4">
        <w:rPr>
          <w:rFonts w:ascii="Consolas" w:hAnsi="Consolas" w:cs="Times New Roman"/>
          <w:color w:val="000000"/>
          <w:sz w:val="23"/>
          <w:szCs w:val="23"/>
        </w:rPr>
        <w:t>&gt;</w:t>
      </w:r>
    </w:p>
    <w:p w14:paraId="18DDBB35" w14:textId="77777777" w:rsidR="00A836C4" w:rsidRPr="00A836C4" w:rsidRDefault="00A836C4" w:rsidP="00A836C4">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sidRPr="00A836C4">
        <w:rPr>
          <w:rFonts w:ascii="Consolas" w:hAnsi="Consolas" w:cs="Times New Roman"/>
          <w:color w:val="000000"/>
          <w:sz w:val="23"/>
          <w:szCs w:val="23"/>
        </w:rPr>
        <w:t xml:space="preserve">  &lt;input type="submit" value="Submit"&gt;</w:t>
      </w:r>
    </w:p>
    <w:p w14:paraId="2001B6BD" w14:textId="7A8B31EE" w:rsidR="00A836C4" w:rsidRDefault="00A836C4" w:rsidP="00A836C4">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sidRPr="00A836C4">
        <w:rPr>
          <w:rFonts w:ascii="Consolas" w:hAnsi="Consolas" w:cs="Times New Roman"/>
          <w:color w:val="000000"/>
          <w:sz w:val="23"/>
          <w:szCs w:val="23"/>
        </w:rPr>
        <w:t>&lt;/form&gt;</w:t>
      </w:r>
    </w:p>
    <w:p w14:paraId="4907745E" w14:textId="454B5BEA" w:rsidR="00A836C4" w:rsidRDefault="00A836C4" w:rsidP="00A836C4">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Fonts w:ascii="Consolas" w:hAnsi="Consolas" w:cs="Times New Roman"/>
          <w:color w:val="000000"/>
          <w:sz w:val="23"/>
          <w:szCs w:val="23"/>
        </w:rPr>
        <w:t xml:space="preserve">Output - </w:t>
      </w:r>
    </w:p>
    <w:p w14:paraId="38207152" w14:textId="77777777" w:rsidR="00A836C4" w:rsidRDefault="00A836C4" w:rsidP="00A836C4">
      <w:pPr>
        <w:pBdr>
          <w:top w:val="single" w:sz="4" w:space="1" w:color="auto"/>
          <w:left w:val="single" w:sz="4" w:space="4" w:color="auto"/>
          <w:bottom w:val="single" w:sz="4" w:space="1" w:color="auto"/>
          <w:right w:val="single" w:sz="4" w:space="4" w:color="auto"/>
        </w:pBdr>
      </w:pPr>
      <w:r>
        <w:t>The input Element</w:t>
      </w:r>
    </w:p>
    <w:p w14:paraId="4FA82DB5" w14:textId="77777777" w:rsidR="00A836C4" w:rsidRDefault="00A836C4" w:rsidP="00A836C4">
      <w:pPr>
        <w:pBdr>
          <w:top w:val="single" w:sz="4" w:space="1" w:color="auto"/>
          <w:left w:val="single" w:sz="4" w:space="4" w:color="auto"/>
          <w:bottom w:val="single" w:sz="4" w:space="1" w:color="auto"/>
          <w:right w:val="single" w:sz="4" w:space="4" w:color="auto"/>
        </w:pBdr>
      </w:pPr>
      <w:r>
        <w:t>Top of Form</w:t>
      </w:r>
    </w:p>
    <w:p w14:paraId="01EE4735" w14:textId="15AD22EE" w:rsidR="00A836C4" w:rsidRDefault="00A836C4" w:rsidP="00A836C4">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First name:</w:t>
      </w:r>
      <w:r>
        <w:rPr>
          <w:color w:val="000000"/>
          <w:sz w:val="27"/>
          <w:szCs w:val="27"/>
        </w:rPr>
        <w:br/>
      </w:r>
      <w:r>
        <w:rPr>
          <w:color w:val="000000"/>
          <w:sz w:val="27"/>
          <w:szCs w:val="27"/>
        </w:rPr>
        <w:object w:dxaOrig="225" w:dyaOrig="225" w14:anchorId="4B282B75">
          <v:shape id="_x0000_i1077" type="#_x0000_t75" style="width:42pt;height:18pt" o:ole="">
            <v:imagedata r:id="rId124" o:title=""/>
          </v:shape>
          <w:control r:id="rId125" w:name="DefaultOcxName3" w:shapeid="_x0000_i1077"/>
        </w:object>
      </w:r>
      <w:r>
        <w:rPr>
          <w:color w:val="000000"/>
          <w:sz w:val="27"/>
          <w:szCs w:val="27"/>
        </w:rPr>
        <w:br/>
      </w:r>
      <w:r>
        <w:rPr>
          <w:color w:val="000000"/>
          <w:sz w:val="27"/>
          <w:szCs w:val="27"/>
        </w:rPr>
        <w:br/>
      </w:r>
      <w:r>
        <w:rPr>
          <w:color w:val="000000"/>
          <w:sz w:val="27"/>
          <w:szCs w:val="27"/>
        </w:rPr>
        <w:object w:dxaOrig="225" w:dyaOrig="225" w14:anchorId="5F18090F">
          <v:shape id="_x0000_i1082" type="#_x0000_t75" style="width:36pt;height:18pt" o:ole="">
            <v:imagedata r:id="rId126" o:title=""/>
          </v:shape>
          <w:control r:id="rId127" w:name="DefaultOcxName11" w:shapeid="_x0000_i1082"/>
        </w:object>
      </w:r>
    </w:p>
    <w:p w14:paraId="2D2E768D" w14:textId="77777777" w:rsidR="00A836C4" w:rsidRDefault="00A836C4" w:rsidP="00A836C4">
      <w:r>
        <w:t>Bottom of Form</w:t>
      </w:r>
    </w:p>
    <w:p w14:paraId="51A923E0" w14:textId="77777777" w:rsidR="00A836C4" w:rsidRDefault="00A836C4" w:rsidP="00854CD8">
      <w:pPr>
        <w:shd w:val="clear" w:color="auto" w:fill="FFFFFF"/>
        <w:spacing w:before="288" w:after="288"/>
        <w:rPr>
          <w:rFonts w:ascii="Verdana" w:hAnsi="Verdana"/>
          <w:color w:val="000000"/>
          <w:sz w:val="23"/>
          <w:szCs w:val="23"/>
        </w:rPr>
      </w:pPr>
    </w:p>
    <w:p w14:paraId="58F3E7AA" w14:textId="77777777" w:rsidR="00854CD8" w:rsidRPr="0017217E" w:rsidRDefault="00854CD8" w:rsidP="0017217E">
      <w:pPr>
        <w:shd w:val="clear" w:color="auto" w:fill="FFFFFF"/>
        <w:spacing w:before="288" w:after="288"/>
        <w:rPr>
          <w:rFonts w:ascii="Verdana" w:hAnsi="Verdana"/>
          <w:color w:val="000000"/>
        </w:rPr>
      </w:pPr>
    </w:p>
    <w:p w14:paraId="67D133AA" w14:textId="77777777" w:rsidR="0017217E" w:rsidRPr="00844212" w:rsidRDefault="0017217E" w:rsidP="0017217E"/>
    <w:p w14:paraId="5FBE6A75" w14:textId="79B871C1" w:rsidR="00D016C0" w:rsidRDefault="00D016C0" w:rsidP="003E04FC">
      <w:pPr>
        <w:rPr>
          <w:sz w:val="28"/>
          <w:szCs w:val="28"/>
        </w:rPr>
      </w:pPr>
    </w:p>
    <w:p w14:paraId="33F0F2DF" w14:textId="77777777" w:rsidR="008625FE" w:rsidRDefault="008625FE" w:rsidP="003E04FC">
      <w:pPr>
        <w:rPr>
          <w:sz w:val="28"/>
          <w:szCs w:val="28"/>
        </w:rPr>
      </w:pPr>
    </w:p>
    <w:p w14:paraId="49ECA20D" w14:textId="77777777" w:rsidR="00D016C0" w:rsidRPr="00D016C0" w:rsidRDefault="00D016C0" w:rsidP="009165C6">
      <w:pPr>
        <w:pStyle w:val="Heading3"/>
      </w:pPr>
      <w:bookmarkStart w:id="143" w:name="_Toc114175594"/>
      <w:r w:rsidRPr="00D016C0">
        <w:lastRenderedPageBreak/>
        <w:t>The &lt;select&gt; Element</w:t>
      </w:r>
      <w:bookmarkEnd w:id="143"/>
    </w:p>
    <w:p w14:paraId="1611BB8B" w14:textId="12AAD772" w:rsidR="00D016C0" w:rsidRDefault="00D016C0" w:rsidP="00D016C0">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&lt;select&gt;</w:t>
      </w:r>
      <w:r>
        <w:rPr>
          <w:rFonts w:ascii="Verdana" w:hAnsi="Verdana"/>
          <w:color w:val="000000"/>
          <w:sz w:val="23"/>
          <w:szCs w:val="23"/>
        </w:rPr>
        <w:t> element defines a drop-down list:</w:t>
      </w:r>
    </w:p>
    <w:p w14:paraId="78E4FA0B" w14:textId="77777777" w:rsidR="00F90CB3" w:rsidRDefault="00F90CB3" w:rsidP="00F90CB3">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eastAsiaTheme="majorEastAsia" w:hAnsi="Consolas"/>
          <w:color w:val="DC143C"/>
          <w:szCs w:val="24"/>
        </w:rPr>
        <w:t>&lt;option&gt;</w:t>
      </w:r>
      <w:r>
        <w:rPr>
          <w:rFonts w:ascii="Verdana" w:hAnsi="Verdana"/>
          <w:color w:val="000000"/>
          <w:sz w:val="23"/>
          <w:szCs w:val="23"/>
        </w:rPr>
        <w:t> elements defines an option that can be selected.</w:t>
      </w:r>
    </w:p>
    <w:p w14:paraId="035979B3" w14:textId="77777777" w:rsidR="00F90CB3" w:rsidRDefault="00F90CB3" w:rsidP="00F90CB3">
      <w:pPr>
        <w:shd w:val="clear" w:color="auto" w:fill="FFFFFF"/>
        <w:spacing w:before="288" w:after="288"/>
        <w:rPr>
          <w:rFonts w:ascii="Verdana" w:hAnsi="Verdana"/>
          <w:color w:val="000000"/>
          <w:sz w:val="23"/>
          <w:szCs w:val="23"/>
        </w:rPr>
      </w:pPr>
      <w:r>
        <w:rPr>
          <w:rFonts w:ascii="Verdana" w:hAnsi="Verdana"/>
          <w:color w:val="000000"/>
          <w:sz w:val="23"/>
          <w:szCs w:val="23"/>
        </w:rPr>
        <w:t>By default, the first item in the drop-down list is selected.</w:t>
      </w:r>
    </w:p>
    <w:p w14:paraId="1A9E8BB1" w14:textId="77777777" w:rsidR="00F90CB3" w:rsidRDefault="00F90CB3" w:rsidP="00F90CB3">
      <w:pPr>
        <w:shd w:val="clear" w:color="auto" w:fill="FFFFFF"/>
        <w:spacing w:before="288" w:after="288"/>
        <w:rPr>
          <w:rFonts w:ascii="Verdana" w:hAnsi="Verdana"/>
          <w:color w:val="000000"/>
          <w:sz w:val="23"/>
          <w:szCs w:val="23"/>
        </w:rPr>
      </w:pPr>
      <w:r>
        <w:rPr>
          <w:rFonts w:ascii="Verdana" w:hAnsi="Verdana"/>
          <w:color w:val="000000"/>
          <w:sz w:val="23"/>
          <w:szCs w:val="23"/>
        </w:rPr>
        <w:t>To define a pre-selected option, add the </w:t>
      </w:r>
      <w:r>
        <w:rPr>
          <w:rStyle w:val="Emphasis"/>
          <w:rFonts w:ascii="Consolas" w:eastAsiaTheme="majorEastAsia" w:hAnsi="Consolas"/>
          <w:color w:val="DC143C"/>
          <w:szCs w:val="24"/>
        </w:rPr>
        <w:t>selected</w:t>
      </w:r>
      <w:r>
        <w:rPr>
          <w:rFonts w:ascii="Verdana" w:hAnsi="Verdana"/>
          <w:color w:val="000000"/>
          <w:sz w:val="23"/>
          <w:szCs w:val="23"/>
        </w:rPr>
        <w:t> attribute to the option:</w:t>
      </w:r>
    </w:p>
    <w:p w14:paraId="55DBF065" w14:textId="77777777" w:rsidR="00F90CB3" w:rsidRP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&lt;form action="/</w:t>
      </w:r>
      <w:proofErr w:type="spellStart"/>
      <w:r w:rsidRPr="00F90CB3">
        <w:rPr>
          <w:sz w:val="28"/>
          <w:szCs w:val="28"/>
        </w:rPr>
        <w:t>action_page.php</w:t>
      </w:r>
      <w:proofErr w:type="spellEnd"/>
      <w:r w:rsidRPr="00F90CB3">
        <w:rPr>
          <w:sz w:val="28"/>
          <w:szCs w:val="28"/>
        </w:rPr>
        <w:t>"&gt;</w:t>
      </w:r>
    </w:p>
    <w:p w14:paraId="71A24853" w14:textId="77777777" w:rsidR="00F90CB3" w:rsidRP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 xml:space="preserve">  &lt;label for="cars"&gt;Choose a car:&lt;/label&gt;</w:t>
      </w:r>
    </w:p>
    <w:p w14:paraId="79BD9F18" w14:textId="77777777" w:rsidR="00F90CB3" w:rsidRP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 xml:space="preserve">  &lt;select id="cars" name="cars"&gt;</w:t>
      </w:r>
    </w:p>
    <w:p w14:paraId="7A8D612A" w14:textId="77777777" w:rsidR="00F90CB3" w:rsidRP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 xml:space="preserve">    &lt;option value="</w:t>
      </w:r>
      <w:proofErr w:type="spellStart"/>
      <w:r w:rsidRPr="00F90CB3">
        <w:rPr>
          <w:sz w:val="28"/>
          <w:szCs w:val="28"/>
        </w:rPr>
        <w:t>volvo</w:t>
      </w:r>
      <w:proofErr w:type="spellEnd"/>
      <w:r w:rsidRPr="00F90CB3">
        <w:rPr>
          <w:sz w:val="28"/>
          <w:szCs w:val="28"/>
        </w:rPr>
        <w:t>"&gt;Volvo&lt;/option&gt;</w:t>
      </w:r>
    </w:p>
    <w:p w14:paraId="1CD5756E" w14:textId="77777777" w:rsidR="00F90CB3" w:rsidRP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 xml:space="preserve">    &lt;option value="</w:t>
      </w:r>
      <w:proofErr w:type="spellStart"/>
      <w:r w:rsidRPr="00F90CB3">
        <w:rPr>
          <w:sz w:val="28"/>
          <w:szCs w:val="28"/>
        </w:rPr>
        <w:t>saab</w:t>
      </w:r>
      <w:proofErr w:type="spellEnd"/>
      <w:r w:rsidRPr="00F90CB3">
        <w:rPr>
          <w:sz w:val="28"/>
          <w:szCs w:val="28"/>
        </w:rPr>
        <w:t>"&gt;Saab&lt;/option&gt;</w:t>
      </w:r>
    </w:p>
    <w:p w14:paraId="4406C976" w14:textId="77777777" w:rsidR="00F90CB3" w:rsidRP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 xml:space="preserve">    &lt;option value="fiat" selected&gt;Fiat&lt;/option&gt;</w:t>
      </w:r>
    </w:p>
    <w:p w14:paraId="536B9F2A" w14:textId="77777777" w:rsidR="00F90CB3" w:rsidRP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 xml:space="preserve">    &lt;option value="</w:t>
      </w:r>
      <w:proofErr w:type="spellStart"/>
      <w:r w:rsidRPr="00F90CB3">
        <w:rPr>
          <w:sz w:val="28"/>
          <w:szCs w:val="28"/>
        </w:rPr>
        <w:t>audi</w:t>
      </w:r>
      <w:proofErr w:type="spellEnd"/>
      <w:r w:rsidRPr="00F90CB3">
        <w:rPr>
          <w:sz w:val="28"/>
          <w:szCs w:val="28"/>
        </w:rPr>
        <w:t>"&gt;Audi&lt;/option&gt;</w:t>
      </w:r>
    </w:p>
    <w:p w14:paraId="62C5EC4B" w14:textId="77777777" w:rsidR="00F90CB3" w:rsidRP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 xml:space="preserve">  &lt;/select&gt;</w:t>
      </w:r>
    </w:p>
    <w:p w14:paraId="5E06D183" w14:textId="77777777" w:rsidR="00F90CB3" w:rsidRP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 xml:space="preserve">  &lt;input type="submit"&gt;</w:t>
      </w:r>
    </w:p>
    <w:p w14:paraId="59852D63" w14:textId="56966D9C" w:rsid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sidRPr="00F90CB3">
        <w:rPr>
          <w:sz w:val="28"/>
          <w:szCs w:val="28"/>
        </w:rPr>
        <w:t>&lt;/form&gt;</w:t>
      </w:r>
    </w:p>
    <w:p w14:paraId="63F7D2C2" w14:textId="58B8255A" w:rsidR="00F90CB3" w:rsidRDefault="00F90CB3" w:rsidP="00F90CB3">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xml:space="preserve">Output – </w:t>
      </w:r>
    </w:p>
    <w:p w14:paraId="32EBE6EA" w14:textId="77777777" w:rsidR="00F90CB3" w:rsidRPr="00F90CB3" w:rsidRDefault="00F90CB3" w:rsidP="00F90CB3">
      <w:pPr>
        <w:pBdr>
          <w:top w:val="single" w:sz="4" w:space="1" w:color="auto"/>
          <w:left w:val="single" w:sz="4" w:space="4" w:color="auto"/>
          <w:bottom w:val="single" w:sz="4" w:space="1" w:color="auto"/>
          <w:right w:val="single" w:sz="4" w:space="4" w:color="auto"/>
        </w:pBdr>
        <w:rPr>
          <w:sz w:val="28"/>
          <w:szCs w:val="28"/>
        </w:rPr>
      </w:pPr>
      <w:r w:rsidRPr="00F90CB3">
        <w:rPr>
          <w:sz w:val="28"/>
          <w:szCs w:val="28"/>
        </w:rPr>
        <w:t>Pre-selected Option</w:t>
      </w:r>
    </w:p>
    <w:p w14:paraId="1F065F26" w14:textId="77777777" w:rsidR="00F90CB3" w:rsidRDefault="00F90CB3" w:rsidP="00F90CB3">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You can preselect an option with the selected attribute:</w:t>
      </w:r>
    </w:p>
    <w:p w14:paraId="527CFADD" w14:textId="77777777" w:rsidR="00F90CB3" w:rsidRDefault="00F90CB3" w:rsidP="00F90CB3">
      <w:pPr>
        <w:pBdr>
          <w:top w:val="single" w:sz="4" w:space="1" w:color="auto"/>
          <w:left w:val="single" w:sz="4" w:space="4" w:color="auto"/>
          <w:bottom w:val="single" w:sz="4" w:space="1" w:color="auto"/>
          <w:right w:val="single" w:sz="4" w:space="4" w:color="auto"/>
        </w:pBdr>
      </w:pPr>
      <w:r>
        <w:t>Top of Form</w:t>
      </w:r>
    </w:p>
    <w:p w14:paraId="1FB0C3C2" w14:textId="58343055" w:rsidR="00F90CB3" w:rsidRDefault="00F90CB3" w:rsidP="00F90CB3">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Choose a car:                   </w:t>
      </w:r>
      <w:r>
        <w:rPr>
          <w:color w:val="000000"/>
          <w:sz w:val="27"/>
          <w:szCs w:val="27"/>
        </w:rPr>
        <w:object w:dxaOrig="225" w:dyaOrig="225" w14:anchorId="08F2E3E6">
          <v:shape id="_x0000_i1085" type="#_x0000_t75" style="width:54pt;height:18pt" o:ole="">
            <v:imagedata r:id="rId128" o:title=""/>
          </v:shape>
          <w:control r:id="rId129" w:name="DefaultOcxName4" w:shapeid="_x0000_i1085"/>
        </w:object>
      </w:r>
      <w:r>
        <w:rPr>
          <w:color w:val="000000"/>
          <w:sz w:val="27"/>
          <w:szCs w:val="27"/>
        </w:rPr>
        <w:t> </w:t>
      </w:r>
      <w:r>
        <w:rPr>
          <w:color w:val="000000"/>
          <w:sz w:val="27"/>
          <w:szCs w:val="27"/>
        </w:rPr>
        <w:object w:dxaOrig="225" w:dyaOrig="225" w14:anchorId="691DAFBD">
          <v:shape id="_x0000_i1088" type="#_x0000_t75" style="width:36pt;height:18pt" o:ole="">
            <v:imagedata r:id="rId130" o:title=""/>
          </v:shape>
          <w:control r:id="rId131" w:name="DefaultOcxName12" w:shapeid="_x0000_i1088"/>
        </w:object>
      </w:r>
    </w:p>
    <w:p w14:paraId="12854C89" w14:textId="77777777" w:rsidR="00F90CB3" w:rsidRPr="00987423" w:rsidRDefault="00F90CB3" w:rsidP="00987423">
      <w:pPr>
        <w:pStyle w:val="Heading4"/>
        <w:jc w:val="center"/>
        <w:rPr>
          <w:b/>
          <w:bCs/>
          <w:i w:val="0"/>
          <w:iCs w:val="0"/>
          <w:sz w:val="32"/>
          <w:szCs w:val="32"/>
        </w:rPr>
      </w:pPr>
      <w:r w:rsidRPr="00987423">
        <w:rPr>
          <w:b/>
          <w:bCs/>
          <w:i w:val="0"/>
          <w:iCs w:val="0"/>
          <w:sz w:val="32"/>
          <w:szCs w:val="32"/>
        </w:rPr>
        <w:t>Visible Values:</w:t>
      </w:r>
    </w:p>
    <w:p w14:paraId="1ED5D261" w14:textId="77777777" w:rsidR="00F90CB3" w:rsidRDefault="00F90CB3" w:rsidP="00F90CB3">
      <w:pPr>
        <w:shd w:val="clear" w:color="auto" w:fill="FFFFFF"/>
        <w:spacing w:before="288" w:after="288"/>
        <w:rPr>
          <w:rFonts w:ascii="Verdana" w:hAnsi="Verdana"/>
          <w:color w:val="000000"/>
          <w:sz w:val="23"/>
          <w:szCs w:val="23"/>
        </w:rPr>
      </w:pPr>
      <w:r>
        <w:rPr>
          <w:rFonts w:ascii="Verdana" w:hAnsi="Verdana"/>
          <w:color w:val="000000"/>
          <w:sz w:val="23"/>
          <w:szCs w:val="23"/>
        </w:rPr>
        <w:t>Use the </w:t>
      </w:r>
      <w:r>
        <w:rPr>
          <w:rStyle w:val="Emphasis"/>
          <w:rFonts w:ascii="Consolas" w:hAnsi="Consolas"/>
          <w:color w:val="DC143C"/>
        </w:rPr>
        <w:t>size</w:t>
      </w:r>
      <w:r>
        <w:rPr>
          <w:rFonts w:ascii="Verdana" w:hAnsi="Verdana"/>
          <w:color w:val="000000"/>
          <w:sz w:val="23"/>
          <w:szCs w:val="23"/>
        </w:rPr>
        <w:t> attribute to specify the number of visible values:</w:t>
      </w:r>
    </w:p>
    <w:p w14:paraId="30B9A147" w14:textId="3DA2354C" w:rsidR="00F90CB3" w:rsidRDefault="00F90CB3" w:rsidP="008625FE">
      <w:pPr>
        <w:pBdr>
          <w:top w:val="single" w:sz="4" w:space="1" w:color="auto"/>
          <w:left w:val="single" w:sz="4" w:space="4" w:color="auto"/>
          <w:bottom w:val="single" w:sz="4" w:space="1" w:color="auto"/>
          <w:right w:val="single" w:sz="4" w:space="4" w:color="auto"/>
        </w:pBdr>
        <w:shd w:val="clear" w:color="auto" w:fill="FFFFFF"/>
        <w:rPr>
          <w:rStyle w:val="tagnamecolor"/>
          <w:rFonts w:ascii="Consolas" w:hAnsi="Consolas"/>
          <w:color w:val="0000CD"/>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label</w:t>
      </w:r>
      <w:r>
        <w:rPr>
          <w:rStyle w:val="tagcolor"/>
          <w:rFonts w:ascii="Consolas" w:hAnsi="Consolas"/>
          <w:color w:val="FF0000"/>
          <w:sz w:val="23"/>
          <w:szCs w:val="23"/>
        </w:rPr>
        <w:t> for</w:t>
      </w:r>
      <w:r>
        <w:rPr>
          <w:rStyle w:val="colorh1"/>
          <w:rFonts w:ascii="Consolas" w:hAnsi="Consolas"/>
          <w:color w:val="0000CD"/>
          <w:sz w:val="23"/>
          <w:szCs w:val="23"/>
        </w:rPr>
        <w:t>="cars"</w:t>
      </w:r>
      <w:r>
        <w:rPr>
          <w:rStyle w:val="tagnamecolor"/>
          <w:rFonts w:ascii="Consolas" w:hAnsi="Consolas"/>
          <w:color w:val="0000CD"/>
          <w:sz w:val="23"/>
          <w:szCs w:val="23"/>
        </w:rPr>
        <w:t>&gt;</w:t>
      </w:r>
      <w:r>
        <w:rPr>
          <w:rFonts w:ascii="Consolas" w:hAnsi="Consolas"/>
          <w:color w:val="000000"/>
          <w:sz w:val="23"/>
          <w:szCs w:val="23"/>
        </w:rPr>
        <w:t>Choose a car:</w:t>
      </w:r>
      <w:r>
        <w:rPr>
          <w:rStyle w:val="tagnamecolor"/>
          <w:rFonts w:ascii="Consolas" w:hAnsi="Consolas"/>
          <w:color w:val="0000CD"/>
          <w:sz w:val="23"/>
          <w:szCs w:val="23"/>
        </w:rPr>
        <w:t>&lt;</w:t>
      </w:r>
      <w:r>
        <w:rPr>
          <w:rStyle w:val="HTMLCode"/>
          <w:rFonts w:ascii="Consolas" w:eastAsiaTheme="minorHAnsi" w:hAnsi="Consolas"/>
          <w:color w:val="A52A2A"/>
          <w:sz w:val="23"/>
          <w:szCs w:val="23"/>
        </w:rPr>
        <w:t>/label</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select</w:t>
      </w:r>
      <w:r>
        <w:rPr>
          <w:rStyle w:val="tagcolor"/>
          <w:rFonts w:ascii="Consolas" w:hAnsi="Consolas"/>
          <w:color w:val="FF0000"/>
          <w:sz w:val="23"/>
          <w:szCs w:val="23"/>
        </w:rPr>
        <w:t> id</w:t>
      </w:r>
      <w:r>
        <w:rPr>
          <w:rStyle w:val="colorh1"/>
          <w:rFonts w:ascii="Consolas" w:hAnsi="Consolas"/>
          <w:color w:val="0000CD"/>
          <w:sz w:val="23"/>
          <w:szCs w:val="23"/>
        </w:rPr>
        <w:t>="cars"</w:t>
      </w:r>
      <w:r>
        <w:rPr>
          <w:rStyle w:val="tagcolor"/>
          <w:rFonts w:ascii="Consolas" w:hAnsi="Consolas"/>
          <w:color w:val="FF0000"/>
          <w:sz w:val="23"/>
          <w:szCs w:val="23"/>
        </w:rPr>
        <w:t> name</w:t>
      </w:r>
      <w:r>
        <w:rPr>
          <w:rStyle w:val="colorh1"/>
          <w:rFonts w:ascii="Consolas" w:hAnsi="Consolas"/>
          <w:color w:val="0000CD"/>
          <w:sz w:val="23"/>
          <w:szCs w:val="23"/>
        </w:rPr>
        <w:t>="cars"</w:t>
      </w:r>
      <w:r>
        <w:rPr>
          <w:rStyle w:val="tagcolor"/>
          <w:rFonts w:ascii="Consolas" w:hAnsi="Consolas"/>
          <w:color w:val="FF0000"/>
          <w:sz w:val="23"/>
          <w:szCs w:val="23"/>
        </w:rPr>
        <w:t> size</w:t>
      </w:r>
      <w:r>
        <w:rPr>
          <w:rStyle w:val="colorh1"/>
          <w:rFonts w:ascii="Consolas" w:hAnsi="Consolas"/>
          <w:color w:val="0000CD"/>
          <w:sz w:val="23"/>
          <w:szCs w:val="23"/>
        </w:rPr>
        <w:t>="3"</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color"/>
          <w:rFonts w:ascii="Consolas" w:hAnsi="Consolas"/>
          <w:color w:val="FF0000"/>
          <w:sz w:val="23"/>
          <w:szCs w:val="23"/>
        </w:rPr>
        <w:t> value</w:t>
      </w:r>
      <w:r>
        <w:rPr>
          <w:rStyle w:val="colorh1"/>
          <w:rFonts w:ascii="Consolas" w:hAnsi="Consolas"/>
          <w:color w:val="0000CD"/>
          <w:sz w:val="23"/>
          <w:szCs w:val="23"/>
        </w:rPr>
        <w:t>="</w:t>
      </w:r>
      <w:proofErr w:type="spellStart"/>
      <w:r>
        <w:rPr>
          <w:rStyle w:val="colorh1"/>
          <w:rFonts w:ascii="Consolas" w:hAnsi="Consolas"/>
          <w:color w:val="0000CD"/>
          <w:sz w:val="23"/>
          <w:szCs w:val="23"/>
        </w:rPr>
        <w:t>volvo</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t>Volvo</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color"/>
          <w:rFonts w:ascii="Consolas" w:hAnsi="Consolas"/>
          <w:color w:val="FF0000"/>
          <w:sz w:val="23"/>
          <w:szCs w:val="23"/>
        </w:rPr>
        <w:t> value</w:t>
      </w:r>
      <w:r>
        <w:rPr>
          <w:rStyle w:val="colorh1"/>
          <w:rFonts w:ascii="Consolas" w:hAnsi="Consolas"/>
          <w:color w:val="0000CD"/>
          <w:sz w:val="23"/>
          <w:szCs w:val="23"/>
        </w:rPr>
        <w:t>="</w:t>
      </w:r>
      <w:proofErr w:type="spellStart"/>
      <w:r>
        <w:rPr>
          <w:rStyle w:val="colorh1"/>
          <w:rFonts w:ascii="Consolas" w:hAnsi="Consolas"/>
          <w:color w:val="0000CD"/>
          <w:sz w:val="23"/>
          <w:szCs w:val="23"/>
        </w:rPr>
        <w:t>saab</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t>Saab</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color"/>
          <w:rFonts w:ascii="Consolas" w:hAnsi="Consolas"/>
          <w:color w:val="FF0000"/>
          <w:sz w:val="23"/>
          <w:szCs w:val="23"/>
        </w:rPr>
        <w:t> value</w:t>
      </w:r>
      <w:r>
        <w:rPr>
          <w:rStyle w:val="colorh1"/>
          <w:rFonts w:ascii="Consolas" w:hAnsi="Consolas"/>
          <w:color w:val="0000CD"/>
          <w:sz w:val="23"/>
          <w:szCs w:val="23"/>
        </w:rPr>
        <w:t>="fiat"</w:t>
      </w:r>
      <w:r>
        <w:rPr>
          <w:rStyle w:val="tagnamecolor"/>
          <w:rFonts w:ascii="Consolas" w:hAnsi="Consolas"/>
          <w:color w:val="0000CD"/>
          <w:sz w:val="23"/>
          <w:szCs w:val="23"/>
        </w:rPr>
        <w:t>&gt;</w:t>
      </w:r>
      <w:r>
        <w:rPr>
          <w:rFonts w:ascii="Consolas" w:hAnsi="Consolas"/>
          <w:color w:val="000000"/>
          <w:sz w:val="23"/>
          <w:szCs w:val="23"/>
        </w:rPr>
        <w:t>Fiat</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color"/>
          <w:rFonts w:ascii="Consolas" w:hAnsi="Consolas"/>
          <w:color w:val="FF0000"/>
          <w:sz w:val="23"/>
          <w:szCs w:val="23"/>
        </w:rPr>
        <w:t> value</w:t>
      </w:r>
      <w:r>
        <w:rPr>
          <w:rStyle w:val="colorh1"/>
          <w:rFonts w:ascii="Consolas" w:hAnsi="Consolas"/>
          <w:color w:val="0000CD"/>
          <w:sz w:val="23"/>
          <w:szCs w:val="23"/>
        </w:rPr>
        <w:t>="</w:t>
      </w:r>
      <w:proofErr w:type="spellStart"/>
      <w:r>
        <w:rPr>
          <w:rStyle w:val="colorh1"/>
          <w:rFonts w:ascii="Consolas" w:hAnsi="Consolas"/>
          <w:color w:val="0000CD"/>
          <w:sz w:val="23"/>
          <w:szCs w:val="23"/>
        </w:rPr>
        <w:t>audi</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t>Audi</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/select</w:t>
      </w:r>
      <w:r>
        <w:rPr>
          <w:rStyle w:val="tagnamecolor"/>
          <w:rFonts w:ascii="Consolas" w:hAnsi="Consolas"/>
          <w:color w:val="0000CD"/>
          <w:sz w:val="23"/>
          <w:szCs w:val="23"/>
        </w:rPr>
        <w:t>&gt;</w:t>
      </w:r>
    </w:p>
    <w:p w14:paraId="665B8407" w14:textId="77777777" w:rsidR="00F90CB3" w:rsidRPr="00987423" w:rsidRDefault="00F90CB3" w:rsidP="00987423">
      <w:pPr>
        <w:pStyle w:val="Heading4"/>
        <w:jc w:val="center"/>
        <w:rPr>
          <w:b/>
          <w:bCs/>
          <w:i w:val="0"/>
          <w:iCs w:val="0"/>
          <w:sz w:val="32"/>
          <w:szCs w:val="32"/>
        </w:rPr>
      </w:pPr>
      <w:r w:rsidRPr="00987423">
        <w:rPr>
          <w:b/>
          <w:bCs/>
          <w:i w:val="0"/>
          <w:iCs w:val="0"/>
          <w:sz w:val="32"/>
          <w:szCs w:val="32"/>
        </w:rPr>
        <w:lastRenderedPageBreak/>
        <w:t>Allow Multiple Selections:</w:t>
      </w:r>
    </w:p>
    <w:p w14:paraId="5FE4DC7A" w14:textId="77777777" w:rsidR="00F90CB3" w:rsidRDefault="00F90CB3" w:rsidP="00F90CB3">
      <w:pPr>
        <w:shd w:val="clear" w:color="auto" w:fill="FFFFFF"/>
        <w:spacing w:before="288" w:after="288"/>
        <w:rPr>
          <w:rFonts w:ascii="Verdana" w:hAnsi="Verdana"/>
          <w:color w:val="000000"/>
          <w:sz w:val="23"/>
          <w:szCs w:val="23"/>
        </w:rPr>
      </w:pPr>
      <w:r>
        <w:rPr>
          <w:rFonts w:ascii="Verdana" w:hAnsi="Verdana"/>
          <w:color w:val="000000"/>
          <w:sz w:val="23"/>
          <w:szCs w:val="23"/>
        </w:rPr>
        <w:t>Use the </w:t>
      </w:r>
      <w:r>
        <w:rPr>
          <w:rStyle w:val="Emphasis"/>
          <w:rFonts w:ascii="Consolas" w:hAnsi="Consolas"/>
          <w:color w:val="DC143C"/>
        </w:rPr>
        <w:t>multiple</w:t>
      </w:r>
      <w:r>
        <w:rPr>
          <w:rFonts w:ascii="Verdana" w:hAnsi="Verdana"/>
          <w:color w:val="000000"/>
          <w:sz w:val="23"/>
          <w:szCs w:val="23"/>
        </w:rPr>
        <w:t> attribute to allow the user to select more than one value:</w:t>
      </w:r>
    </w:p>
    <w:p w14:paraId="7E8FF2C1" w14:textId="77777777" w:rsidR="00F90CB3" w:rsidRDefault="00F90CB3" w:rsidP="00F90CB3">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tagnamecolor"/>
          <w:rFonts w:ascii="Consolas" w:hAnsi="Consolas"/>
          <w:color w:val="0000CD"/>
          <w:sz w:val="23"/>
          <w:szCs w:val="23"/>
        </w:rPr>
        <w:t>&lt;</w:t>
      </w:r>
      <w:r>
        <w:rPr>
          <w:rStyle w:val="HTMLCode"/>
          <w:rFonts w:ascii="Consolas" w:eastAsiaTheme="minorHAnsi" w:hAnsi="Consolas"/>
          <w:color w:val="A52A2A"/>
          <w:sz w:val="23"/>
          <w:szCs w:val="23"/>
        </w:rPr>
        <w:t>label</w:t>
      </w:r>
      <w:r>
        <w:rPr>
          <w:rStyle w:val="tagcolor"/>
          <w:rFonts w:ascii="Consolas" w:hAnsi="Consolas"/>
          <w:color w:val="FF0000"/>
          <w:sz w:val="23"/>
          <w:szCs w:val="23"/>
        </w:rPr>
        <w:t> for</w:t>
      </w:r>
      <w:r>
        <w:rPr>
          <w:rStyle w:val="colorh1"/>
          <w:rFonts w:ascii="Consolas" w:hAnsi="Consolas"/>
          <w:color w:val="0000CD"/>
          <w:sz w:val="23"/>
          <w:szCs w:val="23"/>
        </w:rPr>
        <w:t>="cars"</w:t>
      </w:r>
      <w:r>
        <w:rPr>
          <w:rStyle w:val="tagnamecolor"/>
          <w:rFonts w:ascii="Consolas" w:hAnsi="Consolas"/>
          <w:color w:val="0000CD"/>
          <w:sz w:val="23"/>
          <w:szCs w:val="23"/>
        </w:rPr>
        <w:t>&gt;</w:t>
      </w:r>
      <w:r>
        <w:rPr>
          <w:rFonts w:ascii="Consolas" w:hAnsi="Consolas"/>
          <w:color w:val="000000"/>
          <w:sz w:val="23"/>
          <w:szCs w:val="23"/>
        </w:rPr>
        <w:t>Choose a car:</w:t>
      </w:r>
      <w:r>
        <w:rPr>
          <w:rStyle w:val="tagnamecolor"/>
          <w:rFonts w:ascii="Consolas" w:hAnsi="Consolas"/>
          <w:color w:val="0000CD"/>
          <w:sz w:val="23"/>
          <w:szCs w:val="23"/>
        </w:rPr>
        <w:t>&lt;</w:t>
      </w:r>
      <w:r>
        <w:rPr>
          <w:rStyle w:val="HTMLCode"/>
          <w:rFonts w:ascii="Consolas" w:eastAsiaTheme="minorHAnsi" w:hAnsi="Consolas"/>
          <w:color w:val="A52A2A"/>
          <w:sz w:val="23"/>
          <w:szCs w:val="23"/>
        </w:rPr>
        <w:t>/label</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select</w:t>
      </w:r>
      <w:r>
        <w:rPr>
          <w:rStyle w:val="tagcolor"/>
          <w:rFonts w:ascii="Consolas" w:hAnsi="Consolas"/>
          <w:color w:val="FF0000"/>
          <w:sz w:val="23"/>
          <w:szCs w:val="23"/>
        </w:rPr>
        <w:t> id</w:t>
      </w:r>
      <w:r>
        <w:rPr>
          <w:rStyle w:val="colorh1"/>
          <w:rFonts w:ascii="Consolas" w:hAnsi="Consolas"/>
          <w:color w:val="0000CD"/>
          <w:sz w:val="23"/>
          <w:szCs w:val="23"/>
        </w:rPr>
        <w:t>="cars"</w:t>
      </w:r>
      <w:r>
        <w:rPr>
          <w:rStyle w:val="tagcolor"/>
          <w:rFonts w:ascii="Consolas" w:hAnsi="Consolas"/>
          <w:color w:val="FF0000"/>
          <w:sz w:val="23"/>
          <w:szCs w:val="23"/>
        </w:rPr>
        <w:t> name</w:t>
      </w:r>
      <w:r>
        <w:rPr>
          <w:rStyle w:val="colorh1"/>
          <w:rFonts w:ascii="Consolas" w:hAnsi="Consolas"/>
          <w:color w:val="0000CD"/>
          <w:sz w:val="23"/>
          <w:szCs w:val="23"/>
        </w:rPr>
        <w:t>="cars"</w:t>
      </w:r>
      <w:r>
        <w:rPr>
          <w:rStyle w:val="tagcolor"/>
          <w:rFonts w:ascii="Consolas" w:hAnsi="Consolas"/>
          <w:color w:val="FF0000"/>
          <w:sz w:val="23"/>
          <w:szCs w:val="23"/>
        </w:rPr>
        <w:t> size</w:t>
      </w:r>
      <w:r>
        <w:rPr>
          <w:rStyle w:val="colorh1"/>
          <w:rFonts w:ascii="Consolas" w:hAnsi="Consolas"/>
          <w:color w:val="0000CD"/>
          <w:sz w:val="23"/>
          <w:szCs w:val="23"/>
        </w:rPr>
        <w:t>="4"</w:t>
      </w:r>
      <w:r>
        <w:rPr>
          <w:rStyle w:val="Heading4Char"/>
          <w:rFonts w:ascii="Consolas" w:hAnsi="Consolas"/>
          <w:color w:val="FF0000"/>
          <w:sz w:val="23"/>
          <w:szCs w:val="23"/>
        </w:rPr>
        <w:t> </w:t>
      </w:r>
      <w:r>
        <w:rPr>
          <w:rStyle w:val="tagcolor"/>
          <w:rFonts w:ascii="Consolas" w:hAnsi="Consolas"/>
          <w:color w:val="FF0000"/>
          <w:sz w:val="23"/>
          <w:szCs w:val="23"/>
        </w:rPr>
        <w:t>multiple</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color"/>
          <w:rFonts w:ascii="Consolas" w:hAnsi="Consolas"/>
          <w:color w:val="FF0000"/>
          <w:sz w:val="23"/>
          <w:szCs w:val="23"/>
        </w:rPr>
        <w:t> value</w:t>
      </w:r>
      <w:r>
        <w:rPr>
          <w:rStyle w:val="colorh1"/>
          <w:rFonts w:ascii="Consolas" w:hAnsi="Consolas"/>
          <w:color w:val="0000CD"/>
          <w:sz w:val="23"/>
          <w:szCs w:val="23"/>
        </w:rPr>
        <w:t>="</w:t>
      </w:r>
      <w:proofErr w:type="spellStart"/>
      <w:r>
        <w:rPr>
          <w:rStyle w:val="colorh1"/>
          <w:rFonts w:ascii="Consolas" w:hAnsi="Consolas"/>
          <w:color w:val="0000CD"/>
          <w:sz w:val="23"/>
          <w:szCs w:val="23"/>
        </w:rPr>
        <w:t>volvo</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t>Volvo</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color"/>
          <w:rFonts w:ascii="Consolas" w:hAnsi="Consolas"/>
          <w:color w:val="FF0000"/>
          <w:sz w:val="23"/>
          <w:szCs w:val="23"/>
        </w:rPr>
        <w:t> value</w:t>
      </w:r>
      <w:r>
        <w:rPr>
          <w:rStyle w:val="colorh1"/>
          <w:rFonts w:ascii="Consolas" w:hAnsi="Consolas"/>
          <w:color w:val="0000CD"/>
          <w:sz w:val="23"/>
          <w:szCs w:val="23"/>
        </w:rPr>
        <w:t>="</w:t>
      </w:r>
      <w:proofErr w:type="spellStart"/>
      <w:r>
        <w:rPr>
          <w:rStyle w:val="colorh1"/>
          <w:rFonts w:ascii="Consolas" w:hAnsi="Consolas"/>
          <w:color w:val="0000CD"/>
          <w:sz w:val="23"/>
          <w:szCs w:val="23"/>
        </w:rPr>
        <w:t>saab</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t>Saab</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color"/>
          <w:rFonts w:ascii="Consolas" w:hAnsi="Consolas"/>
          <w:color w:val="FF0000"/>
          <w:sz w:val="23"/>
          <w:szCs w:val="23"/>
        </w:rPr>
        <w:t> value</w:t>
      </w:r>
      <w:r>
        <w:rPr>
          <w:rStyle w:val="colorh1"/>
          <w:rFonts w:ascii="Consolas" w:hAnsi="Consolas"/>
          <w:color w:val="0000CD"/>
          <w:sz w:val="23"/>
          <w:szCs w:val="23"/>
        </w:rPr>
        <w:t>="fiat"</w:t>
      </w:r>
      <w:r>
        <w:rPr>
          <w:rStyle w:val="tagnamecolor"/>
          <w:rFonts w:ascii="Consolas" w:hAnsi="Consolas"/>
          <w:color w:val="0000CD"/>
          <w:sz w:val="23"/>
          <w:szCs w:val="23"/>
        </w:rPr>
        <w:t>&gt;</w:t>
      </w:r>
      <w:r>
        <w:rPr>
          <w:rFonts w:ascii="Consolas" w:hAnsi="Consolas"/>
          <w:color w:val="000000"/>
          <w:sz w:val="23"/>
          <w:szCs w:val="23"/>
        </w:rPr>
        <w:t>Fiat</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namecolor"/>
          <w:rFonts w:ascii="Consolas" w:hAnsi="Consolas"/>
          <w:color w:val="0000CD"/>
          <w:sz w:val="23"/>
          <w:szCs w:val="23"/>
        </w:rPr>
        <w:t>&gt;</w:t>
      </w:r>
      <w:r>
        <w:rPr>
          <w:rFonts w:ascii="Consolas" w:hAnsi="Consolas"/>
          <w:color w:val="000000"/>
          <w:sz w:val="23"/>
          <w:szCs w:val="23"/>
        </w:rPr>
        <w:br/>
        <w:t>  </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color"/>
          <w:rFonts w:ascii="Consolas" w:hAnsi="Consolas"/>
          <w:color w:val="FF0000"/>
          <w:sz w:val="23"/>
          <w:szCs w:val="23"/>
        </w:rPr>
        <w:t> value</w:t>
      </w:r>
      <w:r>
        <w:rPr>
          <w:rStyle w:val="colorh1"/>
          <w:rFonts w:ascii="Consolas" w:hAnsi="Consolas"/>
          <w:color w:val="0000CD"/>
          <w:sz w:val="23"/>
          <w:szCs w:val="23"/>
        </w:rPr>
        <w:t>="</w:t>
      </w:r>
      <w:proofErr w:type="spellStart"/>
      <w:r>
        <w:rPr>
          <w:rStyle w:val="colorh1"/>
          <w:rFonts w:ascii="Consolas" w:hAnsi="Consolas"/>
          <w:color w:val="0000CD"/>
          <w:sz w:val="23"/>
          <w:szCs w:val="23"/>
        </w:rPr>
        <w:t>audi</w:t>
      </w:r>
      <w:proofErr w:type="spellEnd"/>
      <w:r>
        <w:rPr>
          <w:rStyle w:val="colorh1"/>
          <w:rFonts w:ascii="Consolas" w:hAnsi="Consolas"/>
          <w:color w:val="0000CD"/>
          <w:sz w:val="23"/>
          <w:szCs w:val="23"/>
        </w:rPr>
        <w:t>"</w:t>
      </w:r>
      <w:r>
        <w:rPr>
          <w:rStyle w:val="tagnamecolor"/>
          <w:rFonts w:ascii="Consolas" w:hAnsi="Consolas"/>
          <w:color w:val="0000CD"/>
          <w:sz w:val="23"/>
          <w:szCs w:val="23"/>
        </w:rPr>
        <w:t>&gt;</w:t>
      </w:r>
      <w:r>
        <w:rPr>
          <w:rFonts w:ascii="Consolas" w:hAnsi="Consolas"/>
          <w:color w:val="000000"/>
          <w:sz w:val="23"/>
          <w:szCs w:val="23"/>
        </w:rPr>
        <w:t>Audi</w:t>
      </w:r>
      <w:r>
        <w:rPr>
          <w:rStyle w:val="tagnamecolor"/>
          <w:rFonts w:ascii="Consolas" w:hAnsi="Consolas"/>
          <w:color w:val="0000CD"/>
          <w:sz w:val="23"/>
          <w:szCs w:val="23"/>
        </w:rPr>
        <w:t>&lt;</w:t>
      </w:r>
      <w:r>
        <w:rPr>
          <w:rStyle w:val="HTMLCode"/>
          <w:rFonts w:ascii="Consolas" w:eastAsiaTheme="minorHAnsi" w:hAnsi="Consolas"/>
          <w:color w:val="A52A2A"/>
          <w:sz w:val="23"/>
          <w:szCs w:val="23"/>
        </w:rPr>
        <w:t>/option</w:t>
      </w:r>
      <w:r>
        <w:rPr>
          <w:rStyle w:val="tagnamecolor"/>
          <w:rFonts w:ascii="Consolas" w:hAnsi="Consolas"/>
          <w:color w:val="0000CD"/>
          <w:sz w:val="23"/>
          <w:szCs w:val="23"/>
        </w:rPr>
        <w:t>&gt;</w:t>
      </w:r>
      <w:r>
        <w:rPr>
          <w:rFonts w:ascii="Consolas" w:hAnsi="Consolas"/>
          <w:color w:val="000000"/>
          <w:sz w:val="23"/>
          <w:szCs w:val="23"/>
        </w:rPr>
        <w:br/>
      </w:r>
      <w:r>
        <w:rPr>
          <w:rStyle w:val="tagnamecolor"/>
          <w:rFonts w:ascii="Consolas" w:hAnsi="Consolas"/>
          <w:color w:val="0000CD"/>
          <w:sz w:val="23"/>
          <w:szCs w:val="23"/>
        </w:rPr>
        <w:t>&lt;</w:t>
      </w:r>
      <w:r>
        <w:rPr>
          <w:rStyle w:val="HTMLCode"/>
          <w:rFonts w:ascii="Consolas" w:eastAsiaTheme="minorHAnsi" w:hAnsi="Consolas"/>
          <w:color w:val="A52A2A"/>
          <w:sz w:val="23"/>
          <w:szCs w:val="23"/>
        </w:rPr>
        <w:t>/select</w:t>
      </w:r>
      <w:r>
        <w:rPr>
          <w:rStyle w:val="tagnamecolor"/>
          <w:rFonts w:ascii="Consolas" w:hAnsi="Consolas"/>
          <w:color w:val="0000CD"/>
          <w:sz w:val="23"/>
          <w:szCs w:val="23"/>
        </w:rPr>
        <w:t>&gt;</w:t>
      </w:r>
    </w:p>
    <w:p w14:paraId="29D35C7D" w14:textId="77777777" w:rsidR="00F90CB3" w:rsidRDefault="00F90CB3" w:rsidP="00F90CB3">
      <w:pPr>
        <w:shd w:val="clear" w:color="auto" w:fill="FFFFFF"/>
        <w:rPr>
          <w:rFonts w:ascii="Consolas" w:hAnsi="Consolas" w:cs="Times New Roman"/>
          <w:color w:val="000000"/>
          <w:sz w:val="23"/>
          <w:szCs w:val="23"/>
        </w:rPr>
      </w:pPr>
    </w:p>
    <w:p w14:paraId="2B9A1053" w14:textId="77777777" w:rsidR="00705373" w:rsidRPr="00705373" w:rsidRDefault="00705373" w:rsidP="00987423">
      <w:pPr>
        <w:pStyle w:val="Heading3"/>
      </w:pPr>
      <w:bookmarkStart w:id="144" w:name="_Toc114175595"/>
      <w:r w:rsidRPr="00705373">
        <w:t>The &lt;</w:t>
      </w:r>
      <w:proofErr w:type="spellStart"/>
      <w:r w:rsidRPr="00705373">
        <w:t>textarea</w:t>
      </w:r>
      <w:proofErr w:type="spellEnd"/>
      <w:r w:rsidRPr="00705373">
        <w:t>&gt; Element</w:t>
      </w:r>
      <w:bookmarkEnd w:id="144"/>
    </w:p>
    <w:p w14:paraId="50710A2E" w14:textId="77777777" w:rsidR="00705373" w:rsidRDefault="00705373" w:rsidP="00705373">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w:t>
      </w:r>
      <w:proofErr w:type="spellStart"/>
      <w:r>
        <w:rPr>
          <w:rStyle w:val="Emphasis"/>
          <w:rFonts w:ascii="Consolas" w:hAnsi="Consolas"/>
          <w:color w:val="DC143C"/>
        </w:rPr>
        <w:t>textarea</w:t>
      </w:r>
      <w:proofErr w:type="spellEnd"/>
      <w:r>
        <w:rPr>
          <w:rStyle w:val="Emphasis"/>
          <w:rFonts w:ascii="Consolas" w:hAnsi="Consolas"/>
          <w:color w:val="DC143C"/>
        </w:rPr>
        <w:t>&gt;</w:t>
      </w:r>
      <w:r>
        <w:rPr>
          <w:rFonts w:ascii="Verdana" w:hAnsi="Verdana"/>
          <w:color w:val="000000"/>
          <w:sz w:val="23"/>
          <w:szCs w:val="23"/>
        </w:rPr>
        <w:t> element defines a multi-line input field (a text area):</w:t>
      </w:r>
    </w:p>
    <w:p w14:paraId="59B98BE9" w14:textId="77777777" w:rsidR="00705373" w:rsidRPr="00705373" w:rsidRDefault="00705373" w:rsidP="00705373">
      <w:pPr>
        <w:pBdr>
          <w:top w:val="single" w:sz="4" w:space="1" w:color="auto"/>
          <w:left w:val="single" w:sz="4" w:space="4" w:color="auto"/>
          <w:bottom w:val="single" w:sz="4" w:space="1" w:color="auto"/>
          <w:right w:val="single" w:sz="4" w:space="4" w:color="auto"/>
        </w:pBdr>
        <w:shd w:val="clear" w:color="auto" w:fill="FFFFFF"/>
        <w:spacing w:before="288" w:after="288"/>
        <w:rPr>
          <w:rFonts w:ascii="Arial" w:hAnsi="Arial" w:cs="Mangal"/>
          <w:sz w:val="16"/>
          <w:szCs w:val="14"/>
        </w:rPr>
      </w:pPr>
      <w:r w:rsidRPr="00705373">
        <w:rPr>
          <w:rFonts w:ascii="Arial" w:hAnsi="Arial" w:cs="Mangal"/>
          <w:sz w:val="16"/>
          <w:szCs w:val="14"/>
        </w:rPr>
        <w:t>&lt;form action="/</w:t>
      </w:r>
      <w:proofErr w:type="spellStart"/>
      <w:r w:rsidRPr="00705373">
        <w:rPr>
          <w:rFonts w:ascii="Arial" w:hAnsi="Arial" w:cs="Mangal"/>
          <w:sz w:val="16"/>
          <w:szCs w:val="14"/>
        </w:rPr>
        <w:t>action_page.php</w:t>
      </w:r>
      <w:proofErr w:type="spellEnd"/>
      <w:r w:rsidRPr="00705373">
        <w:rPr>
          <w:rFonts w:ascii="Arial" w:hAnsi="Arial" w:cs="Mangal"/>
          <w:sz w:val="16"/>
          <w:szCs w:val="14"/>
        </w:rPr>
        <w:t>"&gt;</w:t>
      </w:r>
    </w:p>
    <w:p w14:paraId="3E395A43" w14:textId="77777777" w:rsidR="00705373" w:rsidRPr="00705373" w:rsidRDefault="00705373" w:rsidP="00705373">
      <w:pPr>
        <w:pBdr>
          <w:top w:val="single" w:sz="4" w:space="1" w:color="auto"/>
          <w:left w:val="single" w:sz="4" w:space="4" w:color="auto"/>
          <w:bottom w:val="single" w:sz="4" w:space="1" w:color="auto"/>
          <w:right w:val="single" w:sz="4" w:space="4" w:color="auto"/>
        </w:pBdr>
        <w:shd w:val="clear" w:color="auto" w:fill="FFFFFF"/>
        <w:spacing w:before="288" w:after="288"/>
        <w:rPr>
          <w:rFonts w:ascii="Arial" w:hAnsi="Arial" w:cs="Mangal"/>
          <w:sz w:val="16"/>
          <w:szCs w:val="14"/>
        </w:rPr>
      </w:pPr>
      <w:r w:rsidRPr="00705373">
        <w:rPr>
          <w:rFonts w:ascii="Arial" w:hAnsi="Arial" w:cs="Mangal"/>
          <w:sz w:val="16"/>
          <w:szCs w:val="14"/>
        </w:rPr>
        <w:t xml:space="preserve">  &lt;</w:t>
      </w:r>
      <w:proofErr w:type="spellStart"/>
      <w:r w:rsidRPr="00705373">
        <w:rPr>
          <w:rFonts w:ascii="Arial" w:hAnsi="Arial" w:cs="Mangal"/>
          <w:sz w:val="16"/>
          <w:szCs w:val="14"/>
        </w:rPr>
        <w:t>textarea</w:t>
      </w:r>
      <w:proofErr w:type="spellEnd"/>
      <w:r w:rsidRPr="00705373">
        <w:rPr>
          <w:rFonts w:ascii="Arial" w:hAnsi="Arial" w:cs="Mangal"/>
          <w:sz w:val="16"/>
          <w:szCs w:val="14"/>
        </w:rPr>
        <w:t xml:space="preserve"> name="message" rows="10" cols="30"&gt;The cat was playing in the garden.&lt;/</w:t>
      </w:r>
      <w:proofErr w:type="spellStart"/>
      <w:r w:rsidRPr="00705373">
        <w:rPr>
          <w:rFonts w:ascii="Arial" w:hAnsi="Arial" w:cs="Mangal"/>
          <w:sz w:val="16"/>
          <w:szCs w:val="14"/>
        </w:rPr>
        <w:t>textarea</w:t>
      </w:r>
      <w:proofErr w:type="spellEnd"/>
      <w:r w:rsidRPr="00705373">
        <w:rPr>
          <w:rFonts w:ascii="Arial" w:hAnsi="Arial" w:cs="Mangal"/>
          <w:sz w:val="16"/>
          <w:szCs w:val="14"/>
        </w:rPr>
        <w:t>&gt;</w:t>
      </w:r>
    </w:p>
    <w:p w14:paraId="39489668" w14:textId="77777777" w:rsidR="00705373" w:rsidRPr="00705373" w:rsidRDefault="00705373" w:rsidP="00705373">
      <w:pPr>
        <w:pBdr>
          <w:top w:val="single" w:sz="4" w:space="1" w:color="auto"/>
          <w:left w:val="single" w:sz="4" w:space="4" w:color="auto"/>
          <w:bottom w:val="single" w:sz="4" w:space="1" w:color="auto"/>
          <w:right w:val="single" w:sz="4" w:space="4" w:color="auto"/>
        </w:pBdr>
        <w:shd w:val="clear" w:color="auto" w:fill="FFFFFF"/>
        <w:spacing w:before="288" w:after="288"/>
        <w:rPr>
          <w:rFonts w:ascii="Arial" w:hAnsi="Arial" w:cs="Mangal"/>
          <w:sz w:val="16"/>
          <w:szCs w:val="14"/>
        </w:rPr>
      </w:pPr>
      <w:r w:rsidRPr="00705373">
        <w:rPr>
          <w:rFonts w:ascii="Arial" w:hAnsi="Arial" w:cs="Mangal"/>
          <w:sz w:val="16"/>
          <w:szCs w:val="14"/>
        </w:rPr>
        <w:t xml:space="preserve">  &lt;</w:t>
      </w:r>
      <w:proofErr w:type="spellStart"/>
      <w:r w:rsidRPr="00705373">
        <w:rPr>
          <w:rFonts w:ascii="Arial" w:hAnsi="Arial" w:cs="Mangal"/>
          <w:sz w:val="16"/>
          <w:szCs w:val="14"/>
        </w:rPr>
        <w:t>br</w:t>
      </w:r>
      <w:proofErr w:type="spellEnd"/>
      <w:r w:rsidRPr="00705373">
        <w:rPr>
          <w:rFonts w:ascii="Arial" w:hAnsi="Arial" w:cs="Mangal"/>
          <w:sz w:val="16"/>
          <w:szCs w:val="14"/>
        </w:rPr>
        <w:t>&gt;&lt;</w:t>
      </w:r>
      <w:proofErr w:type="spellStart"/>
      <w:r w:rsidRPr="00705373">
        <w:rPr>
          <w:rFonts w:ascii="Arial" w:hAnsi="Arial" w:cs="Mangal"/>
          <w:sz w:val="16"/>
          <w:szCs w:val="14"/>
        </w:rPr>
        <w:t>br</w:t>
      </w:r>
      <w:proofErr w:type="spellEnd"/>
      <w:r w:rsidRPr="00705373">
        <w:rPr>
          <w:rFonts w:ascii="Arial" w:hAnsi="Arial" w:cs="Mangal"/>
          <w:sz w:val="16"/>
          <w:szCs w:val="14"/>
        </w:rPr>
        <w:t>&gt;</w:t>
      </w:r>
    </w:p>
    <w:p w14:paraId="30BED3FF" w14:textId="23BB0B1C" w:rsidR="00705373" w:rsidRDefault="00705373" w:rsidP="00705373">
      <w:pPr>
        <w:pBdr>
          <w:top w:val="single" w:sz="4" w:space="1" w:color="auto"/>
          <w:left w:val="single" w:sz="4" w:space="4" w:color="auto"/>
          <w:bottom w:val="single" w:sz="4" w:space="1" w:color="auto"/>
          <w:right w:val="single" w:sz="4" w:space="4" w:color="auto"/>
        </w:pBdr>
        <w:shd w:val="clear" w:color="auto" w:fill="FFFFFF"/>
        <w:spacing w:before="288" w:after="288"/>
        <w:rPr>
          <w:rFonts w:ascii="Arial" w:hAnsi="Arial" w:cs="Mangal"/>
          <w:sz w:val="16"/>
          <w:szCs w:val="14"/>
        </w:rPr>
      </w:pPr>
      <w:r w:rsidRPr="00705373">
        <w:rPr>
          <w:rFonts w:ascii="Arial" w:hAnsi="Arial" w:cs="Mangal"/>
          <w:sz w:val="16"/>
          <w:szCs w:val="14"/>
        </w:rPr>
        <w:t xml:space="preserve">  &lt;input type="submit"&gt;</w:t>
      </w:r>
    </w:p>
    <w:p w14:paraId="59A5F25C" w14:textId="74501DEF" w:rsidR="00705373" w:rsidRDefault="00705373" w:rsidP="00705373">
      <w:pPr>
        <w:pBdr>
          <w:top w:val="single" w:sz="4" w:space="1" w:color="auto"/>
          <w:left w:val="single" w:sz="4" w:space="4" w:color="auto"/>
          <w:bottom w:val="single" w:sz="4" w:space="1" w:color="auto"/>
          <w:right w:val="single" w:sz="4" w:space="4" w:color="auto"/>
        </w:pBdr>
        <w:shd w:val="clear" w:color="auto" w:fill="FFFFFF"/>
        <w:spacing w:before="288" w:after="288"/>
        <w:rPr>
          <w:rFonts w:ascii="Arial" w:hAnsi="Arial" w:cs="Mangal"/>
          <w:sz w:val="16"/>
          <w:szCs w:val="14"/>
        </w:rPr>
      </w:pPr>
      <w:r>
        <w:rPr>
          <w:rFonts w:ascii="Arial" w:hAnsi="Arial" w:cs="Mangal"/>
          <w:sz w:val="16"/>
          <w:szCs w:val="14"/>
        </w:rPr>
        <w:t xml:space="preserve">Output – </w:t>
      </w:r>
    </w:p>
    <w:p w14:paraId="225538E8" w14:textId="3E793D1A" w:rsidR="001D2941" w:rsidRDefault="001D2941" w:rsidP="00705373">
      <w:pPr>
        <w:pBdr>
          <w:top w:val="single" w:sz="4" w:space="1" w:color="auto"/>
          <w:left w:val="single" w:sz="4" w:space="4" w:color="auto"/>
          <w:bottom w:val="single" w:sz="4" w:space="1" w:color="auto"/>
          <w:right w:val="single" w:sz="4" w:space="4" w:color="auto"/>
        </w:pBdr>
        <w:rPr>
          <w:color w:val="000000"/>
          <w:sz w:val="27"/>
          <w:szCs w:val="27"/>
        </w:rPr>
      </w:pPr>
      <w:proofErr w:type="spellStart"/>
      <w:r>
        <w:rPr>
          <w:color w:val="000000"/>
          <w:sz w:val="27"/>
          <w:szCs w:val="27"/>
        </w:rPr>
        <w:t>textarea</w:t>
      </w:r>
      <w:proofErr w:type="spellEnd"/>
    </w:p>
    <w:p w14:paraId="37858067" w14:textId="5A69A7BF" w:rsidR="00705373" w:rsidRDefault="00705373" w:rsidP="00705373">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t xml:space="preserve">The </w:t>
      </w:r>
      <w:proofErr w:type="spellStart"/>
      <w:r>
        <w:rPr>
          <w:color w:val="000000"/>
          <w:sz w:val="27"/>
          <w:szCs w:val="27"/>
        </w:rPr>
        <w:t>textarea</w:t>
      </w:r>
      <w:proofErr w:type="spellEnd"/>
      <w:r>
        <w:rPr>
          <w:color w:val="000000"/>
          <w:sz w:val="27"/>
          <w:szCs w:val="27"/>
        </w:rPr>
        <w:t xml:space="preserve"> element defines a multi-line input field.</w:t>
      </w:r>
    </w:p>
    <w:p w14:paraId="179BB900" w14:textId="77777777" w:rsidR="00705373" w:rsidRDefault="00705373" w:rsidP="00705373">
      <w:pPr>
        <w:pBdr>
          <w:top w:val="single" w:sz="4" w:space="1" w:color="auto"/>
          <w:left w:val="single" w:sz="4" w:space="4" w:color="auto"/>
          <w:bottom w:val="single" w:sz="4" w:space="1" w:color="auto"/>
          <w:right w:val="single" w:sz="4" w:space="4" w:color="auto"/>
        </w:pBdr>
      </w:pPr>
      <w:r>
        <w:t>Top of Form</w:t>
      </w:r>
    </w:p>
    <w:p w14:paraId="4C14F6B6" w14:textId="5825E7B9" w:rsidR="00705373" w:rsidRDefault="00705373" w:rsidP="00705373">
      <w:pPr>
        <w:pBdr>
          <w:top w:val="single" w:sz="4" w:space="1" w:color="auto"/>
          <w:left w:val="single" w:sz="4" w:space="4" w:color="auto"/>
          <w:bottom w:val="single" w:sz="4" w:space="1" w:color="auto"/>
          <w:right w:val="single" w:sz="4" w:space="4" w:color="auto"/>
        </w:pBdr>
        <w:rPr>
          <w:color w:val="000000"/>
          <w:sz w:val="27"/>
          <w:szCs w:val="27"/>
        </w:rPr>
      </w:pPr>
      <w:r>
        <w:rPr>
          <w:color w:val="000000"/>
          <w:sz w:val="27"/>
          <w:szCs w:val="27"/>
        </w:rPr>
        <w:object w:dxaOrig="225" w:dyaOrig="225" w14:anchorId="686F5283">
          <v:shape id="_x0000_i1092" type="#_x0000_t75" style="width:132pt;height:114pt" o:ole="">
            <v:imagedata r:id="rId132" o:title=""/>
          </v:shape>
          <w:control r:id="rId133" w:name="DefaultOcxName5" w:shapeid="_x0000_i1092"/>
        </w:object>
      </w:r>
      <w:r>
        <w:rPr>
          <w:color w:val="000000"/>
          <w:sz w:val="27"/>
          <w:szCs w:val="27"/>
        </w:rPr>
        <w:br/>
      </w:r>
      <w:r>
        <w:rPr>
          <w:color w:val="000000"/>
          <w:sz w:val="27"/>
          <w:szCs w:val="27"/>
        </w:rPr>
        <w:br/>
      </w:r>
      <w:r>
        <w:rPr>
          <w:color w:val="000000"/>
          <w:sz w:val="27"/>
          <w:szCs w:val="27"/>
        </w:rPr>
        <w:object w:dxaOrig="225" w:dyaOrig="225" w14:anchorId="11BD4C2D">
          <v:shape id="_x0000_i1094" type="#_x0000_t75" style="width:36pt;height:18pt" o:ole="">
            <v:imagedata r:id="rId134" o:title=""/>
          </v:shape>
          <w:control r:id="rId135" w:name="DefaultOcxName13" w:shapeid="_x0000_i1094"/>
        </w:object>
      </w:r>
    </w:p>
    <w:p w14:paraId="5B49896B" w14:textId="77777777" w:rsidR="00705373" w:rsidRDefault="00705373" w:rsidP="00705373">
      <w:r>
        <w:lastRenderedPageBreak/>
        <w:t>Bottom of Form</w:t>
      </w:r>
    </w:p>
    <w:p w14:paraId="53340D07" w14:textId="77777777" w:rsidR="00705373" w:rsidRPr="00705373" w:rsidRDefault="00705373" w:rsidP="00705373">
      <w:pPr>
        <w:shd w:val="clear" w:color="auto" w:fill="FFFFFF"/>
        <w:spacing w:before="288" w:after="288"/>
        <w:rPr>
          <w:rFonts w:ascii="Arial" w:hAnsi="Arial" w:cs="Mangal"/>
          <w:sz w:val="16"/>
          <w:szCs w:val="14"/>
        </w:rPr>
      </w:pPr>
    </w:p>
    <w:p w14:paraId="110E8235" w14:textId="77777777" w:rsidR="00705373" w:rsidRPr="00705373" w:rsidRDefault="00705373" w:rsidP="00987423">
      <w:pPr>
        <w:pStyle w:val="Heading3"/>
      </w:pPr>
      <w:bookmarkStart w:id="145" w:name="_Toc114175596"/>
      <w:r w:rsidRPr="00705373">
        <w:t>The &lt;button&gt; Element</w:t>
      </w:r>
      <w:bookmarkEnd w:id="145"/>
    </w:p>
    <w:p w14:paraId="74A5E027" w14:textId="5EFFCE8A" w:rsidR="00705373" w:rsidRDefault="00705373" w:rsidP="00705373">
      <w:pPr>
        <w:shd w:val="clear" w:color="auto" w:fill="FFFFFF"/>
        <w:spacing w:before="288" w:after="288"/>
        <w:rPr>
          <w:rFonts w:ascii="Verdana" w:hAnsi="Verdana"/>
          <w:color w:val="000000"/>
        </w:rPr>
      </w:pPr>
      <w:r w:rsidRPr="00705373">
        <w:rPr>
          <w:rFonts w:ascii="Verdana" w:hAnsi="Verdana"/>
          <w:color w:val="000000"/>
        </w:rPr>
        <w:t>The </w:t>
      </w:r>
      <w:r w:rsidRPr="00705373">
        <w:rPr>
          <w:rStyle w:val="Emphasis"/>
          <w:rFonts w:ascii="Consolas" w:hAnsi="Consolas"/>
          <w:color w:val="DC143C"/>
          <w:sz w:val="24"/>
          <w:szCs w:val="24"/>
        </w:rPr>
        <w:t>&lt;button&gt;</w:t>
      </w:r>
      <w:r w:rsidRPr="00705373">
        <w:rPr>
          <w:rFonts w:ascii="Verdana" w:hAnsi="Verdana"/>
          <w:color w:val="000000"/>
        </w:rPr>
        <w:t> element defines a clickable button:</w:t>
      </w:r>
    </w:p>
    <w:p w14:paraId="16A35FEC" w14:textId="5EC3BEBC" w:rsidR="00705373" w:rsidRDefault="00705373" w:rsidP="00705373">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rPr>
      </w:pPr>
      <w:r w:rsidRPr="00705373">
        <w:rPr>
          <w:rFonts w:ascii="Verdana" w:hAnsi="Verdana"/>
          <w:color w:val="000000"/>
        </w:rPr>
        <w:t>&lt;button type="button" onclick="alert('Hello World!')"&gt;Click Me!&lt;/button&gt;</w:t>
      </w:r>
    </w:p>
    <w:p w14:paraId="16791594" w14:textId="589FDC14" w:rsidR="00705373" w:rsidRDefault="00705373" w:rsidP="00705373">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rPr>
      </w:pPr>
      <w:r>
        <w:rPr>
          <w:rFonts w:ascii="Verdana" w:hAnsi="Verdana"/>
          <w:color w:val="000000"/>
        </w:rPr>
        <w:t xml:space="preserve">Output – </w:t>
      </w:r>
    </w:p>
    <w:p w14:paraId="6F0BE940" w14:textId="30216EE9" w:rsidR="001D2941" w:rsidRDefault="001D2941" w:rsidP="00705373">
      <w:pPr>
        <w:pBdr>
          <w:top w:val="single" w:sz="4" w:space="1" w:color="auto"/>
          <w:left w:val="single" w:sz="4" w:space="4" w:color="auto"/>
          <w:bottom w:val="single" w:sz="4" w:space="1" w:color="auto"/>
          <w:right w:val="single" w:sz="4" w:space="4" w:color="auto"/>
        </w:pBdr>
        <w:shd w:val="clear" w:color="auto" w:fill="FFFFFF"/>
        <w:spacing w:before="288" w:after="288"/>
      </w:pPr>
      <w:r>
        <w:t>button</w:t>
      </w:r>
    </w:p>
    <w:p w14:paraId="68007FFF" w14:textId="078406F7" w:rsidR="00705373" w:rsidRPr="00705373" w:rsidRDefault="00705373" w:rsidP="00705373">
      <w:pPr>
        <w:pBdr>
          <w:top w:val="single" w:sz="4" w:space="1" w:color="auto"/>
          <w:left w:val="single" w:sz="4" w:space="4" w:color="auto"/>
          <w:bottom w:val="single" w:sz="4" w:space="1" w:color="auto"/>
          <w:right w:val="single" w:sz="4" w:space="4" w:color="auto"/>
        </w:pBdr>
        <w:shd w:val="clear" w:color="auto" w:fill="FFFFFF"/>
        <w:spacing w:before="288" w:after="288"/>
        <w:rPr>
          <w:rFonts w:ascii="Verdana" w:hAnsi="Verdana"/>
          <w:color w:val="000000"/>
        </w:rPr>
      </w:pPr>
      <w:r>
        <w:t>Click Me!</w:t>
      </w:r>
    </w:p>
    <w:p w14:paraId="5B52AA4A" w14:textId="23D7AAAA" w:rsidR="00F90CB3" w:rsidRDefault="00705373" w:rsidP="00705373">
      <w:pPr>
        <w:pBdr>
          <w:top w:val="single" w:sz="4" w:space="1" w:color="auto"/>
          <w:left w:val="single" w:sz="4" w:space="4" w:color="auto"/>
          <w:bottom w:val="single" w:sz="4" w:space="1" w:color="auto"/>
          <w:right w:val="single" w:sz="4" w:space="4" w:color="auto"/>
        </w:pBdr>
      </w:pPr>
      <w:r w:rsidRPr="00705373">
        <w:t>&lt;/form&gt;</w:t>
      </w:r>
      <w:r w:rsidR="00F90CB3">
        <w:t>Bottom of Form</w:t>
      </w:r>
    </w:p>
    <w:p w14:paraId="51154455" w14:textId="36FBAD3B" w:rsidR="00F90CB3" w:rsidRDefault="00F90CB3" w:rsidP="00705373">
      <w:pPr>
        <w:pBdr>
          <w:top w:val="single" w:sz="4" w:space="1" w:color="auto"/>
          <w:left w:val="single" w:sz="4" w:space="4" w:color="auto"/>
          <w:bottom w:val="single" w:sz="4" w:space="1" w:color="auto"/>
          <w:right w:val="single" w:sz="4" w:space="4" w:color="auto"/>
        </w:pBdr>
        <w:spacing w:after="0"/>
        <w:rPr>
          <w:rFonts w:ascii="Arial" w:eastAsia="Times New Roman" w:hAnsi="Arial" w:cs="Mangal"/>
          <w:sz w:val="16"/>
          <w:szCs w:val="14"/>
        </w:rPr>
      </w:pPr>
    </w:p>
    <w:p w14:paraId="703175D1" w14:textId="5C83ADAA" w:rsidR="00705373" w:rsidRPr="00705373" w:rsidRDefault="00705373" w:rsidP="00705373">
      <w:pPr>
        <w:pBdr>
          <w:top w:val="single" w:sz="4" w:space="1" w:color="auto"/>
          <w:left w:val="single" w:sz="4" w:space="4" w:color="auto"/>
          <w:bottom w:val="single" w:sz="4" w:space="1" w:color="auto"/>
          <w:right w:val="single" w:sz="4" w:space="4" w:color="auto"/>
        </w:pBdr>
        <w:rPr>
          <w:rFonts w:ascii="Arial" w:eastAsia="Times New Roman" w:hAnsi="Arial" w:cs="Mangal"/>
          <w:sz w:val="24"/>
          <w:szCs w:val="24"/>
        </w:rPr>
      </w:pPr>
      <w:r w:rsidRPr="00705373">
        <w:rPr>
          <w:rFonts w:ascii="Arial" w:eastAsia="Times New Roman" w:hAnsi="Arial" w:cs="Mangal"/>
          <w:sz w:val="24"/>
          <w:szCs w:val="24"/>
        </w:rPr>
        <w:t>When you click on c</w:t>
      </w:r>
      <w:r>
        <w:rPr>
          <w:rFonts w:ascii="Arial" w:eastAsia="Times New Roman" w:hAnsi="Arial" w:cs="Mangal"/>
          <w:sz w:val="24"/>
          <w:szCs w:val="24"/>
        </w:rPr>
        <w:t>l</w:t>
      </w:r>
      <w:r w:rsidRPr="00705373">
        <w:rPr>
          <w:rFonts w:ascii="Arial" w:eastAsia="Times New Roman" w:hAnsi="Arial" w:cs="Mangal"/>
          <w:sz w:val="24"/>
          <w:szCs w:val="24"/>
        </w:rPr>
        <w:t>ick me</w:t>
      </w:r>
      <w:r>
        <w:rPr>
          <w:rFonts w:ascii="Arial" w:eastAsia="Times New Roman" w:hAnsi="Arial" w:cs="Mangal"/>
          <w:sz w:val="24"/>
          <w:szCs w:val="24"/>
        </w:rPr>
        <w:t xml:space="preserve"> , it will show hello world </w:t>
      </w:r>
      <w:r w:rsidRPr="00705373">
        <w:rPr>
          <w:rFonts w:ascii="Arial" w:eastAsia="Times New Roman" w:hAnsi="Arial" w:cs="Mangal"/>
          <w:sz w:val="24"/>
          <w:szCs w:val="24"/>
        </w:rPr>
        <w:t xml:space="preserve"> </w:t>
      </w:r>
    </w:p>
    <w:p w14:paraId="04E676D7" w14:textId="77777777" w:rsidR="001D2941" w:rsidRDefault="001D2941" w:rsidP="00705373">
      <w:pPr>
        <w:tabs>
          <w:tab w:val="left" w:pos="1080"/>
        </w:tabs>
        <w:rPr>
          <w:sz w:val="28"/>
          <w:szCs w:val="28"/>
        </w:rPr>
      </w:pPr>
    </w:p>
    <w:p w14:paraId="49E454A8" w14:textId="77777777" w:rsidR="001D2941" w:rsidRPr="001D2941" w:rsidRDefault="001D2941" w:rsidP="00987423">
      <w:pPr>
        <w:pStyle w:val="Heading3"/>
      </w:pPr>
      <w:bookmarkStart w:id="146" w:name="_Toc114175597"/>
      <w:r w:rsidRPr="001D2941">
        <w:t>The &lt;</w:t>
      </w:r>
      <w:proofErr w:type="spellStart"/>
      <w:r w:rsidRPr="001D2941">
        <w:t>fieldset</w:t>
      </w:r>
      <w:proofErr w:type="spellEnd"/>
      <w:r w:rsidRPr="001D2941">
        <w:t>&gt; and &lt;legend&gt; Elements</w:t>
      </w:r>
      <w:bookmarkEnd w:id="146"/>
    </w:p>
    <w:p w14:paraId="57908B2B" w14:textId="77777777" w:rsidR="001D2941" w:rsidRDefault="001D2941" w:rsidP="001D2941">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w:t>
      </w:r>
      <w:proofErr w:type="spellStart"/>
      <w:r>
        <w:rPr>
          <w:rStyle w:val="Emphasis"/>
          <w:rFonts w:ascii="Consolas" w:hAnsi="Consolas"/>
          <w:color w:val="DC143C"/>
        </w:rPr>
        <w:t>fieldset</w:t>
      </w:r>
      <w:proofErr w:type="spellEnd"/>
      <w:r>
        <w:rPr>
          <w:rStyle w:val="Emphasis"/>
          <w:rFonts w:ascii="Consolas" w:hAnsi="Consolas"/>
          <w:color w:val="DC143C"/>
        </w:rPr>
        <w:t>&gt;</w:t>
      </w:r>
      <w:r>
        <w:rPr>
          <w:rFonts w:ascii="Verdana" w:hAnsi="Verdana"/>
          <w:color w:val="000000"/>
          <w:sz w:val="23"/>
          <w:szCs w:val="23"/>
        </w:rPr>
        <w:t> element is used to group related data in a form.</w:t>
      </w:r>
    </w:p>
    <w:p w14:paraId="5F37DE2A" w14:textId="77777777" w:rsidR="001D2941" w:rsidRDefault="001D2941" w:rsidP="001D2941">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&lt;legend&gt;</w:t>
      </w:r>
      <w:r>
        <w:rPr>
          <w:rFonts w:ascii="Verdana" w:hAnsi="Verdana"/>
          <w:color w:val="000000"/>
          <w:sz w:val="23"/>
          <w:szCs w:val="23"/>
        </w:rPr>
        <w:t> element defines a caption for the </w:t>
      </w:r>
      <w:r>
        <w:rPr>
          <w:rStyle w:val="Emphasis"/>
          <w:rFonts w:ascii="Consolas" w:hAnsi="Consolas"/>
          <w:color w:val="DC143C"/>
        </w:rPr>
        <w:t>&lt;</w:t>
      </w:r>
      <w:proofErr w:type="spellStart"/>
      <w:r>
        <w:rPr>
          <w:rStyle w:val="Emphasis"/>
          <w:rFonts w:ascii="Consolas" w:hAnsi="Consolas"/>
          <w:color w:val="DC143C"/>
        </w:rPr>
        <w:t>fieldset</w:t>
      </w:r>
      <w:proofErr w:type="spellEnd"/>
      <w:r>
        <w:rPr>
          <w:rStyle w:val="Emphasis"/>
          <w:rFonts w:ascii="Consolas" w:hAnsi="Consolas"/>
          <w:color w:val="DC143C"/>
        </w:rPr>
        <w:t>&gt;</w:t>
      </w:r>
      <w:r>
        <w:rPr>
          <w:rFonts w:ascii="Verdana" w:hAnsi="Verdana"/>
          <w:color w:val="000000"/>
          <w:sz w:val="23"/>
          <w:szCs w:val="23"/>
        </w:rPr>
        <w:t> element.</w:t>
      </w:r>
    </w:p>
    <w:p w14:paraId="0759EF6F" w14:textId="1F0432D6" w:rsidR="001D2941" w:rsidRDefault="001D2941" w:rsidP="001D2941">
      <w:pPr>
        <w:tabs>
          <w:tab w:val="left" w:pos="1080"/>
        </w:tabs>
        <w:spacing w:after="0"/>
        <w:rPr>
          <w:noProof/>
          <w:sz w:val="24"/>
          <w:szCs w:val="24"/>
        </w:rPr>
      </w:pPr>
      <w:r>
        <w:rPr>
          <w:noProof/>
          <w:sz w:val="24"/>
          <w:szCs w:val="24"/>
        </w:rPr>
        <w:drawing>
          <wp:anchor distT="0" distB="0" distL="114300" distR="114300" simplePos="0" relativeHeight="251660288" behindDoc="1" locked="0" layoutInCell="1" allowOverlap="1" wp14:anchorId="017D2B3A" wp14:editId="3B37B43A">
            <wp:simplePos x="0" y="0"/>
            <wp:positionH relativeFrom="column">
              <wp:posOffset>-914487</wp:posOffset>
            </wp:positionH>
            <wp:positionV relativeFrom="paragraph">
              <wp:posOffset>279400</wp:posOffset>
            </wp:positionV>
            <wp:extent cx="7788161" cy="2171700"/>
            <wp:effectExtent l="0" t="0" r="3810" b="0"/>
            <wp:wrapTight wrapText="bothSides">
              <wp:wrapPolygon edited="0">
                <wp:start x="0" y="0"/>
                <wp:lineTo x="0" y="21411"/>
                <wp:lineTo x="21558" y="21411"/>
                <wp:lineTo x="215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6">
                      <a:extLst>
                        <a:ext uri="{28A0092B-C50C-407E-A947-70E740481C1C}">
                          <a14:useLocalDpi xmlns:a14="http://schemas.microsoft.com/office/drawing/2010/main" val="0"/>
                        </a:ext>
                      </a:extLst>
                    </a:blip>
                    <a:srcRect t="32520" b="20325"/>
                    <a:stretch/>
                  </pic:blipFill>
                  <pic:spPr bwMode="auto">
                    <a:xfrm>
                      <a:off x="0" y="0"/>
                      <a:ext cx="7790544" cy="2172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23FF8" w14:textId="56BCEB34" w:rsidR="00AE70E6" w:rsidRDefault="00AE70E6" w:rsidP="001D2941">
      <w:pPr>
        <w:tabs>
          <w:tab w:val="left" w:pos="1080"/>
        </w:tabs>
        <w:spacing w:after="0"/>
        <w:rPr>
          <w:sz w:val="24"/>
          <w:szCs w:val="24"/>
        </w:rPr>
      </w:pPr>
    </w:p>
    <w:p w14:paraId="28980920" w14:textId="6BA2E54B" w:rsidR="00AE70E6" w:rsidRDefault="00AE70E6" w:rsidP="001D2941">
      <w:pPr>
        <w:tabs>
          <w:tab w:val="left" w:pos="1080"/>
        </w:tabs>
        <w:spacing w:after="0"/>
        <w:rPr>
          <w:sz w:val="24"/>
          <w:szCs w:val="24"/>
        </w:rPr>
      </w:pPr>
    </w:p>
    <w:p w14:paraId="7632532B" w14:textId="77777777" w:rsidR="00AE70E6" w:rsidRPr="00AE70E6" w:rsidRDefault="00AE70E6" w:rsidP="00987423">
      <w:pPr>
        <w:pStyle w:val="Heading3"/>
      </w:pPr>
      <w:bookmarkStart w:id="147" w:name="_Toc114175598"/>
      <w:r w:rsidRPr="00AE70E6">
        <w:lastRenderedPageBreak/>
        <w:t>The &lt;</w:t>
      </w:r>
      <w:proofErr w:type="spellStart"/>
      <w:r w:rsidRPr="00AE70E6">
        <w:t>datalist</w:t>
      </w:r>
      <w:proofErr w:type="spellEnd"/>
      <w:r w:rsidRPr="00AE70E6">
        <w:t>&gt; Element</w:t>
      </w:r>
      <w:bookmarkEnd w:id="147"/>
    </w:p>
    <w:p w14:paraId="03AD7CE1" w14:textId="77777777" w:rsidR="00AE70E6" w:rsidRDefault="00AE70E6" w:rsidP="00AE70E6">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w:t>
      </w:r>
      <w:proofErr w:type="spellStart"/>
      <w:r>
        <w:rPr>
          <w:rStyle w:val="Emphasis"/>
          <w:rFonts w:ascii="Consolas" w:hAnsi="Consolas"/>
          <w:color w:val="DC143C"/>
        </w:rPr>
        <w:t>datalist</w:t>
      </w:r>
      <w:proofErr w:type="spellEnd"/>
      <w:r>
        <w:rPr>
          <w:rStyle w:val="Emphasis"/>
          <w:rFonts w:ascii="Consolas" w:hAnsi="Consolas"/>
          <w:color w:val="DC143C"/>
        </w:rPr>
        <w:t>&gt;</w:t>
      </w:r>
      <w:r>
        <w:rPr>
          <w:rFonts w:ascii="Verdana" w:hAnsi="Verdana"/>
          <w:color w:val="000000"/>
          <w:sz w:val="23"/>
          <w:szCs w:val="23"/>
        </w:rPr>
        <w:t> element specifies a list of pre-defined options for an </w:t>
      </w:r>
      <w:r>
        <w:rPr>
          <w:rStyle w:val="Emphasis"/>
          <w:rFonts w:ascii="Consolas" w:hAnsi="Consolas"/>
          <w:color w:val="DC143C"/>
        </w:rPr>
        <w:t>&lt;input&gt;</w:t>
      </w:r>
      <w:r>
        <w:rPr>
          <w:rFonts w:ascii="Verdana" w:hAnsi="Verdana"/>
          <w:color w:val="000000"/>
          <w:sz w:val="23"/>
          <w:szCs w:val="23"/>
        </w:rPr>
        <w:t> element.</w:t>
      </w:r>
    </w:p>
    <w:p w14:paraId="319C78B7" w14:textId="77777777" w:rsidR="00AE70E6" w:rsidRDefault="00AE70E6" w:rsidP="00AE70E6">
      <w:pPr>
        <w:shd w:val="clear" w:color="auto" w:fill="FFFFFF"/>
        <w:spacing w:before="288" w:after="288"/>
        <w:rPr>
          <w:rFonts w:ascii="Verdana" w:hAnsi="Verdana"/>
          <w:color w:val="000000"/>
          <w:sz w:val="23"/>
          <w:szCs w:val="23"/>
        </w:rPr>
      </w:pPr>
      <w:r>
        <w:rPr>
          <w:rFonts w:ascii="Verdana" w:hAnsi="Verdana"/>
          <w:color w:val="000000"/>
          <w:sz w:val="23"/>
          <w:szCs w:val="23"/>
        </w:rPr>
        <w:t>Users will see a drop-down list of the pre-defined options as they input data.</w:t>
      </w:r>
    </w:p>
    <w:p w14:paraId="5ACFC811" w14:textId="244B7DFD" w:rsidR="00AE70E6" w:rsidRDefault="00AE70E6" w:rsidP="00AE70E6">
      <w:pPr>
        <w:shd w:val="clear" w:color="auto" w:fill="FFFFFF"/>
        <w:spacing w:before="288" w:after="288"/>
        <w:rPr>
          <w:rFonts w:ascii="Verdana" w:hAnsi="Verdana"/>
          <w:color w:val="000000"/>
          <w:sz w:val="23"/>
          <w:szCs w:val="23"/>
        </w:rPr>
      </w:pPr>
      <w:r>
        <w:rPr>
          <w:noProof/>
        </w:rPr>
        <w:drawing>
          <wp:anchor distT="0" distB="0" distL="114300" distR="114300" simplePos="0" relativeHeight="251661312" behindDoc="1" locked="0" layoutInCell="1" allowOverlap="1" wp14:anchorId="7D260FDE" wp14:editId="493A1070">
            <wp:simplePos x="0" y="0"/>
            <wp:positionH relativeFrom="column">
              <wp:posOffset>-914400</wp:posOffset>
            </wp:positionH>
            <wp:positionV relativeFrom="paragraph">
              <wp:posOffset>668020</wp:posOffset>
            </wp:positionV>
            <wp:extent cx="7594600" cy="2528473"/>
            <wp:effectExtent l="0" t="0" r="6350" b="5715"/>
            <wp:wrapTight wrapText="bothSides">
              <wp:wrapPolygon edited="0">
                <wp:start x="0" y="0"/>
                <wp:lineTo x="0" y="21486"/>
                <wp:lineTo x="21564" y="21486"/>
                <wp:lineTo x="2156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7">
                      <a:extLst>
                        <a:ext uri="{28A0092B-C50C-407E-A947-70E740481C1C}">
                          <a14:useLocalDpi xmlns:a14="http://schemas.microsoft.com/office/drawing/2010/main" val="0"/>
                        </a:ext>
                      </a:extLst>
                    </a:blip>
                    <a:srcRect t="32479" r="14957" b="17189"/>
                    <a:stretch/>
                  </pic:blipFill>
                  <pic:spPr bwMode="auto">
                    <a:xfrm>
                      <a:off x="0" y="0"/>
                      <a:ext cx="7594600" cy="25284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Emphasis"/>
          <w:rFonts w:ascii="Consolas" w:hAnsi="Consolas"/>
          <w:color w:val="DC143C"/>
        </w:rPr>
        <w:t>list</w:t>
      </w:r>
      <w:r>
        <w:rPr>
          <w:rFonts w:ascii="Verdana" w:hAnsi="Verdana"/>
          <w:color w:val="000000"/>
          <w:sz w:val="23"/>
          <w:szCs w:val="23"/>
        </w:rPr>
        <w:t> attribute of the </w:t>
      </w:r>
      <w:r>
        <w:rPr>
          <w:rStyle w:val="Emphasis"/>
          <w:rFonts w:ascii="Consolas" w:hAnsi="Consolas"/>
          <w:color w:val="DC143C"/>
        </w:rPr>
        <w:t>&lt;input&gt;</w:t>
      </w:r>
      <w:r>
        <w:rPr>
          <w:rFonts w:ascii="Verdana" w:hAnsi="Verdana"/>
          <w:color w:val="000000"/>
          <w:sz w:val="23"/>
          <w:szCs w:val="23"/>
        </w:rPr>
        <w:t> element, must refer to the </w:t>
      </w:r>
      <w:r>
        <w:rPr>
          <w:rStyle w:val="Emphasis"/>
          <w:rFonts w:ascii="Consolas" w:hAnsi="Consolas"/>
          <w:color w:val="DC143C"/>
        </w:rPr>
        <w:t>id</w:t>
      </w:r>
      <w:r>
        <w:rPr>
          <w:rFonts w:ascii="Verdana" w:hAnsi="Verdana"/>
          <w:color w:val="000000"/>
          <w:sz w:val="23"/>
          <w:szCs w:val="23"/>
        </w:rPr>
        <w:t> attribute of the </w:t>
      </w:r>
      <w:r>
        <w:rPr>
          <w:rStyle w:val="Emphasis"/>
          <w:rFonts w:ascii="Consolas" w:hAnsi="Consolas"/>
          <w:color w:val="DC143C"/>
        </w:rPr>
        <w:t>&lt;</w:t>
      </w:r>
      <w:proofErr w:type="spellStart"/>
      <w:r>
        <w:rPr>
          <w:rStyle w:val="Emphasis"/>
          <w:rFonts w:ascii="Consolas" w:hAnsi="Consolas"/>
          <w:color w:val="DC143C"/>
        </w:rPr>
        <w:t>datalist</w:t>
      </w:r>
      <w:proofErr w:type="spellEnd"/>
      <w:r>
        <w:rPr>
          <w:rStyle w:val="Emphasis"/>
          <w:rFonts w:ascii="Consolas" w:hAnsi="Consolas"/>
          <w:color w:val="DC143C"/>
        </w:rPr>
        <w:t>&gt;</w:t>
      </w:r>
      <w:r>
        <w:rPr>
          <w:rFonts w:ascii="Verdana" w:hAnsi="Verdana"/>
          <w:color w:val="000000"/>
          <w:sz w:val="23"/>
          <w:szCs w:val="23"/>
        </w:rPr>
        <w:t> element.</w:t>
      </w:r>
    </w:p>
    <w:p w14:paraId="634351D3" w14:textId="3B4A166F" w:rsidR="00AE70E6" w:rsidRDefault="00AE70E6" w:rsidP="001D2941">
      <w:pPr>
        <w:tabs>
          <w:tab w:val="left" w:pos="1080"/>
        </w:tabs>
        <w:spacing w:after="0"/>
        <w:rPr>
          <w:sz w:val="24"/>
          <w:szCs w:val="24"/>
        </w:rPr>
      </w:pPr>
    </w:p>
    <w:p w14:paraId="7E3B79B2" w14:textId="62F6874E" w:rsidR="00AE70E6" w:rsidRDefault="00AE70E6" w:rsidP="001D2941">
      <w:pPr>
        <w:tabs>
          <w:tab w:val="left" w:pos="1080"/>
        </w:tabs>
        <w:spacing w:after="0"/>
        <w:rPr>
          <w:noProof/>
          <w:sz w:val="24"/>
          <w:szCs w:val="24"/>
        </w:rPr>
      </w:pPr>
    </w:p>
    <w:p w14:paraId="3C476940" w14:textId="7F2D0855" w:rsidR="001D2941" w:rsidRDefault="001D2941" w:rsidP="001D2941">
      <w:pPr>
        <w:tabs>
          <w:tab w:val="left" w:pos="1080"/>
        </w:tabs>
        <w:spacing w:after="0"/>
        <w:rPr>
          <w:sz w:val="24"/>
          <w:szCs w:val="24"/>
        </w:rPr>
      </w:pPr>
    </w:p>
    <w:p w14:paraId="7DA59245" w14:textId="6DAEC81D" w:rsidR="00AE70E6" w:rsidRDefault="00AE70E6" w:rsidP="001D2941">
      <w:pPr>
        <w:tabs>
          <w:tab w:val="left" w:pos="1080"/>
        </w:tabs>
        <w:spacing w:after="0"/>
        <w:rPr>
          <w:sz w:val="24"/>
          <w:szCs w:val="24"/>
        </w:rPr>
      </w:pPr>
    </w:p>
    <w:p w14:paraId="653FEC21" w14:textId="6052A7E5" w:rsidR="00AE70E6" w:rsidRDefault="00AE70E6" w:rsidP="001D2941">
      <w:pPr>
        <w:tabs>
          <w:tab w:val="left" w:pos="1080"/>
        </w:tabs>
        <w:spacing w:after="0"/>
        <w:rPr>
          <w:sz w:val="24"/>
          <w:szCs w:val="24"/>
        </w:rPr>
      </w:pPr>
    </w:p>
    <w:p w14:paraId="5DFFEA56" w14:textId="3DCDBF88" w:rsidR="00AE70E6" w:rsidRDefault="00AE70E6" w:rsidP="001D2941">
      <w:pPr>
        <w:tabs>
          <w:tab w:val="left" w:pos="1080"/>
        </w:tabs>
        <w:spacing w:after="0"/>
        <w:rPr>
          <w:sz w:val="24"/>
          <w:szCs w:val="24"/>
        </w:rPr>
      </w:pPr>
    </w:p>
    <w:p w14:paraId="19399987" w14:textId="51C390B5" w:rsidR="00AE70E6" w:rsidRDefault="00AE70E6" w:rsidP="001D2941">
      <w:pPr>
        <w:tabs>
          <w:tab w:val="left" w:pos="1080"/>
        </w:tabs>
        <w:spacing w:after="0"/>
        <w:rPr>
          <w:sz w:val="24"/>
          <w:szCs w:val="24"/>
        </w:rPr>
      </w:pPr>
    </w:p>
    <w:p w14:paraId="5693403A" w14:textId="6A13CE0E" w:rsidR="00AE70E6" w:rsidRDefault="00AE70E6" w:rsidP="001D2941">
      <w:pPr>
        <w:tabs>
          <w:tab w:val="left" w:pos="1080"/>
        </w:tabs>
        <w:spacing w:after="0"/>
        <w:rPr>
          <w:sz w:val="24"/>
          <w:szCs w:val="24"/>
        </w:rPr>
      </w:pPr>
    </w:p>
    <w:p w14:paraId="14D4D8E3" w14:textId="44914239" w:rsidR="00AE70E6" w:rsidRDefault="00AE70E6" w:rsidP="001D2941">
      <w:pPr>
        <w:tabs>
          <w:tab w:val="left" w:pos="1080"/>
        </w:tabs>
        <w:spacing w:after="0"/>
        <w:rPr>
          <w:sz w:val="24"/>
          <w:szCs w:val="24"/>
        </w:rPr>
      </w:pPr>
    </w:p>
    <w:p w14:paraId="13A662AC" w14:textId="71240B6A" w:rsidR="00AE70E6" w:rsidRDefault="00AE70E6" w:rsidP="001D2941">
      <w:pPr>
        <w:tabs>
          <w:tab w:val="left" w:pos="1080"/>
        </w:tabs>
        <w:spacing w:after="0"/>
        <w:rPr>
          <w:sz w:val="24"/>
          <w:szCs w:val="24"/>
        </w:rPr>
      </w:pPr>
    </w:p>
    <w:p w14:paraId="0ED6E4C9" w14:textId="6513AF7C" w:rsidR="00AE70E6" w:rsidRDefault="00AE70E6" w:rsidP="001D2941">
      <w:pPr>
        <w:tabs>
          <w:tab w:val="left" w:pos="1080"/>
        </w:tabs>
        <w:spacing w:after="0"/>
        <w:rPr>
          <w:sz w:val="24"/>
          <w:szCs w:val="24"/>
        </w:rPr>
      </w:pPr>
    </w:p>
    <w:p w14:paraId="3F40184A" w14:textId="18F0AC79" w:rsidR="00AE70E6" w:rsidRDefault="00AE70E6" w:rsidP="001D2941">
      <w:pPr>
        <w:tabs>
          <w:tab w:val="left" w:pos="1080"/>
        </w:tabs>
        <w:spacing w:after="0"/>
        <w:rPr>
          <w:sz w:val="24"/>
          <w:szCs w:val="24"/>
        </w:rPr>
      </w:pPr>
    </w:p>
    <w:p w14:paraId="2AB5E8AC" w14:textId="12E367C0" w:rsidR="00AE70E6" w:rsidRDefault="00AE70E6" w:rsidP="001D2941">
      <w:pPr>
        <w:tabs>
          <w:tab w:val="left" w:pos="1080"/>
        </w:tabs>
        <w:spacing w:after="0"/>
        <w:rPr>
          <w:sz w:val="24"/>
          <w:szCs w:val="24"/>
        </w:rPr>
      </w:pPr>
    </w:p>
    <w:p w14:paraId="390FDAA3" w14:textId="77777777" w:rsidR="008625FE" w:rsidRDefault="008625FE" w:rsidP="001D2941">
      <w:pPr>
        <w:tabs>
          <w:tab w:val="left" w:pos="1080"/>
        </w:tabs>
        <w:spacing w:after="0"/>
        <w:rPr>
          <w:sz w:val="24"/>
          <w:szCs w:val="24"/>
        </w:rPr>
      </w:pPr>
    </w:p>
    <w:p w14:paraId="664F5322" w14:textId="77777777" w:rsidR="00FE5072" w:rsidRPr="00FE5072" w:rsidRDefault="00FE5072" w:rsidP="00987423">
      <w:pPr>
        <w:pStyle w:val="Heading2"/>
      </w:pPr>
      <w:bookmarkStart w:id="148" w:name="_Toc114175599"/>
      <w:r w:rsidRPr="00FE5072">
        <w:lastRenderedPageBreak/>
        <w:t>HTML Input Types</w:t>
      </w:r>
      <w:bookmarkEnd w:id="148"/>
    </w:p>
    <w:p w14:paraId="0C353C1C" w14:textId="77777777" w:rsidR="00FE5072" w:rsidRDefault="00FE5072" w:rsidP="00FE5072">
      <w:pPr>
        <w:shd w:val="clear" w:color="auto" w:fill="FFFFFF"/>
        <w:spacing w:before="288" w:after="288"/>
        <w:rPr>
          <w:rFonts w:ascii="Verdana" w:hAnsi="Verdana"/>
          <w:color w:val="000000"/>
          <w:sz w:val="23"/>
          <w:szCs w:val="23"/>
        </w:rPr>
      </w:pPr>
      <w:r>
        <w:rPr>
          <w:rFonts w:ascii="Verdana" w:hAnsi="Verdana"/>
          <w:color w:val="000000"/>
          <w:sz w:val="23"/>
          <w:szCs w:val="23"/>
        </w:rPr>
        <w:t>Here are the different input types you can use in HTML:</w:t>
      </w:r>
    </w:p>
    <w:p w14:paraId="714FC234"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type="button"&gt;</w:t>
      </w:r>
    </w:p>
    <w:p w14:paraId="1BDA4266"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type="checkbox"&gt;</w:t>
      </w:r>
    </w:p>
    <w:p w14:paraId="1F320020"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type="color"&gt;</w:t>
      </w:r>
    </w:p>
    <w:p w14:paraId="5C3B8086"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type="date"&gt;</w:t>
      </w:r>
    </w:p>
    <w:p w14:paraId="71BE77A8"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type="datetime-local"&gt;</w:t>
      </w:r>
    </w:p>
    <w:p w14:paraId="33016636"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type="email"&gt;</w:t>
      </w:r>
    </w:p>
    <w:p w14:paraId="57BAFAF6"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type="file"&gt;</w:t>
      </w:r>
    </w:p>
    <w:p w14:paraId="3B3A84F0"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type="hidden"&gt;</w:t>
      </w:r>
    </w:p>
    <w:p w14:paraId="4F0AAF4C"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type="image"&gt;</w:t>
      </w:r>
    </w:p>
    <w:p w14:paraId="67F3D4B8"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type="month"&gt;</w:t>
      </w:r>
    </w:p>
    <w:p w14:paraId="10347615"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type="number"&gt;</w:t>
      </w:r>
    </w:p>
    <w:p w14:paraId="47A2B1EF"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type="password"&gt;</w:t>
      </w:r>
    </w:p>
    <w:p w14:paraId="47910167"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type="radio"&gt;</w:t>
      </w:r>
    </w:p>
    <w:p w14:paraId="20EFB59F"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type="range"&gt;</w:t>
      </w:r>
    </w:p>
    <w:p w14:paraId="27174923"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type="reset"&gt;</w:t>
      </w:r>
    </w:p>
    <w:p w14:paraId="435D9C48"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type="search"&gt;</w:t>
      </w:r>
    </w:p>
    <w:p w14:paraId="79414474"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type="submit"&gt;</w:t>
      </w:r>
    </w:p>
    <w:p w14:paraId="57EC0F39"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w:t>
      </w:r>
      <w:proofErr w:type="spellStart"/>
      <w:r>
        <w:rPr>
          <w:rStyle w:val="Emphasis"/>
          <w:rFonts w:ascii="Consolas" w:hAnsi="Consolas"/>
          <w:color w:val="DC143C"/>
          <w:sz w:val="24"/>
          <w:szCs w:val="24"/>
        </w:rPr>
        <w:t>tel</w:t>
      </w:r>
      <w:proofErr w:type="spellEnd"/>
      <w:r>
        <w:rPr>
          <w:rStyle w:val="Emphasis"/>
          <w:rFonts w:ascii="Consolas" w:hAnsi="Consolas"/>
          <w:color w:val="DC143C"/>
          <w:sz w:val="24"/>
          <w:szCs w:val="24"/>
        </w:rPr>
        <w:t>"&gt;</w:t>
      </w:r>
    </w:p>
    <w:p w14:paraId="1610EBEE"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type="text"&gt;</w:t>
      </w:r>
    </w:p>
    <w:p w14:paraId="2237C45B"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type="time"&gt;</w:t>
      </w:r>
    </w:p>
    <w:p w14:paraId="5074A80E"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w:t>
      </w:r>
      <w:proofErr w:type="spellStart"/>
      <w:r>
        <w:rPr>
          <w:rStyle w:val="Emphasis"/>
          <w:rFonts w:ascii="Consolas" w:hAnsi="Consolas"/>
          <w:color w:val="DC143C"/>
          <w:sz w:val="24"/>
          <w:szCs w:val="24"/>
        </w:rPr>
        <w:t>url</w:t>
      </w:r>
      <w:proofErr w:type="spellEnd"/>
      <w:r>
        <w:rPr>
          <w:rStyle w:val="Emphasis"/>
          <w:rFonts w:ascii="Consolas" w:hAnsi="Consolas"/>
          <w:color w:val="DC143C"/>
          <w:sz w:val="24"/>
          <w:szCs w:val="24"/>
        </w:rPr>
        <w:t>"&gt;</w:t>
      </w:r>
    </w:p>
    <w:p w14:paraId="2660087D" w14:textId="77777777" w:rsidR="00FE5072" w:rsidRDefault="00FE5072" w:rsidP="00FE5072">
      <w:pPr>
        <w:numPr>
          <w:ilvl w:val="0"/>
          <w:numId w:val="21"/>
        </w:numPr>
        <w:shd w:val="clear" w:color="auto" w:fill="FFFFFF"/>
        <w:spacing w:before="100" w:beforeAutospacing="1" w:after="100" w:afterAutospacing="1" w:line="240" w:lineRule="auto"/>
        <w:rPr>
          <w:rFonts w:ascii="Verdana" w:hAnsi="Verdana"/>
          <w:color w:val="000000"/>
          <w:sz w:val="23"/>
          <w:szCs w:val="23"/>
        </w:rPr>
      </w:pPr>
      <w:r>
        <w:rPr>
          <w:rStyle w:val="Emphasis"/>
          <w:rFonts w:ascii="Consolas" w:hAnsi="Consolas"/>
          <w:color w:val="DC143C"/>
          <w:sz w:val="24"/>
          <w:szCs w:val="24"/>
        </w:rPr>
        <w:t>&lt;input type="week"&gt;</w:t>
      </w:r>
    </w:p>
    <w:p w14:paraId="4D32705C" w14:textId="77777777" w:rsidR="00FE5072" w:rsidRDefault="00FE5072" w:rsidP="00FE5072">
      <w:pPr>
        <w:shd w:val="clear" w:color="auto" w:fill="FFFFCC"/>
        <w:spacing w:before="240" w:after="240"/>
        <w:rPr>
          <w:rFonts w:ascii="Verdana" w:hAnsi="Verdana"/>
          <w:color w:val="000000"/>
          <w:sz w:val="23"/>
          <w:szCs w:val="23"/>
        </w:rPr>
      </w:pPr>
      <w:r>
        <w:rPr>
          <w:rStyle w:val="Heading4Char"/>
          <w:rFonts w:ascii="Verdana" w:hAnsi="Verdana"/>
          <w:color w:val="000000"/>
          <w:sz w:val="23"/>
          <w:szCs w:val="23"/>
        </w:rPr>
        <w:t>Tip:</w:t>
      </w:r>
      <w:r>
        <w:rPr>
          <w:rFonts w:ascii="Verdana" w:hAnsi="Verdana"/>
          <w:color w:val="000000"/>
          <w:sz w:val="23"/>
          <w:szCs w:val="23"/>
        </w:rPr>
        <w:t> The default value of the </w:t>
      </w:r>
      <w:r>
        <w:rPr>
          <w:rStyle w:val="Emphasis"/>
          <w:rFonts w:ascii="Consolas" w:hAnsi="Consolas"/>
          <w:color w:val="DC143C"/>
        </w:rPr>
        <w:t>type</w:t>
      </w:r>
      <w:r>
        <w:rPr>
          <w:rFonts w:ascii="Verdana" w:hAnsi="Verdana"/>
          <w:color w:val="000000"/>
          <w:sz w:val="23"/>
          <w:szCs w:val="23"/>
        </w:rPr>
        <w:t> attribute is "text".</w:t>
      </w:r>
    </w:p>
    <w:p w14:paraId="17F4A2FC" w14:textId="7DA451D7" w:rsidR="00FE5072" w:rsidRDefault="00FE5072" w:rsidP="001D2941">
      <w:pPr>
        <w:tabs>
          <w:tab w:val="left" w:pos="1080"/>
        </w:tabs>
        <w:spacing w:after="0"/>
        <w:rPr>
          <w:noProof/>
          <w:sz w:val="24"/>
          <w:szCs w:val="24"/>
        </w:rPr>
      </w:pPr>
      <w:r>
        <w:rPr>
          <w:noProof/>
          <w:sz w:val="24"/>
          <w:szCs w:val="24"/>
        </w:rPr>
        <w:drawing>
          <wp:anchor distT="0" distB="0" distL="114300" distR="114300" simplePos="0" relativeHeight="251662336" behindDoc="1" locked="0" layoutInCell="1" allowOverlap="1" wp14:anchorId="0B1BEF6C" wp14:editId="38B2A13E">
            <wp:simplePos x="0" y="0"/>
            <wp:positionH relativeFrom="column">
              <wp:posOffset>-914747</wp:posOffset>
            </wp:positionH>
            <wp:positionV relativeFrom="paragraph">
              <wp:posOffset>198755</wp:posOffset>
            </wp:positionV>
            <wp:extent cx="7723505" cy="2592705"/>
            <wp:effectExtent l="0" t="0" r="0" b="0"/>
            <wp:wrapTight wrapText="bothSides">
              <wp:wrapPolygon edited="0">
                <wp:start x="0" y="0"/>
                <wp:lineTo x="0" y="21425"/>
                <wp:lineTo x="21524" y="21425"/>
                <wp:lineTo x="2152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8">
                      <a:extLst>
                        <a:ext uri="{28A0092B-C50C-407E-A947-70E740481C1C}">
                          <a14:useLocalDpi xmlns:a14="http://schemas.microsoft.com/office/drawing/2010/main" val="0"/>
                        </a:ext>
                      </a:extLst>
                    </a:blip>
                    <a:srcRect t="31150" r="22581" b="24604"/>
                    <a:stretch/>
                  </pic:blipFill>
                  <pic:spPr bwMode="auto">
                    <a:xfrm>
                      <a:off x="0" y="0"/>
                      <a:ext cx="7723505" cy="2592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BA8668" w14:textId="77777777" w:rsidR="00AA5462" w:rsidRPr="00AA5462" w:rsidRDefault="00AA5462" w:rsidP="00987423">
      <w:pPr>
        <w:pStyle w:val="Heading3"/>
      </w:pPr>
      <w:bookmarkStart w:id="149" w:name="_Toc114175600"/>
      <w:r w:rsidRPr="00AA5462">
        <w:lastRenderedPageBreak/>
        <w:t>Input Type Password</w:t>
      </w:r>
      <w:bookmarkEnd w:id="149"/>
    </w:p>
    <w:p w14:paraId="01C2F9F5" w14:textId="066C1EFD" w:rsidR="00AA5462" w:rsidRDefault="00AA5462" w:rsidP="00AA5462">
      <w:pPr>
        <w:shd w:val="clear" w:color="auto" w:fill="FFFFFF"/>
        <w:spacing w:before="288" w:after="288"/>
        <w:rPr>
          <w:rFonts w:ascii="Verdana" w:hAnsi="Verdana"/>
          <w:color w:val="000000"/>
          <w:sz w:val="23"/>
          <w:szCs w:val="23"/>
        </w:rPr>
      </w:pPr>
      <w:r>
        <w:rPr>
          <w:rStyle w:val="Emphasis"/>
          <w:rFonts w:ascii="Consolas" w:hAnsi="Consolas"/>
          <w:color w:val="DC143C"/>
        </w:rPr>
        <w:t>&lt;input type="password"&gt;</w:t>
      </w:r>
      <w:r>
        <w:rPr>
          <w:rFonts w:ascii="Verdana" w:hAnsi="Verdana"/>
          <w:color w:val="000000"/>
          <w:sz w:val="23"/>
          <w:szCs w:val="23"/>
        </w:rPr>
        <w:t> defines a </w:t>
      </w:r>
      <w:r>
        <w:rPr>
          <w:rStyle w:val="Heading4Char"/>
          <w:rFonts w:ascii="Verdana" w:hAnsi="Verdana"/>
          <w:color w:val="000000"/>
          <w:sz w:val="23"/>
          <w:szCs w:val="23"/>
        </w:rPr>
        <w:t>password field</w:t>
      </w:r>
    </w:p>
    <w:p w14:paraId="7CED95F7" w14:textId="3043674C" w:rsidR="00AA5462" w:rsidRDefault="00AA5462" w:rsidP="00AA5462">
      <w:pPr>
        <w:shd w:val="clear" w:color="auto" w:fill="FFFFFF"/>
        <w:spacing w:before="288" w:after="288"/>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63360" behindDoc="1" locked="0" layoutInCell="1" allowOverlap="1" wp14:anchorId="7602968F" wp14:editId="3C9E63C7">
            <wp:simplePos x="0" y="0"/>
            <wp:positionH relativeFrom="column">
              <wp:posOffset>-876300</wp:posOffset>
            </wp:positionH>
            <wp:positionV relativeFrom="paragraph">
              <wp:posOffset>358544</wp:posOffset>
            </wp:positionV>
            <wp:extent cx="7726394" cy="2251364"/>
            <wp:effectExtent l="0" t="0" r="8255" b="0"/>
            <wp:wrapTight wrapText="bothSides">
              <wp:wrapPolygon edited="0">
                <wp:start x="0" y="0"/>
                <wp:lineTo x="0" y="21387"/>
                <wp:lineTo x="21570" y="21387"/>
                <wp:lineTo x="2157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39">
                      <a:extLst>
                        <a:ext uri="{28A0092B-C50C-407E-A947-70E740481C1C}">
                          <a14:useLocalDpi xmlns:a14="http://schemas.microsoft.com/office/drawing/2010/main" val="0"/>
                        </a:ext>
                      </a:extLst>
                    </a:blip>
                    <a:srcRect l="699" t="28594" r="9290" b="24780"/>
                    <a:stretch/>
                  </pic:blipFill>
                  <pic:spPr bwMode="auto">
                    <a:xfrm>
                      <a:off x="0" y="0"/>
                      <a:ext cx="7773430" cy="2265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295BE" w14:textId="77777777" w:rsidR="00D1506A" w:rsidRPr="00D1506A" w:rsidRDefault="00D1506A" w:rsidP="00987423">
      <w:pPr>
        <w:pStyle w:val="Heading3"/>
      </w:pPr>
      <w:bookmarkStart w:id="150" w:name="_Toc114175601"/>
      <w:r w:rsidRPr="00D1506A">
        <w:t>Input Type Submit</w:t>
      </w:r>
      <w:bookmarkEnd w:id="150"/>
    </w:p>
    <w:p w14:paraId="49076B18" w14:textId="77777777" w:rsidR="00D1506A" w:rsidRDefault="00D1506A" w:rsidP="00D1506A">
      <w:pPr>
        <w:shd w:val="clear" w:color="auto" w:fill="FFFFFF"/>
        <w:spacing w:after="0"/>
        <w:rPr>
          <w:rFonts w:ascii="Verdana" w:hAnsi="Verdana"/>
          <w:color w:val="000000"/>
          <w:sz w:val="23"/>
          <w:szCs w:val="23"/>
        </w:rPr>
      </w:pPr>
      <w:r>
        <w:rPr>
          <w:rStyle w:val="Emphasis"/>
          <w:rFonts w:ascii="Consolas" w:hAnsi="Consolas"/>
          <w:color w:val="DC143C"/>
        </w:rPr>
        <w:t>&lt;input type="submit"&gt;</w:t>
      </w:r>
      <w:r>
        <w:rPr>
          <w:rFonts w:ascii="Verdana" w:hAnsi="Verdana"/>
          <w:color w:val="000000"/>
          <w:sz w:val="23"/>
          <w:szCs w:val="23"/>
        </w:rPr>
        <w:t> defines a button for </w:t>
      </w:r>
      <w:r>
        <w:rPr>
          <w:rStyle w:val="Heading4Char"/>
          <w:rFonts w:ascii="Verdana" w:hAnsi="Verdana"/>
          <w:color w:val="000000"/>
          <w:sz w:val="23"/>
          <w:szCs w:val="23"/>
        </w:rPr>
        <w:t>submitting</w:t>
      </w:r>
      <w:r>
        <w:rPr>
          <w:rFonts w:ascii="Verdana" w:hAnsi="Verdana"/>
          <w:color w:val="000000"/>
          <w:sz w:val="23"/>
          <w:szCs w:val="23"/>
        </w:rPr>
        <w:t> form data to a </w:t>
      </w:r>
      <w:r>
        <w:rPr>
          <w:rStyle w:val="Heading4Char"/>
          <w:rFonts w:ascii="Verdana" w:hAnsi="Verdana"/>
          <w:color w:val="000000"/>
          <w:sz w:val="23"/>
          <w:szCs w:val="23"/>
        </w:rPr>
        <w:t>form-handler</w:t>
      </w:r>
      <w:r>
        <w:rPr>
          <w:rFonts w:ascii="Verdana" w:hAnsi="Verdana"/>
          <w:color w:val="000000"/>
          <w:sz w:val="23"/>
          <w:szCs w:val="23"/>
        </w:rPr>
        <w:t>.</w:t>
      </w:r>
    </w:p>
    <w:p w14:paraId="3CA46617" w14:textId="77777777" w:rsidR="00D1506A" w:rsidRDefault="00D1506A" w:rsidP="00D1506A">
      <w:pPr>
        <w:shd w:val="clear" w:color="auto" w:fill="FFFFFF"/>
        <w:spacing w:after="0"/>
        <w:rPr>
          <w:rFonts w:ascii="Verdana" w:hAnsi="Verdana"/>
          <w:color w:val="000000"/>
          <w:sz w:val="23"/>
          <w:szCs w:val="23"/>
        </w:rPr>
      </w:pPr>
      <w:r>
        <w:rPr>
          <w:rFonts w:ascii="Verdana" w:hAnsi="Verdana"/>
          <w:color w:val="000000"/>
          <w:sz w:val="23"/>
          <w:szCs w:val="23"/>
        </w:rPr>
        <w:t>The form-handler is typically a server page with a script for processing input data.</w:t>
      </w:r>
    </w:p>
    <w:p w14:paraId="09ED4930" w14:textId="77777777" w:rsidR="00D1506A" w:rsidRDefault="00D1506A" w:rsidP="00D1506A">
      <w:pPr>
        <w:shd w:val="clear" w:color="auto" w:fill="FFFFFF"/>
        <w:spacing w:after="0"/>
        <w:rPr>
          <w:rFonts w:ascii="Verdana" w:hAnsi="Verdana"/>
          <w:color w:val="000000"/>
          <w:sz w:val="23"/>
          <w:szCs w:val="23"/>
        </w:rPr>
      </w:pPr>
      <w:r>
        <w:rPr>
          <w:rFonts w:ascii="Verdana" w:hAnsi="Verdana"/>
          <w:color w:val="000000"/>
          <w:sz w:val="23"/>
          <w:szCs w:val="23"/>
        </w:rPr>
        <w:t>The form-handler is specified in the form's </w:t>
      </w:r>
      <w:r>
        <w:rPr>
          <w:rStyle w:val="Emphasis"/>
          <w:rFonts w:ascii="Consolas" w:hAnsi="Consolas"/>
          <w:color w:val="DC143C"/>
        </w:rPr>
        <w:t>action</w:t>
      </w:r>
      <w:r>
        <w:rPr>
          <w:rFonts w:ascii="Verdana" w:hAnsi="Verdana"/>
          <w:color w:val="000000"/>
          <w:sz w:val="23"/>
          <w:szCs w:val="23"/>
        </w:rPr>
        <w:t> attribute:</w:t>
      </w:r>
    </w:p>
    <w:p w14:paraId="23EE1524" w14:textId="1172B814" w:rsidR="00D1506A" w:rsidRDefault="00D1506A" w:rsidP="001D2941">
      <w:pPr>
        <w:tabs>
          <w:tab w:val="left" w:pos="1080"/>
        </w:tabs>
        <w:spacing w:after="0"/>
        <w:rPr>
          <w:noProof/>
          <w:sz w:val="24"/>
          <w:szCs w:val="24"/>
        </w:rPr>
      </w:pPr>
      <w:r>
        <w:rPr>
          <w:noProof/>
          <w:sz w:val="24"/>
          <w:szCs w:val="24"/>
        </w:rPr>
        <w:drawing>
          <wp:anchor distT="0" distB="0" distL="114300" distR="114300" simplePos="0" relativeHeight="251664384" behindDoc="1" locked="0" layoutInCell="1" allowOverlap="1" wp14:anchorId="2557E82F" wp14:editId="4719A7F4">
            <wp:simplePos x="0" y="0"/>
            <wp:positionH relativeFrom="column">
              <wp:posOffset>-876300</wp:posOffset>
            </wp:positionH>
            <wp:positionV relativeFrom="paragraph">
              <wp:posOffset>202565</wp:posOffset>
            </wp:positionV>
            <wp:extent cx="7726045" cy="2819400"/>
            <wp:effectExtent l="0" t="0" r="8255" b="0"/>
            <wp:wrapTight wrapText="bothSides">
              <wp:wrapPolygon edited="0">
                <wp:start x="0" y="0"/>
                <wp:lineTo x="0" y="21454"/>
                <wp:lineTo x="21570" y="21454"/>
                <wp:lineTo x="2157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40">
                      <a:extLst>
                        <a:ext uri="{28A0092B-C50C-407E-A947-70E740481C1C}">
                          <a14:useLocalDpi xmlns:a14="http://schemas.microsoft.com/office/drawing/2010/main" val="0"/>
                        </a:ext>
                      </a:extLst>
                    </a:blip>
                    <a:srcRect l="641" t="33428" r="12180" b="21557"/>
                    <a:stretch/>
                  </pic:blipFill>
                  <pic:spPr bwMode="auto">
                    <a:xfrm>
                      <a:off x="0" y="0"/>
                      <a:ext cx="772604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826094" w14:textId="77777777" w:rsidR="0056338A" w:rsidRPr="0056338A" w:rsidRDefault="0056338A" w:rsidP="00987423">
      <w:pPr>
        <w:pStyle w:val="Heading3"/>
      </w:pPr>
      <w:bookmarkStart w:id="151" w:name="_Toc114175602"/>
      <w:r w:rsidRPr="0056338A">
        <w:lastRenderedPageBreak/>
        <w:t>Input Type Reset</w:t>
      </w:r>
      <w:bookmarkEnd w:id="151"/>
    </w:p>
    <w:p w14:paraId="63BFE80D" w14:textId="0644CECE" w:rsidR="0056338A" w:rsidRDefault="0056338A" w:rsidP="0056338A">
      <w:pPr>
        <w:shd w:val="clear" w:color="auto" w:fill="FFFFFF"/>
        <w:spacing w:before="288" w:after="288"/>
        <w:rPr>
          <w:rFonts w:ascii="Verdana" w:hAnsi="Verdana"/>
          <w:color w:val="000000"/>
          <w:sz w:val="23"/>
          <w:szCs w:val="23"/>
        </w:rPr>
      </w:pPr>
      <w:r>
        <w:rPr>
          <w:rStyle w:val="Emphasis"/>
          <w:rFonts w:ascii="Consolas" w:hAnsi="Consolas"/>
          <w:color w:val="DC143C"/>
        </w:rPr>
        <w:t>&lt;input type="reset"&gt;</w:t>
      </w:r>
      <w:r>
        <w:rPr>
          <w:rFonts w:ascii="Verdana" w:hAnsi="Verdana"/>
          <w:color w:val="000000"/>
          <w:sz w:val="23"/>
          <w:szCs w:val="23"/>
        </w:rPr>
        <w:t> defines a </w:t>
      </w:r>
      <w:r>
        <w:rPr>
          <w:rStyle w:val="Heading4Char"/>
          <w:rFonts w:ascii="Verdana" w:hAnsi="Verdana"/>
          <w:color w:val="000000"/>
          <w:sz w:val="23"/>
          <w:szCs w:val="23"/>
        </w:rPr>
        <w:t>reset button</w:t>
      </w:r>
      <w:r>
        <w:rPr>
          <w:rFonts w:ascii="Verdana" w:hAnsi="Verdana"/>
          <w:color w:val="000000"/>
          <w:sz w:val="23"/>
          <w:szCs w:val="23"/>
        </w:rPr>
        <w:t> that will reset all form values to their default values:</w:t>
      </w:r>
    </w:p>
    <w:p w14:paraId="72F782FA" w14:textId="499C1A93" w:rsidR="0056338A" w:rsidRDefault="0056338A" w:rsidP="0056338A">
      <w:pPr>
        <w:shd w:val="clear" w:color="auto" w:fill="FFFFFF"/>
        <w:spacing w:before="288" w:after="288"/>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65408" behindDoc="1" locked="0" layoutInCell="1" allowOverlap="1" wp14:anchorId="1847A764" wp14:editId="30B429FB">
            <wp:simplePos x="0" y="0"/>
            <wp:positionH relativeFrom="column">
              <wp:posOffset>-914400</wp:posOffset>
            </wp:positionH>
            <wp:positionV relativeFrom="paragraph">
              <wp:posOffset>361950</wp:posOffset>
            </wp:positionV>
            <wp:extent cx="7727950" cy="2112645"/>
            <wp:effectExtent l="0" t="0" r="6350" b="1905"/>
            <wp:wrapTight wrapText="bothSides">
              <wp:wrapPolygon edited="0">
                <wp:start x="0" y="0"/>
                <wp:lineTo x="0" y="21425"/>
                <wp:lineTo x="21565" y="21425"/>
                <wp:lineTo x="215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1" cstate="print">
                      <a:extLst>
                        <a:ext uri="{28A0092B-C50C-407E-A947-70E740481C1C}">
                          <a14:useLocalDpi xmlns:a14="http://schemas.microsoft.com/office/drawing/2010/main" val="0"/>
                        </a:ext>
                      </a:extLst>
                    </a:blip>
                    <a:srcRect t="33049" r="2351" b="19468"/>
                    <a:stretch/>
                  </pic:blipFill>
                  <pic:spPr bwMode="auto">
                    <a:xfrm>
                      <a:off x="0" y="0"/>
                      <a:ext cx="7727950" cy="2112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BF9617" w14:textId="77777777" w:rsidR="0056338A" w:rsidRPr="0056338A" w:rsidRDefault="0056338A" w:rsidP="00987423">
      <w:pPr>
        <w:pStyle w:val="Heading3"/>
      </w:pPr>
      <w:bookmarkStart w:id="152" w:name="_Toc114175603"/>
      <w:r w:rsidRPr="0056338A">
        <w:t>Input Type Radio</w:t>
      </w:r>
      <w:bookmarkEnd w:id="152"/>
    </w:p>
    <w:p w14:paraId="79EDC35F" w14:textId="77777777" w:rsidR="0056338A" w:rsidRDefault="0056338A" w:rsidP="0056338A">
      <w:pPr>
        <w:shd w:val="clear" w:color="auto" w:fill="FFFFFF"/>
        <w:spacing w:before="288" w:after="288"/>
        <w:rPr>
          <w:rFonts w:ascii="Verdana" w:hAnsi="Verdana"/>
          <w:color w:val="000000"/>
          <w:sz w:val="23"/>
          <w:szCs w:val="23"/>
        </w:rPr>
      </w:pPr>
      <w:r>
        <w:rPr>
          <w:rStyle w:val="Emphasis"/>
          <w:rFonts w:ascii="Consolas" w:hAnsi="Consolas"/>
          <w:color w:val="DC143C"/>
        </w:rPr>
        <w:t>&lt;input type="radio"&gt;</w:t>
      </w:r>
      <w:r>
        <w:rPr>
          <w:rFonts w:ascii="Verdana" w:hAnsi="Verdana"/>
          <w:color w:val="000000"/>
          <w:sz w:val="23"/>
          <w:szCs w:val="23"/>
        </w:rPr>
        <w:t> defines a </w:t>
      </w:r>
      <w:r>
        <w:rPr>
          <w:rStyle w:val="Heading4Char"/>
          <w:rFonts w:ascii="Verdana" w:hAnsi="Verdana"/>
          <w:color w:val="000000"/>
          <w:sz w:val="23"/>
          <w:szCs w:val="23"/>
        </w:rPr>
        <w:t>radio button</w:t>
      </w:r>
      <w:r>
        <w:rPr>
          <w:rFonts w:ascii="Verdana" w:hAnsi="Verdana"/>
          <w:color w:val="000000"/>
          <w:sz w:val="23"/>
          <w:szCs w:val="23"/>
        </w:rPr>
        <w:t>.</w:t>
      </w:r>
    </w:p>
    <w:p w14:paraId="316D1D9B" w14:textId="77777777" w:rsidR="0056338A" w:rsidRDefault="0056338A" w:rsidP="0056338A">
      <w:pPr>
        <w:shd w:val="clear" w:color="auto" w:fill="FFFFFF"/>
        <w:spacing w:before="288" w:after="288"/>
        <w:rPr>
          <w:rFonts w:ascii="Verdana" w:hAnsi="Verdana"/>
          <w:color w:val="000000"/>
          <w:sz w:val="23"/>
          <w:szCs w:val="23"/>
        </w:rPr>
      </w:pPr>
      <w:r>
        <w:rPr>
          <w:rFonts w:ascii="Verdana" w:hAnsi="Verdana"/>
          <w:color w:val="000000"/>
          <w:sz w:val="23"/>
          <w:szCs w:val="23"/>
        </w:rPr>
        <w:t>Radio buttons let a user select ONLY ONE of a limited number of choices:</w:t>
      </w:r>
    </w:p>
    <w:p w14:paraId="68214233" w14:textId="109EDC63" w:rsidR="0056338A" w:rsidRDefault="0056338A" w:rsidP="0056338A">
      <w:pPr>
        <w:shd w:val="clear" w:color="auto" w:fill="FFFFFF"/>
        <w:spacing w:before="288" w:after="288"/>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66432" behindDoc="1" locked="0" layoutInCell="1" allowOverlap="1" wp14:anchorId="7E112300" wp14:editId="59770147">
            <wp:simplePos x="0" y="0"/>
            <wp:positionH relativeFrom="column">
              <wp:posOffset>-914054</wp:posOffset>
            </wp:positionH>
            <wp:positionV relativeFrom="paragraph">
              <wp:posOffset>281247</wp:posOffset>
            </wp:positionV>
            <wp:extent cx="7891831" cy="2770909"/>
            <wp:effectExtent l="0" t="0" r="0" b="0"/>
            <wp:wrapTight wrapText="bothSides">
              <wp:wrapPolygon edited="0">
                <wp:start x="0" y="0"/>
                <wp:lineTo x="0" y="21387"/>
                <wp:lineTo x="21534" y="21387"/>
                <wp:lineTo x="2153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42">
                      <a:extLst>
                        <a:ext uri="{28A0092B-C50C-407E-A947-70E740481C1C}">
                          <a14:useLocalDpi xmlns:a14="http://schemas.microsoft.com/office/drawing/2010/main" val="0"/>
                        </a:ext>
                      </a:extLst>
                    </a:blip>
                    <a:srcRect t="32289" r="27884" b="22697"/>
                    <a:stretch/>
                  </pic:blipFill>
                  <pic:spPr bwMode="auto">
                    <a:xfrm>
                      <a:off x="0" y="0"/>
                      <a:ext cx="7896639" cy="2772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F76EB" w14:textId="4578EABE" w:rsidR="0056338A" w:rsidRDefault="0056338A" w:rsidP="0056338A">
      <w:pPr>
        <w:shd w:val="clear" w:color="auto" w:fill="FFFFFF"/>
        <w:spacing w:before="288" w:after="288"/>
        <w:rPr>
          <w:rFonts w:ascii="Verdana" w:hAnsi="Verdana"/>
          <w:color w:val="000000"/>
          <w:sz w:val="23"/>
          <w:szCs w:val="23"/>
        </w:rPr>
      </w:pPr>
    </w:p>
    <w:p w14:paraId="1701B20D" w14:textId="77777777" w:rsidR="0056338A" w:rsidRPr="0056338A" w:rsidRDefault="0056338A" w:rsidP="00987423">
      <w:pPr>
        <w:pStyle w:val="Heading3"/>
      </w:pPr>
      <w:bookmarkStart w:id="153" w:name="_Toc114175604"/>
      <w:r w:rsidRPr="0056338A">
        <w:lastRenderedPageBreak/>
        <w:t>Input Type Checkbox</w:t>
      </w:r>
      <w:bookmarkEnd w:id="153"/>
    </w:p>
    <w:p w14:paraId="37186BC6" w14:textId="77777777" w:rsidR="0056338A" w:rsidRDefault="0056338A" w:rsidP="0056338A">
      <w:pPr>
        <w:shd w:val="clear" w:color="auto" w:fill="FFFFFF"/>
        <w:spacing w:before="288" w:after="288"/>
        <w:rPr>
          <w:rFonts w:ascii="Verdana" w:hAnsi="Verdana"/>
          <w:color w:val="000000"/>
          <w:sz w:val="23"/>
          <w:szCs w:val="23"/>
        </w:rPr>
      </w:pPr>
      <w:r>
        <w:rPr>
          <w:rStyle w:val="Emphasis"/>
          <w:rFonts w:ascii="Consolas" w:hAnsi="Consolas"/>
          <w:color w:val="DC143C"/>
        </w:rPr>
        <w:t>&lt;input type="checkbox"&gt;</w:t>
      </w:r>
      <w:r>
        <w:rPr>
          <w:rFonts w:ascii="Verdana" w:hAnsi="Verdana"/>
          <w:color w:val="000000"/>
          <w:sz w:val="23"/>
          <w:szCs w:val="23"/>
        </w:rPr>
        <w:t> defines a </w:t>
      </w:r>
      <w:r>
        <w:rPr>
          <w:rStyle w:val="Heading4Char"/>
          <w:rFonts w:ascii="Verdana" w:hAnsi="Verdana"/>
          <w:color w:val="000000"/>
          <w:sz w:val="23"/>
          <w:szCs w:val="23"/>
        </w:rPr>
        <w:t>checkbox</w:t>
      </w:r>
      <w:r>
        <w:rPr>
          <w:rFonts w:ascii="Verdana" w:hAnsi="Verdana"/>
          <w:color w:val="000000"/>
          <w:sz w:val="23"/>
          <w:szCs w:val="23"/>
        </w:rPr>
        <w:t>.</w:t>
      </w:r>
    </w:p>
    <w:p w14:paraId="3EEB569C" w14:textId="18866180" w:rsidR="0056338A" w:rsidRDefault="0056338A" w:rsidP="0056338A">
      <w:pPr>
        <w:shd w:val="clear" w:color="auto" w:fill="FFFFFF"/>
        <w:spacing w:before="288" w:after="288"/>
        <w:rPr>
          <w:rFonts w:ascii="Verdana" w:hAnsi="Verdana"/>
          <w:color w:val="000000"/>
          <w:sz w:val="23"/>
          <w:szCs w:val="23"/>
        </w:rPr>
      </w:pPr>
      <w:r>
        <w:rPr>
          <w:rFonts w:ascii="Verdana" w:hAnsi="Verdana"/>
          <w:noProof/>
          <w:color w:val="000000"/>
          <w:sz w:val="23"/>
          <w:szCs w:val="23"/>
        </w:rPr>
        <w:drawing>
          <wp:anchor distT="0" distB="0" distL="114300" distR="114300" simplePos="0" relativeHeight="251667456" behindDoc="1" locked="0" layoutInCell="1" allowOverlap="1" wp14:anchorId="519B3EE0" wp14:editId="7D38AC6D">
            <wp:simplePos x="0" y="0"/>
            <wp:positionH relativeFrom="column">
              <wp:posOffset>-913939</wp:posOffset>
            </wp:positionH>
            <wp:positionV relativeFrom="paragraph">
              <wp:posOffset>677199</wp:posOffset>
            </wp:positionV>
            <wp:extent cx="7812377" cy="2424545"/>
            <wp:effectExtent l="0" t="0" r="0" b="0"/>
            <wp:wrapTight wrapText="bothSides">
              <wp:wrapPolygon edited="0">
                <wp:start x="0" y="0"/>
                <wp:lineTo x="0" y="21385"/>
                <wp:lineTo x="21544" y="21385"/>
                <wp:lineTo x="215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43">
                      <a:extLst>
                        <a:ext uri="{28A0092B-C50C-407E-A947-70E740481C1C}">
                          <a14:useLocalDpi xmlns:a14="http://schemas.microsoft.com/office/drawing/2010/main" val="0"/>
                        </a:ext>
                      </a:extLst>
                    </a:blip>
                    <a:srcRect t="32531" r="27138" b="27269"/>
                    <a:stretch/>
                  </pic:blipFill>
                  <pic:spPr bwMode="auto">
                    <a:xfrm>
                      <a:off x="0" y="0"/>
                      <a:ext cx="7830921" cy="243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Checkboxes let a user select ZERO or MORE options of a limited number of choices.</w:t>
      </w:r>
    </w:p>
    <w:p w14:paraId="1E9A5B25" w14:textId="29F19E4D" w:rsidR="0056338A" w:rsidRDefault="0056338A" w:rsidP="0056338A">
      <w:pPr>
        <w:shd w:val="clear" w:color="auto" w:fill="FFFFFF"/>
        <w:spacing w:before="288" w:after="288"/>
        <w:rPr>
          <w:rFonts w:ascii="Verdana" w:hAnsi="Verdana"/>
          <w:noProof/>
          <w:color w:val="000000"/>
          <w:sz w:val="23"/>
          <w:szCs w:val="23"/>
        </w:rPr>
      </w:pPr>
    </w:p>
    <w:p w14:paraId="404A0676" w14:textId="77777777" w:rsidR="005829CC" w:rsidRPr="005829CC" w:rsidRDefault="005829CC" w:rsidP="00987423">
      <w:pPr>
        <w:pStyle w:val="Heading3"/>
      </w:pPr>
      <w:bookmarkStart w:id="154" w:name="_Toc114175605"/>
      <w:r w:rsidRPr="005829CC">
        <w:t>Input Type Button</w:t>
      </w:r>
      <w:bookmarkEnd w:id="154"/>
    </w:p>
    <w:p w14:paraId="72E6AA6A" w14:textId="77777777" w:rsidR="005829CC" w:rsidRDefault="005829CC" w:rsidP="005829CC">
      <w:pPr>
        <w:shd w:val="clear" w:color="auto" w:fill="FFFFFF"/>
        <w:spacing w:before="288" w:after="288"/>
        <w:rPr>
          <w:rFonts w:ascii="Verdana" w:hAnsi="Verdana"/>
          <w:color w:val="000000"/>
          <w:sz w:val="23"/>
          <w:szCs w:val="23"/>
        </w:rPr>
      </w:pPr>
      <w:r>
        <w:rPr>
          <w:rStyle w:val="Emphasis"/>
          <w:rFonts w:ascii="Consolas" w:hAnsi="Consolas"/>
          <w:color w:val="DC143C"/>
        </w:rPr>
        <w:t>&lt;input type="button"&gt;</w:t>
      </w:r>
      <w:r>
        <w:rPr>
          <w:rFonts w:ascii="Verdana" w:hAnsi="Verdana"/>
          <w:color w:val="000000"/>
          <w:sz w:val="23"/>
          <w:szCs w:val="23"/>
        </w:rPr>
        <w:t> defines a </w:t>
      </w:r>
      <w:r>
        <w:rPr>
          <w:rStyle w:val="Heading4Char"/>
          <w:rFonts w:ascii="Verdana" w:hAnsi="Verdana"/>
          <w:color w:val="000000"/>
          <w:sz w:val="23"/>
          <w:szCs w:val="23"/>
        </w:rPr>
        <w:t>button</w:t>
      </w:r>
      <w:r>
        <w:rPr>
          <w:rFonts w:ascii="Verdana" w:hAnsi="Verdana"/>
          <w:color w:val="000000"/>
          <w:sz w:val="23"/>
          <w:szCs w:val="23"/>
        </w:rPr>
        <w:t>:</w:t>
      </w:r>
    </w:p>
    <w:p w14:paraId="2CDDDF8E" w14:textId="24DE9E69" w:rsidR="0056338A" w:rsidRDefault="005829CC" w:rsidP="0056338A">
      <w:pPr>
        <w:shd w:val="clear" w:color="auto" w:fill="FFFFFF"/>
        <w:spacing w:before="288" w:after="288"/>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68480" behindDoc="1" locked="0" layoutInCell="1" allowOverlap="1" wp14:anchorId="1F266B03" wp14:editId="5CD50DD7">
            <wp:simplePos x="0" y="0"/>
            <wp:positionH relativeFrom="column">
              <wp:posOffset>-914400</wp:posOffset>
            </wp:positionH>
            <wp:positionV relativeFrom="paragraph">
              <wp:posOffset>349250</wp:posOffset>
            </wp:positionV>
            <wp:extent cx="7722235" cy="2181225"/>
            <wp:effectExtent l="0" t="0" r="0" b="9525"/>
            <wp:wrapTight wrapText="bothSides">
              <wp:wrapPolygon edited="0">
                <wp:start x="0" y="0"/>
                <wp:lineTo x="0" y="21506"/>
                <wp:lineTo x="21527" y="21506"/>
                <wp:lineTo x="2152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4">
                      <a:extLst>
                        <a:ext uri="{28A0092B-C50C-407E-A947-70E740481C1C}">
                          <a14:useLocalDpi xmlns:a14="http://schemas.microsoft.com/office/drawing/2010/main" val="0"/>
                        </a:ext>
                      </a:extLst>
                    </a:blip>
                    <a:srcRect t="32323" r="40288" b="44262"/>
                    <a:stretch/>
                  </pic:blipFill>
                  <pic:spPr bwMode="auto">
                    <a:xfrm>
                      <a:off x="0" y="0"/>
                      <a:ext cx="772223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40BDB" w14:textId="77777777" w:rsidR="005829CC" w:rsidRPr="005829CC" w:rsidRDefault="005829CC" w:rsidP="00987423">
      <w:pPr>
        <w:pStyle w:val="Heading3"/>
      </w:pPr>
      <w:bookmarkStart w:id="155" w:name="_Toc114175606"/>
      <w:r w:rsidRPr="005829CC">
        <w:lastRenderedPageBreak/>
        <w:t>Input Type Color</w:t>
      </w:r>
      <w:bookmarkEnd w:id="155"/>
    </w:p>
    <w:p w14:paraId="18B7C347" w14:textId="77777777" w:rsidR="005829CC" w:rsidRDefault="005829CC" w:rsidP="005829CC">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type="color"&gt;</w:t>
      </w:r>
      <w:r>
        <w:rPr>
          <w:rFonts w:ascii="Verdana" w:hAnsi="Verdana"/>
          <w:color w:val="000000"/>
          <w:sz w:val="23"/>
          <w:szCs w:val="23"/>
        </w:rPr>
        <w:t> is used for input fields that should contain a color.</w:t>
      </w:r>
    </w:p>
    <w:p w14:paraId="5CCB31CA" w14:textId="77777777" w:rsidR="005829CC" w:rsidRDefault="005829CC" w:rsidP="005829CC">
      <w:pPr>
        <w:shd w:val="clear" w:color="auto" w:fill="FFFFFF"/>
        <w:spacing w:before="288" w:after="288"/>
        <w:rPr>
          <w:rFonts w:ascii="Verdana" w:hAnsi="Verdana"/>
          <w:color w:val="000000"/>
          <w:sz w:val="23"/>
          <w:szCs w:val="23"/>
        </w:rPr>
      </w:pPr>
      <w:r>
        <w:rPr>
          <w:rFonts w:ascii="Verdana" w:hAnsi="Verdana"/>
          <w:color w:val="000000"/>
          <w:sz w:val="23"/>
          <w:szCs w:val="23"/>
        </w:rPr>
        <w:t>Depending on browser support, a color picker can show up in the input field.</w:t>
      </w:r>
    </w:p>
    <w:p w14:paraId="43DCF053" w14:textId="1C85BAE3" w:rsidR="005829CC" w:rsidRDefault="005829CC" w:rsidP="001D2941">
      <w:pPr>
        <w:tabs>
          <w:tab w:val="left" w:pos="1080"/>
        </w:tabs>
        <w:spacing w:after="0"/>
        <w:rPr>
          <w:noProof/>
          <w:sz w:val="24"/>
          <w:szCs w:val="24"/>
        </w:rPr>
      </w:pPr>
      <w:r>
        <w:rPr>
          <w:noProof/>
          <w:sz w:val="24"/>
          <w:szCs w:val="24"/>
        </w:rPr>
        <w:drawing>
          <wp:anchor distT="0" distB="0" distL="114300" distR="114300" simplePos="0" relativeHeight="251669504" behindDoc="1" locked="0" layoutInCell="1" allowOverlap="1" wp14:anchorId="3EC06A0C" wp14:editId="7CEBCBA5">
            <wp:simplePos x="0" y="0"/>
            <wp:positionH relativeFrom="column">
              <wp:posOffset>-906780</wp:posOffset>
            </wp:positionH>
            <wp:positionV relativeFrom="paragraph">
              <wp:posOffset>199390</wp:posOffset>
            </wp:positionV>
            <wp:extent cx="7546333" cy="2124075"/>
            <wp:effectExtent l="0" t="0" r="0" b="0"/>
            <wp:wrapTight wrapText="bothSides">
              <wp:wrapPolygon edited="0">
                <wp:start x="0" y="0"/>
                <wp:lineTo x="0" y="21309"/>
                <wp:lineTo x="21540" y="21309"/>
                <wp:lineTo x="2154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45">
                      <a:extLst>
                        <a:ext uri="{28A0092B-C50C-407E-A947-70E740481C1C}">
                          <a14:useLocalDpi xmlns:a14="http://schemas.microsoft.com/office/drawing/2010/main" val="0"/>
                        </a:ext>
                      </a:extLst>
                    </a:blip>
                    <a:srcRect t="31624" r="13462" b="25071"/>
                    <a:stretch/>
                  </pic:blipFill>
                  <pic:spPr bwMode="auto">
                    <a:xfrm>
                      <a:off x="0" y="0"/>
                      <a:ext cx="7546333"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D6027F" w14:textId="77777777" w:rsidR="005829CC" w:rsidRPr="005829CC" w:rsidRDefault="005829CC" w:rsidP="00987423">
      <w:pPr>
        <w:pStyle w:val="Heading3"/>
      </w:pPr>
      <w:bookmarkStart w:id="156" w:name="_Toc114175607"/>
      <w:r w:rsidRPr="005829CC">
        <w:t>Input Type Date</w:t>
      </w:r>
      <w:bookmarkEnd w:id="156"/>
    </w:p>
    <w:p w14:paraId="132A8C3E" w14:textId="77777777" w:rsidR="005829CC" w:rsidRDefault="005829CC" w:rsidP="005829CC">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type="date"&gt;</w:t>
      </w:r>
      <w:r>
        <w:rPr>
          <w:rFonts w:ascii="Verdana" w:hAnsi="Verdana"/>
          <w:color w:val="000000"/>
          <w:sz w:val="23"/>
          <w:szCs w:val="23"/>
        </w:rPr>
        <w:t> is used for input fields that should contain a date.</w:t>
      </w:r>
    </w:p>
    <w:p w14:paraId="6252F2A6" w14:textId="77777777" w:rsidR="005829CC" w:rsidRDefault="005829CC" w:rsidP="005829CC">
      <w:pPr>
        <w:shd w:val="clear" w:color="auto" w:fill="FFFFFF"/>
        <w:spacing w:before="288" w:after="288"/>
        <w:rPr>
          <w:rFonts w:ascii="Verdana" w:hAnsi="Verdana"/>
          <w:color w:val="000000"/>
          <w:sz w:val="23"/>
          <w:szCs w:val="23"/>
        </w:rPr>
      </w:pPr>
      <w:r>
        <w:rPr>
          <w:rFonts w:ascii="Verdana" w:hAnsi="Verdana"/>
          <w:color w:val="000000"/>
          <w:sz w:val="23"/>
          <w:szCs w:val="23"/>
        </w:rPr>
        <w:t>Depending on browser support, a date picker can show up in the input field.</w:t>
      </w:r>
    </w:p>
    <w:p w14:paraId="30AF32D3" w14:textId="50D36E33" w:rsidR="005829CC" w:rsidRDefault="005829CC" w:rsidP="001D2941">
      <w:pPr>
        <w:tabs>
          <w:tab w:val="left" w:pos="1080"/>
        </w:tabs>
        <w:spacing w:after="0"/>
        <w:rPr>
          <w:noProof/>
          <w:sz w:val="24"/>
          <w:szCs w:val="24"/>
        </w:rPr>
      </w:pPr>
      <w:r>
        <w:rPr>
          <w:noProof/>
          <w:sz w:val="24"/>
          <w:szCs w:val="24"/>
        </w:rPr>
        <w:drawing>
          <wp:anchor distT="0" distB="0" distL="114300" distR="114300" simplePos="0" relativeHeight="251670528" behindDoc="1" locked="0" layoutInCell="1" allowOverlap="1" wp14:anchorId="1D6E0765" wp14:editId="320F4EA3">
            <wp:simplePos x="0" y="0"/>
            <wp:positionH relativeFrom="column">
              <wp:posOffset>-914400</wp:posOffset>
            </wp:positionH>
            <wp:positionV relativeFrom="paragraph">
              <wp:posOffset>204470</wp:posOffset>
            </wp:positionV>
            <wp:extent cx="7782181" cy="2200275"/>
            <wp:effectExtent l="0" t="0" r="9525" b="0"/>
            <wp:wrapTight wrapText="bothSides">
              <wp:wrapPolygon edited="0">
                <wp:start x="0" y="0"/>
                <wp:lineTo x="0" y="21319"/>
                <wp:lineTo x="21574" y="21319"/>
                <wp:lineTo x="2157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46">
                      <a:extLst>
                        <a:ext uri="{28A0092B-C50C-407E-A947-70E740481C1C}">
                          <a14:useLocalDpi xmlns:a14="http://schemas.microsoft.com/office/drawing/2010/main" val="0"/>
                        </a:ext>
                      </a:extLst>
                    </a:blip>
                    <a:srcRect t="32194" r="15545" b="25356"/>
                    <a:stretch/>
                  </pic:blipFill>
                  <pic:spPr bwMode="auto">
                    <a:xfrm>
                      <a:off x="0" y="0"/>
                      <a:ext cx="7784472" cy="22009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C97A32" w14:textId="10489078" w:rsidR="00AE70E6" w:rsidRDefault="00AE70E6" w:rsidP="001D2941">
      <w:pPr>
        <w:tabs>
          <w:tab w:val="left" w:pos="1080"/>
        </w:tabs>
        <w:spacing w:after="0"/>
        <w:rPr>
          <w:sz w:val="24"/>
          <w:szCs w:val="24"/>
        </w:rPr>
      </w:pPr>
    </w:p>
    <w:p w14:paraId="4ADB097C" w14:textId="0E53BAB0" w:rsidR="005829CC" w:rsidRDefault="005829CC" w:rsidP="001D2941">
      <w:pPr>
        <w:tabs>
          <w:tab w:val="left" w:pos="1080"/>
        </w:tabs>
        <w:spacing w:after="0"/>
        <w:rPr>
          <w:sz w:val="24"/>
          <w:szCs w:val="24"/>
        </w:rPr>
      </w:pPr>
    </w:p>
    <w:p w14:paraId="3D2DA4AA" w14:textId="1B12E67A" w:rsidR="005829CC" w:rsidRDefault="005829CC" w:rsidP="001D2941">
      <w:pPr>
        <w:tabs>
          <w:tab w:val="left" w:pos="1080"/>
        </w:tabs>
        <w:spacing w:after="0"/>
        <w:rPr>
          <w:sz w:val="24"/>
          <w:szCs w:val="24"/>
        </w:rPr>
      </w:pPr>
    </w:p>
    <w:p w14:paraId="7D0F728C" w14:textId="77777777" w:rsidR="009911BF" w:rsidRPr="009911BF" w:rsidRDefault="009911BF" w:rsidP="00987423">
      <w:pPr>
        <w:pStyle w:val="Heading3"/>
      </w:pPr>
      <w:bookmarkStart w:id="157" w:name="_Toc114175608"/>
      <w:r w:rsidRPr="009911BF">
        <w:lastRenderedPageBreak/>
        <w:t>Input Type Datetime-local</w:t>
      </w:r>
      <w:bookmarkEnd w:id="157"/>
    </w:p>
    <w:p w14:paraId="54AA54E0" w14:textId="77777777" w:rsidR="009911BF" w:rsidRDefault="009911BF" w:rsidP="009911BF">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type="datetime-local"&gt;</w:t>
      </w:r>
      <w:r>
        <w:rPr>
          <w:rFonts w:ascii="Verdana" w:hAnsi="Verdana"/>
          <w:color w:val="000000"/>
          <w:sz w:val="23"/>
          <w:szCs w:val="23"/>
        </w:rPr>
        <w:t> specifies a date and time input field, with no time zone.</w:t>
      </w:r>
    </w:p>
    <w:p w14:paraId="2587047F" w14:textId="77777777" w:rsidR="009911BF" w:rsidRDefault="009911BF" w:rsidP="009911BF">
      <w:pPr>
        <w:shd w:val="clear" w:color="auto" w:fill="FFFFFF"/>
        <w:spacing w:before="288" w:after="288"/>
        <w:rPr>
          <w:rFonts w:ascii="Verdana" w:hAnsi="Verdana"/>
          <w:color w:val="000000"/>
          <w:sz w:val="23"/>
          <w:szCs w:val="23"/>
        </w:rPr>
      </w:pPr>
      <w:r>
        <w:rPr>
          <w:rFonts w:ascii="Verdana" w:hAnsi="Verdana"/>
          <w:color w:val="000000"/>
          <w:sz w:val="23"/>
          <w:szCs w:val="23"/>
        </w:rPr>
        <w:t>Depending on browser support, a date picker can show up in the input field.</w:t>
      </w:r>
    </w:p>
    <w:p w14:paraId="083D7A49" w14:textId="1738FCA3" w:rsidR="009911BF" w:rsidRDefault="009911BF" w:rsidP="001D2941">
      <w:pPr>
        <w:tabs>
          <w:tab w:val="left" w:pos="1080"/>
        </w:tabs>
        <w:spacing w:after="0"/>
        <w:rPr>
          <w:noProof/>
          <w:sz w:val="24"/>
          <w:szCs w:val="24"/>
        </w:rPr>
      </w:pPr>
      <w:r>
        <w:rPr>
          <w:noProof/>
          <w:sz w:val="24"/>
          <w:szCs w:val="24"/>
        </w:rPr>
        <w:drawing>
          <wp:anchor distT="0" distB="0" distL="114300" distR="114300" simplePos="0" relativeHeight="251671552" behindDoc="1" locked="0" layoutInCell="1" allowOverlap="1" wp14:anchorId="3944E81E" wp14:editId="1B4E4C85">
            <wp:simplePos x="0" y="0"/>
            <wp:positionH relativeFrom="column">
              <wp:posOffset>-914400</wp:posOffset>
            </wp:positionH>
            <wp:positionV relativeFrom="paragraph">
              <wp:posOffset>202565</wp:posOffset>
            </wp:positionV>
            <wp:extent cx="7819390" cy="2094865"/>
            <wp:effectExtent l="0" t="0" r="0" b="635"/>
            <wp:wrapTight wrapText="bothSides">
              <wp:wrapPolygon edited="0">
                <wp:start x="0" y="0"/>
                <wp:lineTo x="0" y="21410"/>
                <wp:lineTo x="21523" y="21410"/>
                <wp:lineTo x="215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47">
                      <a:extLst>
                        <a:ext uri="{28A0092B-C50C-407E-A947-70E740481C1C}">
                          <a14:useLocalDpi xmlns:a14="http://schemas.microsoft.com/office/drawing/2010/main" val="0"/>
                        </a:ext>
                      </a:extLst>
                    </a:blip>
                    <a:srcRect t="32194" r="10897" b="25356"/>
                    <a:stretch/>
                  </pic:blipFill>
                  <pic:spPr bwMode="auto">
                    <a:xfrm>
                      <a:off x="0" y="0"/>
                      <a:ext cx="7819390"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99E17" w14:textId="77777777" w:rsidR="009911BF" w:rsidRPr="009911BF" w:rsidRDefault="009911BF" w:rsidP="00987423">
      <w:pPr>
        <w:pStyle w:val="Heading3"/>
      </w:pPr>
      <w:bookmarkStart w:id="158" w:name="_Toc114175609"/>
      <w:r w:rsidRPr="009911BF">
        <w:t>Input Type Email</w:t>
      </w:r>
      <w:bookmarkEnd w:id="158"/>
    </w:p>
    <w:p w14:paraId="08A2C827" w14:textId="77777777" w:rsidR="009911BF" w:rsidRDefault="009911BF" w:rsidP="009911BF">
      <w:pPr>
        <w:shd w:val="clear" w:color="auto" w:fill="FFFFFF"/>
        <w:spacing w:after="0"/>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type="email"&gt;</w:t>
      </w:r>
      <w:r>
        <w:rPr>
          <w:rFonts w:ascii="Verdana" w:hAnsi="Verdana"/>
          <w:color w:val="000000"/>
          <w:sz w:val="23"/>
          <w:szCs w:val="23"/>
        </w:rPr>
        <w:t> is used for input fields that should contain an e-mail address.</w:t>
      </w:r>
    </w:p>
    <w:p w14:paraId="14100A8C" w14:textId="77777777" w:rsidR="009911BF" w:rsidRDefault="009911BF" w:rsidP="009911BF">
      <w:pPr>
        <w:shd w:val="clear" w:color="auto" w:fill="FFFFFF"/>
        <w:spacing w:after="0"/>
        <w:rPr>
          <w:rFonts w:ascii="Verdana" w:hAnsi="Verdana"/>
          <w:color w:val="000000"/>
          <w:sz w:val="23"/>
          <w:szCs w:val="23"/>
        </w:rPr>
      </w:pPr>
      <w:r>
        <w:rPr>
          <w:rFonts w:ascii="Verdana" w:hAnsi="Verdana"/>
          <w:color w:val="000000"/>
          <w:sz w:val="23"/>
          <w:szCs w:val="23"/>
        </w:rPr>
        <w:t>Depending on browser support, the e-mail address can be automatically validated when submitted.</w:t>
      </w:r>
    </w:p>
    <w:p w14:paraId="5F069218" w14:textId="37C8E904" w:rsidR="009911BF" w:rsidRDefault="009911BF" w:rsidP="009911BF">
      <w:pPr>
        <w:shd w:val="clear" w:color="auto" w:fill="FFFFFF"/>
        <w:spacing w:after="0"/>
        <w:rPr>
          <w:rFonts w:ascii="Verdana" w:hAnsi="Verdana"/>
          <w:color w:val="000000"/>
          <w:sz w:val="23"/>
          <w:szCs w:val="23"/>
        </w:rPr>
      </w:pPr>
      <w:r>
        <w:rPr>
          <w:rFonts w:ascii="Verdana" w:hAnsi="Verdana"/>
          <w:color w:val="000000"/>
          <w:sz w:val="23"/>
          <w:szCs w:val="23"/>
        </w:rPr>
        <w:t>Some smartphones recognize the email type, and add ".com" to the keyboard to match email input.</w:t>
      </w:r>
    </w:p>
    <w:p w14:paraId="01C9DE66" w14:textId="5F6DA528" w:rsidR="009911BF" w:rsidRDefault="009911BF" w:rsidP="009911BF">
      <w:pPr>
        <w:shd w:val="clear" w:color="auto" w:fill="FFFFFF"/>
        <w:spacing w:after="0"/>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72576" behindDoc="1" locked="0" layoutInCell="1" allowOverlap="1" wp14:anchorId="48DDBB39" wp14:editId="7CD90CE2">
            <wp:simplePos x="0" y="0"/>
            <wp:positionH relativeFrom="column">
              <wp:posOffset>-896620</wp:posOffset>
            </wp:positionH>
            <wp:positionV relativeFrom="paragraph">
              <wp:posOffset>177973</wp:posOffset>
            </wp:positionV>
            <wp:extent cx="7754891" cy="1773382"/>
            <wp:effectExtent l="0" t="0" r="0" b="0"/>
            <wp:wrapTight wrapText="bothSides">
              <wp:wrapPolygon edited="0">
                <wp:start x="0" y="0"/>
                <wp:lineTo x="0" y="21352"/>
                <wp:lineTo x="21543" y="2135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48">
                      <a:extLst>
                        <a:ext uri="{28A0092B-C50C-407E-A947-70E740481C1C}">
                          <a14:useLocalDpi xmlns:a14="http://schemas.microsoft.com/office/drawing/2010/main" val="0"/>
                        </a:ext>
                      </a:extLst>
                    </a:blip>
                    <a:srcRect t="33152" r="12324" b="31204"/>
                    <a:stretch/>
                  </pic:blipFill>
                  <pic:spPr bwMode="auto">
                    <a:xfrm>
                      <a:off x="0" y="0"/>
                      <a:ext cx="7807516" cy="1785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A011B3" w14:textId="505EC9B9" w:rsidR="009911BF" w:rsidRDefault="009911BF" w:rsidP="009911BF">
      <w:pPr>
        <w:shd w:val="clear" w:color="auto" w:fill="FFFFFF"/>
        <w:spacing w:after="0"/>
        <w:rPr>
          <w:rFonts w:ascii="Verdana" w:hAnsi="Verdana"/>
          <w:color w:val="000000"/>
          <w:sz w:val="23"/>
          <w:szCs w:val="23"/>
        </w:rPr>
      </w:pPr>
    </w:p>
    <w:p w14:paraId="3F208C32" w14:textId="0C65DF67" w:rsidR="005829CC" w:rsidRDefault="005829CC" w:rsidP="001D2941">
      <w:pPr>
        <w:tabs>
          <w:tab w:val="left" w:pos="1080"/>
        </w:tabs>
        <w:spacing w:after="0"/>
        <w:rPr>
          <w:sz w:val="24"/>
          <w:szCs w:val="24"/>
        </w:rPr>
      </w:pPr>
    </w:p>
    <w:p w14:paraId="3B382D2A" w14:textId="3A81BC30" w:rsidR="009911BF" w:rsidRDefault="009911BF" w:rsidP="001D2941">
      <w:pPr>
        <w:tabs>
          <w:tab w:val="left" w:pos="1080"/>
        </w:tabs>
        <w:spacing w:after="0"/>
        <w:rPr>
          <w:sz w:val="24"/>
          <w:szCs w:val="24"/>
        </w:rPr>
      </w:pPr>
    </w:p>
    <w:p w14:paraId="1E1D63B8" w14:textId="68873AFF" w:rsidR="009911BF" w:rsidRDefault="009911BF" w:rsidP="001D2941">
      <w:pPr>
        <w:tabs>
          <w:tab w:val="left" w:pos="1080"/>
        </w:tabs>
        <w:spacing w:after="0"/>
        <w:rPr>
          <w:sz w:val="24"/>
          <w:szCs w:val="24"/>
        </w:rPr>
      </w:pPr>
    </w:p>
    <w:p w14:paraId="0EF832FB" w14:textId="77777777" w:rsidR="009911BF" w:rsidRPr="009911BF" w:rsidRDefault="009911BF" w:rsidP="00987423">
      <w:pPr>
        <w:pStyle w:val="Heading3"/>
      </w:pPr>
      <w:bookmarkStart w:id="159" w:name="_Toc114175610"/>
      <w:r w:rsidRPr="009911BF">
        <w:lastRenderedPageBreak/>
        <w:t>Input Type Image</w:t>
      </w:r>
      <w:bookmarkEnd w:id="159"/>
    </w:p>
    <w:p w14:paraId="62C88047" w14:textId="77777777" w:rsidR="009911BF" w:rsidRDefault="009911BF" w:rsidP="009911BF">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type="image"&gt;</w:t>
      </w:r>
      <w:r>
        <w:rPr>
          <w:rFonts w:ascii="Verdana" w:hAnsi="Verdana"/>
          <w:color w:val="000000"/>
          <w:sz w:val="23"/>
          <w:szCs w:val="23"/>
        </w:rPr>
        <w:t> defines an image as a submit button.</w:t>
      </w:r>
    </w:p>
    <w:p w14:paraId="40EE0D5E" w14:textId="70CA486C" w:rsidR="009911BF" w:rsidRDefault="009911BF" w:rsidP="009911BF">
      <w:pPr>
        <w:shd w:val="clear" w:color="auto" w:fill="FFFFFF"/>
        <w:spacing w:before="288" w:after="288"/>
        <w:rPr>
          <w:rFonts w:ascii="Verdana" w:hAnsi="Verdana"/>
          <w:color w:val="000000"/>
          <w:sz w:val="23"/>
          <w:szCs w:val="23"/>
        </w:rPr>
      </w:pPr>
      <w:r>
        <w:rPr>
          <w:rFonts w:ascii="Verdana" w:hAnsi="Verdana"/>
          <w:color w:val="000000"/>
          <w:sz w:val="23"/>
          <w:szCs w:val="23"/>
        </w:rPr>
        <w:t>The path to the image is specified in the </w:t>
      </w:r>
      <w:proofErr w:type="spellStart"/>
      <w:r>
        <w:rPr>
          <w:rStyle w:val="Emphasis"/>
          <w:rFonts w:ascii="Consolas" w:hAnsi="Consolas"/>
          <w:color w:val="DC143C"/>
        </w:rPr>
        <w:t>src</w:t>
      </w:r>
      <w:proofErr w:type="spellEnd"/>
      <w:r>
        <w:rPr>
          <w:rFonts w:ascii="Verdana" w:hAnsi="Verdana"/>
          <w:color w:val="000000"/>
          <w:sz w:val="23"/>
          <w:szCs w:val="23"/>
        </w:rPr>
        <w:t> attribute.</w:t>
      </w:r>
    </w:p>
    <w:p w14:paraId="2AB9C053" w14:textId="2EAA72D2" w:rsidR="00D60227" w:rsidRDefault="00D60227" w:rsidP="009911BF">
      <w:pPr>
        <w:shd w:val="clear" w:color="auto" w:fill="FFFFFF"/>
        <w:spacing w:before="288" w:after="288"/>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73600" behindDoc="1" locked="0" layoutInCell="1" allowOverlap="1" wp14:anchorId="62A8CA75" wp14:editId="0710623E">
            <wp:simplePos x="0" y="0"/>
            <wp:positionH relativeFrom="column">
              <wp:posOffset>-747396</wp:posOffset>
            </wp:positionH>
            <wp:positionV relativeFrom="paragraph">
              <wp:posOffset>357446</wp:posOffset>
            </wp:positionV>
            <wp:extent cx="7606145" cy="1812455"/>
            <wp:effectExtent l="0" t="0" r="0" b="0"/>
            <wp:wrapTight wrapText="bothSides">
              <wp:wrapPolygon edited="0">
                <wp:start x="0" y="0"/>
                <wp:lineTo x="0" y="21343"/>
                <wp:lineTo x="21531" y="21343"/>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49" cstate="print">
                      <a:extLst>
                        <a:ext uri="{28A0092B-C50C-407E-A947-70E740481C1C}">
                          <a14:useLocalDpi xmlns:a14="http://schemas.microsoft.com/office/drawing/2010/main" val="0"/>
                        </a:ext>
                      </a:extLst>
                    </a:blip>
                    <a:srcRect t="32738" r="5102" b="27061"/>
                    <a:stretch/>
                  </pic:blipFill>
                  <pic:spPr bwMode="auto">
                    <a:xfrm>
                      <a:off x="0" y="0"/>
                      <a:ext cx="7688616" cy="1832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51008" w14:textId="77777777" w:rsidR="00D60227" w:rsidRPr="00D60227" w:rsidRDefault="00D60227" w:rsidP="00987423">
      <w:pPr>
        <w:pStyle w:val="Heading3"/>
      </w:pPr>
      <w:bookmarkStart w:id="160" w:name="_Toc114175611"/>
      <w:r w:rsidRPr="00D60227">
        <w:t>Input Type File</w:t>
      </w:r>
      <w:bookmarkEnd w:id="160"/>
    </w:p>
    <w:p w14:paraId="76E4C42A" w14:textId="5ED26756" w:rsidR="00D60227" w:rsidRDefault="00D60227" w:rsidP="00D60227">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type="file"&gt;</w:t>
      </w:r>
      <w:r>
        <w:rPr>
          <w:rFonts w:ascii="Verdana" w:hAnsi="Verdana"/>
          <w:color w:val="000000"/>
          <w:sz w:val="23"/>
          <w:szCs w:val="23"/>
        </w:rPr>
        <w:t> defines a file-select field and a "Browse" button for file uploads.</w:t>
      </w:r>
    </w:p>
    <w:p w14:paraId="7ECE0DBB" w14:textId="55E1EBB6" w:rsidR="00D60227" w:rsidRDefault="00D60227" w:rsidP="00D60227">
      <w:pPr>
        <w:shd w:val="clear" w:color="auto" w:fill="FFFFFF"/>
        <w:spacing w:before="288" w:after="288"/>
        <w:rPr>
          <w:rFonts w:ascii="Verdana" w:hAnsi="Verdana"/>
          <w:noProof/>
          <w:color w:val="000000"/>
          <w:sz w:val="23"/>
          <w:szCs w:val="23"/>
        </w:rPr>
      </w:pPr>
    </w:p>
    <w:p w14:paraId="1AE59818" w14:textId="571C93A3" w:rsidR="00D60227" w:rsidRDefault="00D60227" w:rsidP="00D60227">
      <w:pPr>
        <w:shd w:val="clear" w:color="auto" w:fill="FFFFFF"/>
        <w:spacing w:before="288" w:after="288"/>
        <w:rPr>
          <w:rFonts w:ascii="Verdana" w:hAnsi="Verdana"/>
          <w:color w:val="000000"/>
          <w:sz w:val="23"/>
          <w:szCs w:val="23"/>
        </w:rPr>
      </w:pPr>
      <w:r>
        <w:rPr>
          <w:rFonts w:ascii="Verdana" w:hAnsi="Verdana"/>
          <w:noProof/>
          <w:color w:val="000000"/>
          <w:sz w:val="23"/>
          <w:szCs w:val="23"/>
        </w:rPr>
        <w:drawing>
          <wp:anchor distT="0" distB="0" distL="114300" distR="114300" simplePos="0" relativeHeight="251674624" behindDoc="1" locked="0" layoutInCell="1" allowOverlap="1" wp14:anchorId="4773FD83" wp14:editId="6943B754">
            <wp:simplePos x="0" y="0"/>
            <wp:positionH relativeFrom="column">
              <wp:posOffset>-914977</wp:posOffset>
            </wp:positionH>
            <wp:positionV relativeFrom="paragraph">
              <wp:posOffset>215900</wp:posOffset>
            </wp:positionV>
            <wp:extent cx="7793182" cy="1755953"/>
            <wp:effectExtent l="0" t="0" r="0" b="0"/>
            <wp:wrapTight wrapText="bothSides">
              <wp:wrapPolygon edited="0">
                <wp:start x="0" y="0"/>
                <wp:lineTo x="0" y="21327"/>
                <wp:lineTo x="21544" y="21327"/>
                <wp:lineTo x="2154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50">
                      <a:extLst>
                        <a:ext uri="{28A0092B-C50C-407E-A947-70E740481C1C}">
                          <a14:useLocalDpi xmlns:a14="http://schemas.microsoft.com/office/drawing/2010/main" val="0"/>
                        </a:ext>
                      </a:extLst>
                    </a:blip>
                    <a:srcRect t="32738" r="20850" b="35558"/>
                    <a:stretch/>
                  </pic:blipFill>
                  <pic:spPr bwMode="auto">
                    <a:xfrm>
                      <a:off x="0" y="0"/>
                      <a:ext cx="7793182" cy="1755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95172" w14:textId="7E76CD2F" w:rsidR="009911BF" w:rsidRDefault="009911BF" w:rsidP="009911BF">
      <w:pPr>
        <w:shd w:val="clear" w:color="auto" w:fill="FFFFFF"/>
        <w:spacing w:before="288" w:after="288"/>
        <w:rPr>
          <w:rFonts w:ascii="Verdana" w:hAnsi="Verdana"/>
          <w:color w:val="000000"/>
          <w:sz w:val="23"/>
          <w:szCs w:val="23"/>
        </w:rPr>
      </w:pPr>
    </w:p>
    <w:p w14:paraId="26EF2879" w14:textId="7E58AAFA" w:rsidR="009911BF" w:rsidRDefault="009911BF" w:rsidP="001D2941">
      <w:pPr>
        <w:tabs>
          <w:tab w:val="left" w:pos="1080"/>
        </w:tabs>
        <w:spacing w:after="0"/>
        <w:rPr>
          <w:sz w:val="24"/>
          <w:szCs w:val="24"/>
        </w:rPr>
      </w:pPr>
    </w:p>
    <w:p w14:paraId="2AA44610" w14:textId="7B20966C" w:rsidR="00D60227" w:rsidRDefault="00D60227" w:rsidP="001D2941">
      <w:pPr>
        <w:tabs>
          <w:tab w:val="left" w:pos="1080"/>
        </w:tabs>
        <w:spacing w:after="0"/>
        <w:rPr>
          <w:sz w:val="24"/>
          <w:szCs w:val="24"/>
        </w:rPr>
      </w:pPr>
    </w:p>
    <w:p w14:paraId="1CD6175B" w14:textId="5C4AD19A" w:rsidR="00D60227" w:rsidRDefault="00D60227" w:rsidP="001D2941">
      <w:pPr>
        <w:tabs>
          <w:tab w:val="left" w:pos="1080"/>
        </w:tabs>
        <w:spacing w:after="0"/>
        <w:rPr>
          <w:sz w:val="24"/>
          <w:szCs w:val="24"/>
        </w:rPr>
      </w:pPr>
    </w:p>
    <w:p w14:paraId="690CA261" w14:textId="77777777" w:rsidR="00D60227" w:rsidRPr="00D60227" w:rsidRDefault="00D60227" w:rsidP="00987423">
      <w:pPr>
        <w:pStyle w:val="Heading3"/>
      </w:pPr>
      <w:bookmarkStart w:id="161" w:name="_Toc114175612"/>
      <w:r w:rsidRPr="00D60227">
        <w:lastRenderedPageBreak/>
        <w:t>Input Type Hidden</w:t>
      </w:r>
      <w:bookmarkEnd w:id="161"/>
    </w:p>
    <w:p w14:paraId="24BE537C" w14:textId="77777777" w:rsidR="00D60227" w:rsidRDefault="00D60227" w:rsidP="00D60227">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type="hidden"&gt;</w:t>
      </w:r>
      <w:r>
        <w:rPr>
          <w:rFonts w:ascii="Verdana" w:hAnsi="Verdana"/>
          <w:color w:val="000000"/>
          <w:sz w:val="23"/>
          <w:szCs w:val="23"/>
        </w:rPr>
        <w:t> defines a hidden input field (not visible to a user).</w:t>
      </w:r>
    </w:p>
    <w:p w14:paraId="349580E8" w14:textId="77777777" w:rsidR="00D60227" w:rsidRDefault="00D60227" w:rsidP="00D60227">
      <w:pPr>
        <w:shd w:val="clear" w:color="auto" w:fill="FFFFFF"/>
        <w:spacing w:before="288" w:after="288"/>
        <w:rPr>
          <w:rFonts w:ascii="Verdana" w:hAnsi="Verdana"/>
          <w:color w:val="000000"/>
          <w:sz w:val="23"/>
          <w:szCs w:val="23"/>
        </w:rPr>
      </w:pPr>
      <w:r>
        <w:rPr>
          <w:rFonts w:ascii="Verdana" w:hAnsi="Verdana"/>
          <w:color w:val="000000"/>
          <w:sz w:val="23"/>
          <w:szCs w:val="23"/>
        </w:rPr>
        <w:t>A hidden field lets web developers include data that cannot be seen or modified by users when a form is submitted.</w:t>
      </w:r>
    </w:p>
    <w:p w14:paraId="667F1B59" w14:textId="77777777" w:rsidR="00D60227" w:rsidRDefault="00D60227" w:rsidP="00D60227">
      <w:pPr>
        <w:shd w:val="clear" w:color="auto" w:fill="FFFFFF"/>
        <w:spacing w:before="288" w:after="288"/>
        <w:rPr>
          <w:rFonts w:ascii="Verdana" w:hAnsi="Verdana"/>
          <w:color w:val="000000"/>
          <w:sz w:val="23"/>
          <w:szCs w:val="23"/>
        </w:rPr>
      </w:pPr>
      <w:r>
        <w:rPr>
          <w:rFonts w:ascii="Verdana" w:hAnsi="Verdana"/>
          <w:color w:val="000000"/>
          <w:sz w:val="23"/>
          <w:szCs w:val="23"/>
        </w:rPr>
        <w:t>A hidden field often stores what database record that needs to be updated when the form is submitted.</w:t>
      </w:r>
    </w:p>
    <w:p w14:paraId="354901B8" w14:textId="77777777" w:rsidR="00D60227" w:rsidRDefault="00D60227" w:rsidP="00D60227">
      <w:pPr>
        <w:shd w:val="clear" w:color="auto" w:fill="FFFFFF"/>
        <w:spacing w:before="288" w:after="288"/>
        <w:rPr>
          <w:rFonts w:ascii="Verdana" w:hAnsi="Verdana"/>
          <w:color w:val="000000"/>
          <w:sz w:val="23"/>
          <w:szCs w:val="23"/>
        </w:rPr>
      </w:pPr>
      <w:r>
        <w:rPr>
          <w:rStyle w:val="Heading4Char"/>
          <w:rFonts w:ascii="Verdana" w:hAnsi="Verdana"/>
          <w:color w:val="000000"/>
          <w:sz w:val="23"/>
          <w:szCs w:val="23"/>
        </w:rPr>
        <w:t>Note:</w:t>
      </w:r>
      <w:r>
        <w:rPr>
          <w:rFonts w:ascii="Verdana" w:hAnsi="Verdana"/>
          <w:color w:val="000000"/>
          <w:sz w:val="23"/>
          <w:szCs w:val="23"/>
        </w:rPr>
        <w:t> While the value is not displayed to the user in the page's content, it is visible (and can be edited) using any browser's developer tools or "View Source" functionality. Do not use hidden inputs as a form of security!</w:t>
      </w:r>
    </w:p>
    <w:p w14:paraId="7A133AA0" w14:textId="10ECB10F" w:rsidR="00D60227" w:rsidRDefault="00D60227" w:rsidP="001D2941">
      <w:pPr>
        <w:tabs>
          <w:tab w:val="left" w:pos="1080"/>
        </w:tabs>
        <w:spacing w:after="0"/>
        <w:rPr>
          <w:noProof/>
          <w:sz w:val="24"/>
          <w:szCs w:val="24"/>
        </w:rPr>
      </w:pPr>
      <w:r>
        <w:rPr>
          <w:noProof/>
          <w:sz w:val="24"/>
          <w:szCs w:val="24"/>
        </w:rPr>
        <w:drawing>
          <wp:anchor distT="0" distB="0" distL="114300" distR="114300" simplePos="0" relativeHeight="251675648" behindDoc="1" locked="0" layoutInCell="1" allowOverlap="1" wp14:anchorId="7552A6C2" wp14:editId="673E7848">
            <wp:simplePos x="0" y="0"/>
            <wp:positionH relativeFrom="column">
              <wp:posOffset>-914400</wp:posOffset>
            </wp:positionH>
            <wp:positionV relativeFrom="paragraph">
              <wp:posOffset>201930</wp:posOffset>
            </wp:positionV>
            <wp:extent cx="7616825" cy="1849120"/>
            <wp:effectExtent l="0" t="0" r="3175" b="0"/>
            <wp:wrapTight wrapText="bothSides">
              <wp:wrapPolygon edited="0">
                <wp:start x="0" y="0"/>
                <wp:lineTo x="0" y="21363"/>
                <wp:lineTo x="21555" y="21363"/>
                <wp:lineTo x="215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51">
                      <a:extLst>
                        <a:ext uri="{28A0092B-C50C-407E-A947-70E740481C1C}">
                          <a14:useLocalDpi xmlns:a14="http://schemas.microsoft.com/office/drawing/2010/main" val="0"/>
                        </a:ext>
                      </a:extLst>
                    </a:blip>
                    <a:srcRect t="32047" r="8816" b="29412"/>
                    <a:stretch/>
                  </pic:blipFill>
                  <pic:spPr bwMode="auto">
                    <a:xfrm>
                      <a:off x="0" y="0"/>
                      <a:ext cx="7616825" cy="184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57EF17" w14:textId="03835008" w:rsidR="00D60227" w:rsidRDefault="00D60227" w:rsidP="001D2941">
      <w:pPr>
        <w:tabs>
          <w:tab w:val="left" w:pos="1080"/>
        </w:tabs>
        <w:spacing w:after="0"/>
        <w:rPr>
          <w:sz w:val="24"/>
          <w:szCs w:val="24"/>
        </w:rPr>
      </w:pPr>
    </w:p>
    <w:p w14:paraId="5FA1FDB9" w14:textId="2AD04F63" w:rsidR="008E1C80" w:rsidRDefault="008E1C80" w:rsidP="001D2941">
      <w:pPr>
        <w:tabs>
          <w:tab w:val="left" w:pos="1080"/>
        </w:tabs>
        <w:spacing w:after="0"/>
        <w:rPr>
          <w:sz w:val="24"/>
          <w:szCs w:val="24"/>
        </w:rPr>
      </w:pPr>
    </w:p>
    <w:p w14:paraId="14825505" w14:textId="6704624D" w:rsidR="008E1C80" w:rsidRDefault="008E1C80" w:rsidP="001D2941">
      <w:pPr>
        <w:tabs>
          <w:tab w:val="left" w:pos="1080"/>
        </w:tabs>
        <w:spacing w:after="0"/>
        <w:rPr>
          <w:sz w:val="24"/>
          <w:szCs w:val="24"/>
        </w:rPr>
      </w:pPr>
    </w:p>
    <w:p w14:paraId="2E3C1ABC" w14:textId="52DA7450" w:rsidR="008E1C80" w:rsidRDefault="008E1C80" w:rsidP="001D2941">
      <w:pPr>
        <w:tabs>
          <w:tab w:val="left" w:pos="1080"/>
        </w:tabs>
        <w:spacing w:after="0"/>
        <w:rPr>
          <w:sz w:val="24"/>
          <w:szCs w:val="24"/>
        </w:rPr>
      </w:pPr>
    </w:p>
    <w:p w14:paraId="21AD0EFC" w14:textId="07249EEF" w:rsidR="008E1C80" w:rsidRDefault="008E1C80" w:rsidP="001D2941">
      <w:pPr>
        <w:tabs>
          <w:tab w:val="left" w:pos="1080"/>
        </w:tabs>
        <w:spacing w:after="0"/>
        <w:rPr>
          <w:sz w:val="24"/>
          <w:szCs w:val="24"/>
        </w:rPr>
      </w:pPr>
    </w:p>
    <w:p w14:paraId="22F1F1F2" w14:textId="36DB9074" w:rsidR="008E1C80" w:rsidRDefault="008E1C80" w:rsidP="001D2941">
      <w:pPr>
        <w:tabs>
          <w:tab w:val="left" w:pos="1080"/>
        </w:tabs>
        <w:spacing w:after="0"/>
        <w:rPr>
          <w:sz w:val="24"/>
          <w:szCs w:val="24"/>
        </w:rPr>
      </w:pPr>
    </w:p>
    <w:p w14:paraId="20418D2E" w14:textId="0DD1EBCA" w:rsidR="008E1C80" w:rsidRDefault="008E1C80" w:rsidP="001D2941">
      <w:pPr>
        <w:tabs>
          <w:tab w:val="left" w:pos="1080"/>
        </w:tabs>
        <w:spacing w:after="0"/>
        <w:rPr>
          <w:sz w:val="24"/>
          <w:szCs w:val="24"/>
        </w:rPr>
      </w:pPr>
    </w:p>
    <w:p w14:paraId="494F6233" w14:textId="057712C0" w:rsidR="008E1C80" w:rsidRDefault="008E1C80" w:rsidP="001D2941">
      <w:pPr>
        <w:tabs>
          <w:tab w:val="left" w:pos="1080"/>
        </w:tabs>
        <w:spacing w:after="0"/>
        <w:rPr>
          <w:sz w:val="24"/>
          <w:szCs w:val="24"/>
        </w:rPr>
      </w:pPr>
    </w:p>
    <w:p w14:paraId="44170985" w14:textId="42D50EE1" w:rsidR="008E1C80" w:rsidRDefault="008E1C80" w:rsidP="001D2941">
      <w:pPr>
        <w:tabs>
          <w:tab w:val="left" w:pos="1080"/>
        </w:tabs>
        <w:spacing w:after="0"/>
        <w:rPr>
          <w:sz w:val="24"/>
          <w:szCs w:val="24"/>
        </w:rPr>
      </w:pPr>
    </w:p>
    <w:p w14:paraId="02A8A63C" w14:textId="1AFDECC5" w:rsidR="008E1C80" w:rsidRDefault="008E1C80" w:rsidP="001D2941">
      <w:pPr>
        <w:tabs>
          <w:tab w:val="left" w:pos="1080"/>
        </w:tabs>
        <w:spacing w:after="0"/>
        <w:rPr>
          <w:sz w:val="24"/>
          <w:szCs w:val="24"/>
        </w:rPr>
      </w:pPr>
    </w:p>
    <w:p w14:paraId="1A70F20D" w14:textId="7A0294D7" w:rsidR="008E1C80" w:rsidRDefault="008E1C80" w:rsidP="001D2941">
      <w:pPr>
        <w:tabs>
          <w:tab w:val="left" w:pos="1080"/>
        </w:tabs>
        <w:spacing w:after="0"/>
        <w:rPr>
          <w:sz w:val="24"/>
          <w:szCs w:val="24"/>
        </w:rPr>
      </w:pPr>
    </w:p>
    <w:p w14:paraId="5014FE2E" w14:textId="50681123" w:rsidR="008E1C80" w:rsidRDefault="008E1C80" w:rsidP="001D2941">
      <w:pPr>
        <w:tabs>
          <w:tab w:val="left" w:pos="1080"/>
        </w:tabs>
        <w:spacing w:after="0"/>
        <w:rPr>
          <w:sz w:val="24"/>
          <w:szCs w:val="24"/>
        </w:rPr>
      </w:pPr>
    </w:p>
    <w:p w14:paraId="4366512B" w14:textId="4744B636" w:rsidR="008E1C80" w:rsidRDefault="008E1C80" w:rsidP="001D2941">
      <w:pPr>
        <w:tabs>
          <w:tab w:val="left" w:pos="1080"/>
        </w:tabs>
        <w:spacing w:after="0"/>
        <w:rPr>
          <w:sz w:val="24"/>
          <w:szCs w:val="24"/>
        </w:rPr>
      </w:pPr>
    </w:p>
    <w:p w14:paraId="320F1C6C" w14:textId="08C216CE" w:rsidR="008E1C80" w:rsidRDefault="008E1C80" w:rsidP="001D2941">
      <w:pPr>
        <w:tabs>
          <w:tab w:val="left" w:pos="1080"/>
        </w:tabs>
        <w:spacing w:after="0"/>
        <w:rPr>
          <w:sz w:val="24"/>
          <w:szCs w:val="24"/>
        </w:rPr>
      </w:pPr>
    </w:p>
    <w:p w14:paraId="18F19FD3" w14:textId="088D23F8" w:rsidR="008E1C80" w:rsidRDefault="008E1C80" w:rsidP="001D2941">
      <w:pPr>
        <w:tabs>
          <w:tab w:val="left" w:pos="1080"/>
        </w:tabs>
        <w:spacing w:after="0"/>
        <w:rPr>
          <w:sz w:val="24"/>
          <w:szCs w:val="24"/>
        </w:rPr>
      </w:pPr>
    </w:p>
    <w:p w14:paraId="29A98B0E" w14:textId="68486722" w:rsidR="008E1C80" w:rsidRDefault="008E1C80" w:rsidP="001D2941">
      <w:pPr>
        <w:tabs>
          <w:tab w:val="left" w:pos="1080"/>
        </w:tabs>
        <w:spacing w:after="0"/>
        <w:rPr>
          <w:sz w:val="24"/>
          <w:szCs w:val="24"/>
        </w:rPr>
      </w:pPr>
    </w:p>
    <w:p w14:paraId="3CA97565" w14:textId="4C0968B3" w:rsidR="008E1C80" w:rsidRDefault="008E1C80" w:rsidP="001D2941">
      <w:pPr>
        <w:tabs>
          <w:tab w:val="left" w:pos="1080"/>
        </w:tabs>
        <w:spacing w:after="0"/>
        <w:rPr>
          <w:sz w:val="24"/>
          <w:szCs w:val="24"/>
        </w:rPr>
      </w:pPr>
    </w:p>
    <w:p w14:paraId="10EB359E" w14:textId="77777777" w:rsidR="008E1C80" w:rsidRPr="008E1C80" w:rsidRDefault="008E1C80" w:rsidP="00987423">
      <w:pPr>
        <w:pStyle w:val="Heading3"/>
      </w:pPr>
      <w:bookmarkStart w:id="162" w:name="_Toc114175613"/>
      <w:r w:rsidRPr="008E1C80">
        <w:t>Input Type Month</w:t>
      </w:r>
      <w:bookmarkEnd w:id="162"/>
    </w:p>
    <w:p w14:paraId="2A749CEE" w14:textId="77777777" w:rsidR="008E1C80" w:rsidRDefault="008E1C80" w:rsidP="008E1C80">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type="month"&gt;</w:t>
      </w:r>
      <w:r>
        <w:rPr>
          <w:rFonts w:ascii="Verdana" w:hAnsi="Verdana"/>
          <w:color w:val="000000"/>
          <w:sz w:val="23"/>
          <w:szCs w:val="23"/>
        </w:rPr>
        <w:t> allows the user to select a month and year.</w:t>
      </w:r>
    </w:p>
    <w:p w14:paraId="56B52895" w14:textId="77777777" w:rsidR="008E1C80" w:rsidRDefault="008E1C80" w:rsidP="008E1C80">
      <w:pPr>
        <w:shd w:val="clear" w:color="auto" w:fill="FFFFFF"/>
        <w:spacing w:before="288" w:after="288"/>
        <w:rPr>
          <w:rFonts w:ascii="Verdana" w:hAnsi="Verdana"/>
          <w:color w:val="000000"/>
          <w:sz w:val="23"/>
          <w:szCs w:val="23"/>
        </w:rPr>
      </w:pPr>
      <w:r>
        <w:rPr>
          <w:rFonts w:ascii="Verdana" w:hAnsi="Verdana"/>
          <w:color w:val="000000"/>
          <w:sz w:val="23"/>
          <w:szCs w:val="23"/>
        </w:rPr>
        <w:t>Depending on browser support, a date picker can show up in the input field.</w:t>
      </w:r>
    </w:p>
    <w:p w14:paraId="143CE997" w14:textId="782CD407" w:rsidR="008E1C80" w:rsidRDefault="008E1C80" w:rsidP="001D2941">
      <w:pPr>
        <w:tabs>
          <w:tab w:val="left" w:pos="1080"/>
        </w:tabs>
        <w:spacing w:after="0"/>
        <w:rPr>
          <w:noProof/>
          <w:sz w:val="24"/>
          <w:szCs w:val="24"/>
        </w:rPr>
      </w:pPr>
      <w:r>
        <w:rPr>
          <w:noProof/>
          <w:sz w:val="24"/>
          <w:szCs w:val="24"/>
        </w:rPr>
        <w:drawing>
          <wp:anchor distT="0" distB="0" distL="114300" distR="114300" simplePos="0" relativeHeight="251676672" behindDoc="1" locked="0" layoutInCell="1" allowOverlap="1" wp14:anchorId="3D3057CE" wp14:editId="59268BB7">
            <wp:simplePos x="0" y="0"/>
            <wp:positionH relativeFrom="column">
              <wp:posOffset>-838200</wp:posOffset>
            </wp:positionH>
            <wp:positionV relativeFrom="paragraph">
              <wp:posOffset>199390</wp:posOffset>
            </wp:positionV>
            <wp:extent cx="7696200" cy="2131112"/>
            <wp:effectExtent l="0" t="0" r="0" b="2540"/>
            <wp:wrapTight wrapText="bothSides">
              <wp:wrapPolygon edited="0">
                <wp:start x="0" y="0"/>
                <wp:lineTo x="0" y="21433"/>
                <wp:lineTo x="21547" y="21433"/>
                <wp:lineTo x="2154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52">
                      <a:extLst>
                        <a:ext uri="{28A0092B-C50C-407E-A947-70E740481C1C}">
                          <a14:useLocalDpi xmlns:a14="http://schemas.microsoft.com/office/drawing/2010/main" val="0"/>
                        </a:ext>
                      </a:extLst>
                    </a:blip>
                    <a:srcRect t="33359" r="15804" b="25193"/>
                    <a:stretch/>
                  </pic:blipFill>
                  <pic:spPr bwMode="auto">
                    <a:xfrm>
                      <a:off x="0" y="0"/>
                      <a:ext cx="7754088" cy="21471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70F96" w14:textId="77777777" w:rsidR="008E1C80" w:rsidRPr="008E1C80" w:rsidRDefault="008E1C80" w:rsidP="00987423">
      <w:pPr>
        <w:pStyle w:val="Heading3"/>
      </w:pPr>
      <w:bookmarkStart w:id="163" w:name="_Toc114175614"/>
      <w:r w:rsidRPr="008E1C80">
        <w:t>Input Type Number</w:t>
      </w:r>
      <w:bookmarkEnd w:id="163"/>
    </w:p>
    <w:p w14:paraId="307DAEC2" w14:textId="77777777" w:rsidR="008E1C80" w:rsidRDefault="008E1C80" w:rsidP="008E1C80">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type="number"&gt;</w:t>
      </w:r>
      <w:r>
        <w:rPr>
          <w:rFonts w:ascii="Verdana" w:hAnsi="Verdana"/>
          <w:color w:val="000000"/>
          <w:sz w:val="23"/>
          <w:szCs w:val="23"/>
        </w:rPr>
        <w:t> defines a </w:t>
      </w:r>
      <w:r>
        <w:rPr>
          <w:rStyle w:val="Heading4Char"/>
          <w:rFonts w:ascii="Verdana" w:hAnsi="Verdana"/>
          <w:color w:val="000000"/>
          <w:sz w:val="23"/>
          <w:szCs w:val="23"/>
        </w:rPr>
        <w:t>numeric</w:t>
      </w:r>
      <w:r>
        <w:rPr>
          <w:rFonts w:ascii="Verdana" w:hAnsi="Verdana"/>
          <w:color w:val="000000"/>
          <w:sz w:val="23"/>
          <w:szCs w:val="23"/>
        </w:rPr>
        <w:t> input field.</w:t>
      </w:r>
    </w:p>
    <w:p w14:paraId="60A603F8" w14:textId="77777777" w:rsidR="008E1C80" w:rsidRDefault="008E1C80" w:rsidP="008E1C80">
      <w:pPr>
        <w:shd w:val="clear" w:color="auto" w:fill="FFFFFF"/>
        <w:spacing w:before="288" w:after="288"/>
        <w:rPr>
          <w:rFonts w:ascii="Verdana" w:hAnsi="Verdana"/>
          <w:color w:val="000000"/>
          <w:sz w:val="23"/>
          <w:szCs w:val="23"/>
        </w:rPr>
      </w:pPr>
      <w:r>
        <w:rPr>
          <w:rFonts w:ascii="Verdana" w:hAnsi="Verdana"/>
          <w:color w:val="000000"/>
          <w:sz w:val="23"/>
          <w:szCs w:val="23"/>
        </w:rPr>
        <w:t>You can also set restrictions on what numbers are accepted.</w:t>
      </w:r>
    </w:p>
    <w:p w14:paraId="5BF32379" w14:textId="323B248F" w:rsidR="008E1C80" w:rsidRDefault="008E1C80" w:rsidP="008E1C80">
      <w:pPr>
        <w:shd w:val="clear" w:color="auto" w:fill="FFFFFF"/>
        <w:spacing w:before="288" w:after="288"/>
        <w:rPr>
          <w:rFonts w:ascii="Verdana" w:hAnsi="Verdana"/>
          <w:color w:val="000000"/>
          <w:sz w:val="23"/>
          <w:szCs w:val="23"/>
        </w:rPr>
      </w:pPr>
      <w:r>
        <w:rPr>
          <w:noProof/>
        </w:rPr>
        <w:drawing>
          <wp:anchor distT="0" distB="0" distL="114300" distR="114300" simplePos="0" relativeHeight="251677696" behindDoc="1" locked="0" layoutInCell="1" allowOverlap="1" wp14:anchorId="3D6E7C66" wp14:editId="3E05F152">
            <wp:simplePos x="0" y="0"/>
            <wp:positionH relativeFrom="column">
              <wp:posOffset>-720148</wp:posOffset>
            </wp:positionH>
            <wp:positionV relativeFrom="paragraph">
              <wp:posOffset>738505</wp:posOffset>
            </wp:positionV>
            <wp:extent cx="7509202" cy="1981200"/>
            <wp:effectExtent l="0" t="0" r="0" b="0"/>
            <wp:wrapTight wrapText="bothSides">
              <wp:wrapPolygon edited="0">
                <wp:start x="0" y="0"/>
                <wp:lineTo x="0" y="21392"/>
                <wp:lineTo x="21536" y="21392"/>
                <wp:lineTo x="2153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53">
                      <a:extLst>
                        <a:ext uri="{28A0092B-C50C-407E-A947-70E740481C1C}">
                          <a14:useLocalDpi xmlns:a14="http://schemas.microsoft.com/office/drawing/2010/main" val="0"/>
                        </a:ext>
                      </a:extLst>
                    </a:blip>
                    <a:srcRect t="32945" r="13847" b="26645"/>
                    <a:stretch/>
                  </pic:blipFill>
                  <pic:spPr bwMode="auto">
                    <a:xfrm>
                      <a:off x="0" y="0"/>
                      <a:ext cx="7509202"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following example displays a numeric input field, where you can enter a value from 1 to 5:</w:t>
      </w:r>
    </w:p>
    <w:p w14:paraId="40DE4BB2" w14:textId="6CC73B4F" w:rsidR="008E1C80" w:rsidRDefault="008E1C80" w:rsidP="001D2941">
      <w:pPr>
        <w:tabs>
          <w:tab w:val="left" w:pos="1080"/>
        </w:tabs>
        <w:spacing w:after="0"/>
        <w:rPr>
          <w:noProof/>
          <w:sz w:val="24"/>
          <w:szCs w:val="24"/>
        </w:rPr>
      </w:pPr>
    </w:p>
    <w:p w14:paraId="7EA7D6E2" w14:textId="21F65A4B" w:rsidR="008E1C80" w:rsidRDefault="008E1C80" w:rsidP="001D2941">
      <w:pPr>
        <w:tabs>
          <w:tab w:val="left" w:pos="1080"/>
        </w:tabs>
        <w:spacing w:after="0"/>
        <w:rPr>
          <w:sz w:val="24"/>
          <w:szCs w:val="24"/>
        </w:rPr>
      </w:pPr>
    </w:p>
    <w:p w14:paraId="6C918D66" w14:textId="77777777" w:rsidR="008E1C80" w:rsidRPr="00060F91" w:rsidRDefault="008E1C80" w:rsidP="00060F91">
      <w:pPr>
        <w:jc w:val="center"/>
        <w:rPr>
          <w:b/>
          <w:bCs/>
          <w:sz w:val="36"/>
          <w:szCs w:val="36"/>
          <w:u w:val="single"/>
        </w:rPr>
      </w:pPr>
      <w:r w:rsidRPr="00060F91">
        <w:rPr>
          <w:b/>
          <w:bCs/>
          <w:sz w:val="36"/>
          <w:szCs w:val="36"/>
          <w:u w:val="single"/>
        </w:rPr>
        <w:t>Input Restrictions</w:t>
      </w:r>
    </w:p>
    <w:p w14:paraId="26EA7A17" w14:textId="77777777" w:rsidR="008E1C80" w:rsidRDefault="008E1C80" w:rsidP="008E1C80">
      <w:pPr>
        <w:shd w:val="clear" w:color="auto" w:fill="FFFFFF"/>
        <w:spacing w:before="288" w:after="288"/>
        <w:rPr>
          <w:rFonts w:ascii="Verdana" w:hAnsi="Verdana"/>
          <w:color w:val="000000"/>
          <w:sz w:val="23"/>
          <w:szCs w:val="23"/>
        </w:rPr>
      </w:pPr>
      <w:r>
        <w:rPr>
          <w:rFonts w:ascii="Verdana" w:hAnsi="Verdana"/>
          <w:color w:val="000000"/>
          <w:sz w:val="23"/>
          <w:szCs w:val="23"/>
        </w:rPr>
        <w:t>Here is a list of some common input restrictions:</w:t>
      </w:r>
    </w:p>
    <w:tbl>
      <w:tblPr>
        <w:tblStyle w:val="TableGridLight"/>
        <w:tblW w:w="15265" w:type="dxa"/>
        <w:tblInd w:w="-1445" w:type="dxa"/>
        <w:tblLook w:val="04A0" w:firstRow="1" w:lastRow="0" w:firstColumn="1" w:lastColumn="0" w:noHBand="0" w:noVBand="1"/>
      </w:tblPr>
      <w:tblGrid>
        <w:gridCol w:w="3050"/>
        <w:gridCol w:w="12215"/>
      </w:tblGrid>
      <w:tr w:rsidR="008E1C80" w14:paraId="37FA0492" w14:textId="77777777" w:rsidTr="00060F91">
        <w:tc>
          <w:tcPr>
            <w:tcW w:w="3050" w:type="dxa"/>
            <w:hideMark/>
          </w:tcPr>
          <w:p w14:paraId="0C5A9DE6" w14:textId="77777777" w:rsidR="008E1C80" w:rsidRDefault="008E1C80" w:rsidP="008E1C80">
            <w:pPr>
              <w:rPr>
                <w:rFonts w:ascii="Verdana" w:hAnsi="Verdana"/>
                <w:b/>
                <w:bCs/>
                <w:color w:val="000000"/>
                <w:sz w:val="23"/>
                <w:szCs w:val="23"/>
              </w:rPr>
            </w:pPr>
            <w:r>
              <w:rPr>
                <w:rFonts w:ascii="Verdana" w:hAnsi="Verdana"/>
                <w:b/>
                <w:bCs/>
                <w:color w:val="000000"/>
                <w:sz w:val="23"/>
                <w:szCs w:val="23"/>
              </w:rPr>
              <w:t>Attribute</w:t>
            </w:r>
          </w:p>
        </w:tc>
        <w:tc>
          <w:tcPr>
            <w:tcW w:w="0" w:type="auto"/>
            <w:hideMark/>
          </w:tcPr>
          <w:p w14:paraId="0B68365B" w14:textId="77777777" w:rsidR="008E1C80" w:rsidRDefault="008E1C80" w:rsidP="008E1C80">
            <w:pPr>
              <w:rPr>
                <w:rFonts w:ascii="Verdana" w:hAnsi="Verdana"/>
                <w:b/>
                <w:bCs/>
                <w:color w:val="000000"/>
                <w:sz w:val="23"/>
                <w:szCs w:val="23"/>
              </w:rPr>
            </w:pPr>
            <w:r>
              <w:rPr>
                <w:rFonts w:ascii="Verdana" w:hAnsi="Verdana"/>
                <w:b/>
                <w:bCs/>
                <w:color w:val="000000"/>
                <w:sz w:val="23"/>
                <w:szCs w:val="23"/>
              </w:rPr>
              <w:t>Description</w:t>
            </w:r>
          </w:p>
        </w:tc>
      </w:tr>
      <w:tr w:rsidR="008E1C80" w14:paraId="6FD015AA" w14:textId="77777777" w:rsidTr="00060F91">
        <w:tc>
          <w:tcPr>
            <w:tcW w:w="0" w:type="auto"/>
            <w:hideMark/>
          </w:tcPr>
          <w:p w14:paraId="0D8E21C5" w14:textId="77777777" w:rsidR="008E1C80" w:rsidRDefault="008E1C80" w:rsidP="008E1C80">
            <w:pPr>
              <w:rPr>
                <w:rFonts w:ascii="Verdana" w:hAnsi="Verdana"/>
                <w:color w:val="000000"/>
                <w:sz w:val="23"/>
                <w:szCs w:val="23"/>
              </w:rPr>
            </w:pPr>
            <w:r>
              <w:rPr>
                <w:rFonts w:ascii="Verdana" w:hAnsi="Verdana"/>
                <w:color w:val="000000"/>
                <w:sz w:val="23"/>
                <w:szCs w:val="23"/>
              </w:rPr>
              <w:t>checked</w:t>
            </w:r>
          </w:p>
        </w:tc>
        <w:tc>
          <w:tcPr>
            <w:tcW w:w="0" w:type="auto"/>
            <w:hideMark/>
          </w:tcPr>
          <w:p w14:paraId="187E34BA" w14:textId="77777777" w:rsidR="00060F91" w:rsidRDefault="008E1C80" w:rsidP="008E1C80">
            <w:pPr>
              <w:rPr>
                <w:rFonts w:ascii="Verdana" w:hAnsi="Verdana"/>
                <w:color w:val="000000"/>
                <w:sz w:val="23"/>
                <w:szCs w:val="23"/>
              </w:rPr>
            </w:pPr>
            <w:r>
              <w:rPr>
                <w:rFonts w:ascii="Verdana" w:hAnsi="Verdana"/>
                <w:color w:val="000000"/>
                <w:sz w:val="23"/>
                <w:szCs w:val="23"/>
              </w:rPr>
              <w:t xml:space="preserve">Specifies that an input field should be pre-selected </w:t>
            </w:r>
          </w:p>
          <w:p w14:paraId="20B2360B" w14:textId="55722EE7" w:rsidR="008E1C80" w:rsidRDefault="008E1C80" w:rsidP="008E1C80">
            <w:pPr>
              <w:rPr>
                <w:rFonts w:ascii="Verdana" w:hAnsi="Verdana"/>
                <w:color w:val="000000"/>
                <w:sz w:val="23"/>
                <w:szCs w:val="23"/>
              </w:rPr>
            </w:pPr>
            <w:r>
              <w:rPr>
                <w:rFonts w:ascii="Verdana" w:hAnsi="Verdana"/>
                <w:color w:val="000000"/>
                <w:sz w:val="23"/>
                <w:szCs w:val="23"/>
              </w:rPr>
              <w:t>when the page loads (for type="checkbox" or type="radio")</w:t>
            </w:r>
          </w:p>
        </w:tc>
      </w:tr>
      <w:tr w:rsidR="008E1C80" w14:paraId="5473BA8C" w14:textId="77777777" w:rsidTr="00060F91">
        <w:tc>
          <w:tcPr>
            <w:tcW w:w="0" w:type="auto"/>
            <w:hideMark/>
          </w:tcPr>
          <w:p w14:paraId="1CDC1A83" w14:textId="77777777" w:rsidR="008E1C80" w:rsidRDefault="008E1C80" w:rsidP="008E1C80">
            <w:pPr>
              <w:rPr>
                <w:rFonts w:ascii="Verdana" w:hAnsi="Verdana"/>
                <w:color w:val="000000"/>
                <w:sz w:val="23"/>
                <w:szCs w:val="23"/>
              </w:rPr>
            </w:pPr>
            <w:r>
              <w:rPr>
                <w:rFonts w:ascii="Verdana" w:hAnsi="Verdana"/>
                <w:color w:val="000000"/>
                <w:sz w:val="23"/>
                <w:szCs w:val="23"/>
              </w:rPr>
              <w:t>disabled</w:t>
            </w:r>
          </w:p>
        </w:tc>
        <w:tc>
          <w:tcPr>
            <w:tcW w:w="0" w:type="auto"/>
            <w:hideMark/>
          </w:tcPr>
          <w:p w14:paraId="42F1E1E4" w14:textId="77777777" w:rsidR="008E1C80" w:rsidRDefault="008E1C80" w:rsidP="008E1C80">
            <w:pPr>
              <w:rPr>
                <w:rFonts w:ascii="Verdana" w:hAnsi="Verdana"/>
                <w:color w:val="000000"/>
                <w:sz w:val="23"/>
                <w:szCs w:val="23"/>
              </w:rPr>
            </w:pPr>
            <w:r>
              <w:rPr>
                <w:rFonts w:ascii="Verdana" w:hAnsi="Verdana"/>
                <w:color w:val="000000"/>
                <w:sz w:val="23"/>
                <w:szCs w:val="23"/>
              </w:rPr>
              <w:t>Specifies that an input field should be disabled</w:t>
            </w:r>
          </w:p>
        </w:tc>
      </w:tr>
      <w:tr w:rsidR="008E1C80" w14:paraId="565CD8D3" w14:textId="77777777" w:rsidTr="00060F91">
        <w:tc>
          <w:tcPr>
            <w:tcW w:w="0" w:type="auto"/>
            <w:hideMark/>
          </w:tcPr>
          <w:p w14:paraId="76C87B13" w14:textId="77777777" w:rsidR="008E1C80" w:rsidRDefault="008E1C80" w:rsidP="008E1C80">
            <w:pPr>
              <w:rPr>
                <w:rFonts w:ascii="Verdana" w:hAnsi="Verdana"/>
                <w:color w:val="000000"/>
                <w:sz w:val="23"/>
                <w:szCs w:val="23"/>
              </w:rPr>
            </w:pPr>
            <w:r>
              <w:rPr>
                <w:rFonts w:ascii="Verdana" w:hAnsi="Verdana"/>
                <w:color w:val="000000"/>
                <w:sz w:val="23"/>
                <w:szCs w:val="23"/>
              </w:rPr>
              <w:t>max</w:t>
            </w:r>
          </w:p>
        </w:tc>
        <w:tc>
          <w:tcPr>
            <w:tcW w:w="0" w:type="auto"/>
            <w:hideMark/>
          </w:tcPr>
          <w:p w14:paraId="04268F87" w14:textId="77777777" w:rsidR="008E1C80" w:rsidRDefault="008E1C80" w:rsidP="008E1C80">
            <w:pPr>
              <w:rPr>
                <w:rFonts w:ascii="Verdana" w:hAnsi="Verdana"/>
                <w:color w:val="000000"/>
                <w:sz w:val="23"/>
                <w:szCs w:val="23"/>
              </w:rPr>
            </w:pPr>
            <w:r>
              <w:rPr>
                <w:rFonts w:ascii="Verdana" w:hAnsi="Verdana"/>
                <w:color w:val="000000"/>
                <w:sz w:val="23"/>
                <w:szCs w:val="23"/>
              </w:rPr>
              <w:t>Specifies the maximum value for an input field</w:t>
            </w:r>
          </w:p>
        </w:tc>
      </w:tr>
      <w:tr w:rsidR="008E1C80" w14:paraId="343833AE" w14:textId="77777777" w:rsidTr="00060F91">
        <w:tc>
          <w:tcPr>
            <w:tcW w:w="0" w:type="auto"/>
            <w:hideMark/>
          </w:tcPr>
          <w:p w14:paraId="42F70BFD" w14:textId="77777777" w:rsidR="008E1C80" w:rsidRDefault="008E1C80" w:rsidP="008E1C80">
            <w:pPr>
              <w:rPr>
                <w:rFonts w:ascii="Verdana" w:hAnsi="Verdana"/>
                <w:color w:val="000000"/>
                <w:sz w:val="23"/>
                <w:szCs w:val="23"/>
              </w:rPr>
            </w:pPr>
            <w:proofErr w:type="spellStart"/>
            <w:r>
              <w:rPr>
                <w:rFonts w:ascii="Verdana" w:hAnsi="Verdana"/>
                <w:color w:val="000000"/>
                <w:sz w:val="23"/>
                <w:szCs w:val="23"/>
              </w:rPr>
              <w:t>maxlength</w:t>
            </w:r>
            <w:proofErr w:type="spellEnd"/>
          </w:p>
        </w:tc>
        <w:tc>
          <w:tcPr>
            <w:tcW w:w="0" w:type="auto"/>
            <w:hideMark/>
          </w:tcPr>
          <w:p w14:paraId="1A93D3FC" w14:textId="77777777" w:rsidR="008E1C80" w:rsidRDefault="008E1C80" w:rsidP="008E1C80">
            <w:pPr>
              <w:rPr>
                <w:rFonts w:ascii="Verdana" w:hAnsi="Verdana"/>
                <w:color w:val="000000"/>
                <w:sz w:val="23"/>
                <w:szCs w:val="23"/>
              </w:rPr>
            </w:pPr>
            <w:r>
              <w:rPr>
                <w:rFonts w:ascii="Verdana" w:hAnsi="Verdana"/>
                <w:color w:val="000000"/>
                <w:sz w:val="23"/>
                <w:szCs w:val="23"/>
              </w:rPr>
              <w:t>Specifies the maximum number of character for an input field</w:t>
            </w:r>
          </w:p>
        </w:tc>
      </w:tr>
      <w:tr w:rsidR="008E1C80" w14:paraId="72D30C77" w14:textId="77777777" w:rsidTr="00060F91">
        <w:tc>
          <w:tcPr>
            <w:tcW w:w="0" w:type="auto"/>
            <w:hideMark/>
          </w:tcPr>
          <w:p w14:paraId="6B235879" w14:textId="77777777" w:rsidR="008E1C80" w:rsidRDefault="008E1C80" w:rsidP="008E1C80">
            <w:pPr>
              <w:rPr>
                <w:rFonts w:ascii="Verdana" w:hAnsi="Verdana"/>
                <w:color w:val="000000"/>
                <w:sz w:val="23"/>
                <w:szCs w:val="23"/>
              </w:rPr>
            </w:pPr>
            <w:r>
              <w:rPr>
                <w:rFonts w:ascii="Verdana" w:hAnsi="Verdana"/>
                <w:color w:val="000000"/>
                <w:sz w:val="23"/>
                <w:szCs w:val="23"/>
              </w:rPr>
              <w:t>min</w:t>
            </w:r>
          </w:p>
        </w:tc>
        <w:tc>
          <w:tcPr>
            <w:tcW w:w="0" w:type="auto"/>
            <w:hideMark/>
          </w:tcPr>
          <w:p w14:paraId="460617FD" w14:textId="77777777" w:rsidR="008E1C80" w:rsidRDefault="008E1C80" w:rsidP="008E1C80">
            <w:pPr>
              <w:rPr>
                <w:rFonts w:ascii="Verdana" w:hAnsi="Verdana"/>
                <w:color w:val="000000"/>
                <w:sz w:val="23"/>
                <w:szCs w:val="23"/>
              </w:rPr>
            </w:pPr>
            <w:r>
              <w:rPr>
                <w:rFonts w:ascii="Verdana" w:hAnsi="Verdana"/>
                <w:color w:val="000000"/>
                <w:sz w:val="23"/>
                <w:szCs w:val="23"/>
              </w:rPr>
              <w:t>Specifies the minimum value for an input field</w:t>
            </w:r>
          </w:p>
        </w:tc>
      </w:tr>
      <w:tr w:rsidR="008E1C80" w14:paraId="37DC239E" w14:textId="77777777" w:rsidTr="00060F91">
        <w:tc>
          <w:tcPr>
            <w:tcW w:w="0" w:type="auto"/>
            <w:hideMark/>
          </w:tcPr>
          <w:p w14:paraId="25921CFB" w14:textId="77777777" w:rsidR="008E1C80" w:rsidRDefault="008E1C80" w:rsidP="008E1C80">
            <w:pPr>
              <w:rPr>
                <w:rFonts w:ascii="Verdana" w:hAnsi="Verdana"/>
                <w:color w:val="000000"/>
                <w:sz w:val="23"/>
                <w:szCs w:val="23"/>
              </w:rPr>
            </w:pPr>
            <w:r>
              <w:rPr>
                <w:rFonts w:ascii="Verdana" w:hAnsi="Verdana"/>
                <w:color w:val="000000"/>
                <w:sz w:val="23"/>
                <w:szCs w:val="23"/>
              </w:rPr>
              <w:t>pattern</w:t>
            </w:r>
          </w:p>
        </w:tc>
        <w:tc>
          <w:tcPr>
            <w:tcW w:w="0" w:type="auto"/>
            <w:hideMark/>
          </w:tcPr>
          <w:p w14:paraId="716E8473" w14:textId="77777777" w:rsidR="008E1C80" w:rsidRDefault="008E1C80" w:rsidP="008E1C80">
            <w:pPr>
              <w:rPr>
                <w:rFonts w:ascii="Verdana" w:hAnsi="Verdana"/>
                <w:color w:val="000000"/>
                <w:sz w:val="23"/>
                <w:szCs w:val="23"/>
              </w:rPr>
            </w:pPr>
            <w:r>
              <w:rPr>
                <w:rFonts w:ascii="Verdana" w:hAnsi="Verdana"/>
                <w:color w:val="000000"/>
                <w:sz w:val="23"/>
                <w:szCs w:val="23"/>
              </w:rPr>
              <w:t>Specifies a regular expression to check the input value against</w:t>
            </w:r>
          </w:p>
        </w:tc>
      </w:tr>
      <w:tr w:rsidR="008E1C80" w14:paraId="7F3465D3" w14:textId="77777777" w:rsidTr="00060F91">
        <w:tc>
          <w:tcPr>
            <w:tcW w:w="0" w:type="auto"/>
            <w:hideMark/>
          </w:tcPr>
          <w:p w14:paraId="134F3759" w14:textId="77777777" w:rsidR="008E1C80" w:rsidRDefault="008E1C80" w:rsidP="008E1C80">
            <w:pPr>
              <w:rPr>
                <w:rFonts w:ascii="Verdana" w:hAnsi="Verdana"/>
                <w:color w:val="000000"/>
                <w:sz w:val="23"/>
                <w:szCs w:val="23"/>
              </w:rPr>
            </w:pPr>
            <w:proofErr w:type="spellStart"/>
            <w:r>
              <w:rPr>
                <w:rFonts w:ascii="Verdana" w:hAnsi="Verdana"/>
                <w:color w:val="000000"/>
                <w:sz w:val="23"/>
                <w:szCs w:val="23"/>
              </w:rPr>
              <w:t>readonly</w:t>
            </w:r>
            <w:proofErr w:type="spellEnd"/>
          </w:p>
        </w:tc>
        <w:tc>
          <w:tcPr>
            <w:tcW w:w="0" w:type="auto"/>
            <w:hideMark/>
          </w:tcPr>
          <w:p w14:paraId="610B07BA" w14:textId="77777777" w:rsidR="008E1C80" w:rsidRDefault="008E1C80" w:rsidP="008E1C80">
            <w:pPr>
              <w:rPr>
                <w:rFonts w:ascii="Verdana" w:hAnsi="Verdana"/>
                <w:color w:val="000000"/>
                <w:sz w:val="23"/>
                <w:szCs w:val="23"/>
              </w:rPr>
            </w:pPr>
            <w:r>
              <w:rPr>
                <w:rFonts w:ascii="Verdana" w:hAnsi="Verdana"/>
                <w:color w:val="000000"/>
                <w:sz w:val="23"/>
                <w:szCs w:val="23"/>
              </w:rPr>
              <w:t>Specifies that an input field is read only (cannot be changed)</w:t>
            </w:r>
          </w:p>
        </w:tc>
      </w:tr>
      <w:tr w:rsidR="008E1C80" w14:paraId="35235416" w14:textId="77777777" w:rsidTr="00060F91">
        <w:tc>
          <w:tcPr>
            <w:tcW w:w="0" w:type="auto"/>
            <w:hideMark/>
          </w:tcPr>
          <w:p w14:paraId="18334824" w14:textId="77777777" w:rsidR="008E1C80" w:rsidRDefault="008E1C80" w:rsidP="008E1C80">
            <w:pPr>
              <w:rPr>
                <w:rFonts w:ascii="Verdana" w:hAnsi="Verdana"/>
                <w:color w:val="000000"/>
                <w:sz w:val="23"/>
                <w:szCs w:val="23"/>
              </w:rPr>
            </w:pPr>
            <w:r>
              <w:rPr>
                <w:rFonts w:ascii="Verdana" w:hAnsi="Verdana"/>
                <w:color w:val="000000"/>
                <w:sz w:val="23"/>
                <w:szCs w:val="23"/>
              </w:rPr>
              <w:t>required</w:t>
            </w:r>
          </w:p>
        </w:tc>
        <w:tc>
          <w:tcPr>
            <w:tcW w:w="0" w:type="auto"/>
            <w:hideMark/>
          </w:tcPr>
          <w:p w14:paraId="0263438E" w14:textId="77777777" w:rsidR="008E1C80" w:rsidRDefault="008E1C80" w:rsidP="008E1C80">
            <w:pPr>
              <w:rPr>
                <w:rFonts w:ascii="Verdana" w:hAnsi="Verdana"/>
                <w:color w:val="000000"/>
                <w:sz w:val="23"/>
                <w:szCs w:val="23"/>
              </w:rPr>
            </w:pPr>
            <w:r>
              <w:rPr>
                <w:rFonts w:ascii="Verdana" w:hAnsi="Verdana"/>
                <w:color w:val="000000"/>
                <w:sz w:val="23"/>
                <w:szCs w:val="23"/>
              </w:rPr>
              <w:t>Specifies that an input field is required (must be filled out)</w:t>
            </w:r>
          </w:p>
        </w:tc>
      </w:tr>
      <w:tr w:rsidR="008E1C80" w14:paraId="37A943AF" w14:textId="77777777" w:rsidTr="00060F91">
        <w:tc>
          <w:tcPr>
            <w:tcW w:w="0" w:type="auto"/>
            <w:hideMark/>
          </w:tcPr>
          <w:p w14:paraId="275D9DFF" w14:textId="77777777" w:rsidR="008E1C80" w:rsidRDefault="008E1C80" w:rsidP="008E1C80">
            <w:pPr>
              <w:rPr>
                <w:rFonts w:ascii="Verdana" w:hAnsi="Verdana"/>
                <w:color w:val="000000"/>
                <w:sz w:val="23"/>
                <w:szCs w:val="23"/>
              </w:rPr>
            </w:pPr>
            <w:r>
              <w:rPr>
                <w:rFonts w:ascii="Verdana" w:hAnsi="Verdana"/>
                <w:color w:val="000000"/>
                <w:sz w:val="23"/>
                <w:szCs w:val="23"/>
              </w:rPr>
              <w:t>size</w:t>
            </w:r>
          </w:p>
        </w:tc>
        <w:tc>
          <w:tcPr>
            <w:tcW w:w="0" w:type="auto"/>
            <w:hideMark/>
          </w:tcPr>
          <w:p w14:paraId="4D830D7D" w14:textId="77777777" w:rsidR="008E1C80" w:rsidRDefault="008E1C80" w:rsidP="008E1C80">
            <w:pPr>
              <w:rPr>
                <w:rFonts w:ascii="Verdana" w:hAnsi="Verdana"/>
                <w:color w:val="000000"/>
                <w:sz w:val="23"/>
                <w:szCs w:val="23"/>
              </w:rPr>
            </w:pPr>
            <w:r>
              <w:rPr>
                <w:rFonts w:ascii="Verdana" w:hAnsi="Verdana"/>
                <w:color w:val="000000"/>
                <w:sz w:val="23"/>
                <w:szCs w:val="23"/>
              </w:rPr>
              <w:t>Specifies the width (in characters) of an input field</w:t>
            </w:r>
          </w:p>
        </w:tc>
      </w:tr>
      <w:tr w:rsidR="008E1C80" w14:paraId="5F559642" w14:textId="77777777" w:rsidTr="00060F91">
        <w:tc>
          <w:tcPr>
            <w:tcW w:w="0" w:type="auto"/>
            <w:hideMark/>
          </w:tcPr>
          <w:p w14:paraId="73967127" w14:textId="77777777" w:rsidR="008E1C80" w:rsidRDefault="008E1C80" w:rsidP="008E1C80">
            <w:pPr>
              <w:rPr>
                <w:rFonts w:ascii="Verdana" w:hAnsi="Verdana"/>
                <w:color w:val="000000"/>
                <w:sz w:val="23"/>
                <w:szCs w:val="23"/>
              </w:rPr>
            </w:pPr>
            <w:r>
              <w:rPr>
                <w:rFonts w:ascii="Verdana" w:hAnsi="Verdana"/>
                <w:color w:val="000000"/>
                <w:sz w:val="23"/>
                <w:szCs w:val="23"/>
              </w:rPr>
              <w:t>step</w:t>
            </w:r>
          </w:p>
        </w:tc>
        <w:tc>
          <w:tcPr>
            <w:tcW w:w="0" w:type="auto"/>
            <w:hideMark/>
          </w:tcPr>
          <w:p w14:paraId="6D7FEA8A" w14:textId="77777777" w:rsidR="008E1C80" w:rsidRDefault="008E1C80" w:rsidP="008E1C80">
            <w:pPr>
              <w:rPr>
                <w:rFonts w:ascii="Verdana" w:hAnsi="Verdana"/>
                <w:color w:val="000000"/>
                <w:sz w:val="23"/>
                <w:szCs w:val="23"/>
              </w:rPr>
            </w:pPr>
            <w:r>
              <w:rPr>
                <w:rFonts w:ascii="Verdana" w:hAnsi="Verdana"/>
                <w:color w:val="000000"/>
                <w:sz w:val="23"/>
                <w:szCs w:val="23"/>
              </w:rPr>
              <w:t>Specifies the legal number intervals for an input field</w:t>
            </w:r>
          </w:p>
        </w:tc>
      </w:tr>
      <w:tr w:rsidR="008E1C80" w14:paraId="760840C1" w14:textId="77777777" w:rsidTr="00060F91">
        <w:tc>
          <w:tcPr>
            <w:tcW w:w="0" w:type="auto"/>
            <w:hideMark/>
          </w:tcPr>
          <w:p w14:paraId="717251FE" w14:textId="77777777" w:rsidR="008E1C80" w:rsidRDefault="008E1C80" w:rsidP="008E1C80">
            <w:pPr>
              <w:rPr>
                <w:rFonts w:ascii="Verdana" w:hAnsi="Verdana"/>
                <w:color w:val="000000"/>
                <w:sz w:val="23"/>
                <w:szCs w:val="23"/>
              </w:rPr>
            </w:pPr>
            <w:r>
              <w:rPr>
                <w:rFonts w:ascii="Verdana" w:hAnsi="Verdana"/>
                <w:color w:val="000000"/>
                <w:sz w:val="23"/>
                <w:szCs w:val="23"/>
              </w:rPr>
              <w:t>value</w:t>
            </w:r>
          </w:p>
        </w:tc>
        <w:tc>
          <w:tcPr>
            <w:tcW w:w="0" w:type="auto"/>
            <w:hideMark/>
          </w:tcPr>
          <w:p w14:paraId="49C06C51" w14:textId="77777777" w:rsidR="008E1C80" w:rsidRDefault="008E1C80" w:rsidP="008E1C80">
            <w:pPr>
              <w:rPr>
                <w:rFonts w:ascii="Verdana" w:hAnsi="Verdana"/>
                <w:color w:val="000000"/>
                <w:sz w:val="23"/>
                <w:szCs w:val="23"/>
              </w:rPr>
            </w:pPr>
            <w:r>
              <w:rPr>
                <w:rFonts w:ascii="Verdana" w:hAnsi="Verdana"/>
                <w:color w:val="000000"/>
                <w:sz w:val="23"/>
                <w:szCs w:val="23"/>
              </w:rPr>
              <w:t>Specifies the default value for an input field</w:t>
            </w:r>
          </w:p>
        </w:tc>
      </w:tr>
    </w:tbl>
    <w:p w14:paraId="02F2A8A5" w14:textId="250EFDB6" w:rsidR="008E1C80" w:rsidRDefault="008E1C80" w:rsidP="001D2941">
      <w:pPr>
        <w:tabs>
          <w:tab w:val="left" w:pos="1080"/>
        </w:tabs>
        <w:spacing w:after="0"/>
        <w:rPr>
          <w:sz w:val="24"/>
          <w:szCs w:val="24"/>
        </w:rPr>
      </w:pPr>
    </w:p>
    <w:p w14:paraId="3096D897" w14:textId="4715E671" w:rsidR="00060F91" w:rsidRDefault="00060F91" w:rsidP="001D2941">
      <w:pPr>
        <w:tabs>
          <w:tab w:val="left" w:pos="1080"/>
        </w:tabs>
        <w:spacing w:after="0"/>
        <w:rPr>
          <w:noProof/>
          <w:sz w:val="24"/>
          <w:szCs w:val="24"/>
        </w:rPr>
      </w:pPr>
      <w:r>
        <w:rPr>
          <w:noProof/>
          <w:sz w:val="24"/>
          <w:szCs w:val="24"/>
        </w:rPr>
        <w:drawing>
          <wp:anchor distT="0" distB="0" distL="114300" distR="114300" simplePos="0" relativeHeight="251678720" behindDoc="1" locked="0" layoutInCell="1" allowOverlap="1" wp14:anchorId="0AC57261" wp14:editId="0BFC6787">
            <wp:simplePos x="0" y="0"/>
            <wp:positionH relativeFrom="column">
              <wp:posOffset>-914400</wp:posOffset>
            </wp:positionH>
            <wp:positionV relativeFrom="paragraph">
              <wp:posOffset>201468</wp:posOffset>
            </wp:positionV>
            <wp:extent cx="7809376" cy="1946564"/>
            <wp:effectExtent l="0" t="0" r="1270" b="0"/>
            <wp:wrapTight wrapText="bothSides">
              <wp:wrapPolygon edited="0">
                <wp:start x="0" y="0"/>
                <wp:lineTo x="0" y="21353"/>
                <wp:lineTo x="21551" y="21353"/>
                <wp:lineTo x="2155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54">
                      <a:extLst>
                        <a:ext uri="{28A0092B-C50C-407E-A947-70E740481C1C}">
                          <a14:useLocalDpi xmlns:a14="http://schemas.microsoft.com/office/drawing/2010/main" val="0"/>
                        </a:ext>
                      </a:extLst>
                    </a:blip>
                    <a:srcRect t="33153" r="18628" b="30789"/>
                    <a:stretch/>
                  </pic:blipFill>
                  <pic:spPr bwMode="auto">
                    <a:xfrm>
                      <a:off x="0" y="0"/>
                      <a:ext cx="7849400" cy="19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7FDDE" w14:textId="2E366115" w:rsidR="00060F91" w:rsidRDefault="00060F91" w:rsidP="001D2941">
      <w:pPr>
        <w:tabs>
          <w:tab w:val="left" w:pos="1080"/>
        </w:tabs>
        <w:spacing w:after="0"/>
        <w:rPr>
          <w:sz w:val="24"/>
          <w:szCs w:val="24"/>
        </w:rPr>
      </w:pPr>
    </w:p>
    <w:p w14:paraId="773728E9" w14:textId="650BCB3F" w:rsidR="00060F91" w:rsidRDefault="00060F91" w:rsidP="001D2941">
      <w:pPr>
        <w:tabs>
          <w:tab w:val="left" w:pos="1080"/>
        </w:tabs>
        <w:spacing w:after="0"/>
        <w:rPr>
          <w:sz w:val="24"/>
          <w:szCs w:val="24"/>
        </w:rPr>
      </w:pPr>
    </w:p>
    <w:p w14:paraId="108129CC" w14:textId="462D3EE4" w:rsidR="00060F91" w:rsidRDefault="00060F91" w:rsidP="001D2941">
      <w:pPr>
        <w:tabs>
          <w:tab w:val="left" w:pos="1080"/>
        </w:tabs>
        <w:spacing w:after="0"/>
        <w:rPr>
          <w:sz w:val="24"/>
          <w:szCs w:val="24"/>
        </w:rPr>
      </w:pPr>
    </w:p>
    <w:p w14:paraId="50D28B1E" w14:textId="382FD305" w:rsidR="00060F91" w:rsidRDefault="00060F91" w:rsidP="001D2941">
      <w:pPr>
        <w:tabs>
          <w:tab w:val="left" w:pos="1080"/>
        </w:tabs>
        <w:spacing w:after="0"/>
        <w:rPr>
          <w:sz w:val="24"/>
          <w:szCs w:val="24"/>
        </w:rPr>
      </w:pPr>
    </w:p>
    <w:p w14:paraId="1DBF277B" w14:textId="495A6A28" w:rsidR="00060F91" w:rsidRDefault="00060F91" w:rsidP="001D2941">
      <w:pPr>
        <w:tabs>
          <w:tab w:val="left" w:pos="1080"/>
        </w:tabs>
        <w:spacing w:after="0"/>
        <w:rPr>
          <w:sz w:val="24"/>
          <w:szCs w:val="24"/>
        </w:rPr>
      </w:pPr>
    </w:p>
    <w:p w14:paraId="2CA75D85" w14:textId="2BBB7AC1" w:rsidR="00060F91" w:rsidRDefault="00060F91" w:rsidP="001D2941">
      <w:pPr>
        <w:tabs>
          <w:tab w:val="left" w:pos="1080"/>
        </w:tabs>
        <w:spacing w:after="0"/>
        <w:rPr>
          <w:sz w:val="24"/>
          <w:szCs w:val="24"/>
        </w:rPr>
      </w:pPr>
    </w:p>
    <w:p w14:paraId="526103DF" w14:textId="6EDE5FF8" w:rsidR="00060F91" w:rsidRDefault="00060F91" w:rsidP="001D2941">
      <w:pPr>
        <w:tabs>
          <w:tab w:val="left" w:pos="1080"/>
        </w:tabs>
        <w:spacing w:after="0"/>
        <w:rPr>
          <w:sz w:val="24"/>
          <w:szCs w:val="24"/>
        </w:rPr>
      </w:pPr>
    </w:p>
    <w:p w14:paraId="6414A4C1" w14:textId="07015D1A" w:rsidR="00060F91" w:rsidRDefault="00060F91" w:rsidP="001D2941">
      <w:pPr>
        <w:tabs>
          <w:tab w:val="left" w:pos="1080"/>
        </w:tabs>
        <w:spacing w:after="0"/>
        <w:rPr>
          <w:sz w:val="24"/>
          <w:szCs w:val="24"/>
        </w:rPr>
      </w:pPr>
    </w:p>
    <w:p w14:paraId="5A5D71E1" w14:textId="4DE6B0DC" w:rsidR="00060F91" w:rsidRDefault="00060F91" w:rsidP="001D2941">
      <w:pPr>
        <w:tabs>
          <w:tab w:val="left" w:pos="1080"/>
        </w:tabs>
        <w:spacing w:after="0"/>
        <w:rPr>
          <w:sz w:val="24"/>
          <w:szCs w:val="24"/>
        </w:rPr>
      </w:pPr>
    </w:p>
    <w:p w14:paraId="261BC5E2" w14:textId="12834067" w:rsidR="00060F91" w:rsidRDefault="00060F91" w:rsidP="001D2941">
      <w:pPr>
        <w:tabs>
          <w:tab w:val="left" w:pos="1080"/>
        </w:tabs>
        <w:spacing w:after="0"/>
        <w:rPr>
          <w:sz w:val="24"/>
          <w:szCs w:val="24"/>
        </w:rPr>
      </w:pPr>
    </w:p>
    <w:p w14:paraId="504A65F7" w14:textId="5136978F" w:rsidR="00060F91" w:rsidRDefault="00060F91" w:rsidP="001D2941">
      <w:pPr>
        <w:tabs>
          <w:tab w:val="left" w:pos="1080"/>
        </w:tabs>
        <w:spacing w:after="0"/>
        <w:rPr>
          <w:sz w:val="24"/>
          <w:szCs w:val="24"/>
        </w:rPr>
      </w:pPr>
    </w:p>
    <w:p w14:paraId="36613931" w14:textId="386C4F09" w:rsidR="00060F91" w:rsidRDefault="00060F91" w:rsidP="001D2941">
      <w:pPr>
        <w:tabs>
          <w:tab w:val="left" w:pos="1080"/>
        </w:tabs>
        <w:spacing w:after="0"/>
        <w:rPr>
          <w:sz w:val="24"/>
          <w:szCs w:val="24"/>
        </w:rPr>
      </w:pPr>
    </w:p>
    <w:p w14:paraId="5F3F3D6E" w14:textId="77777777" w:rsidR="00060F91" w:rsidRPr="00060F91" w:rsidRDefault="00060F91" w:rsidP="00987423">
      <w:pPr>
        <w:pStyle w:val="Heading3"/>
      </w:pPr>
      <w:bookmarkStart w:id="164" w:name="_Toc114175615"/>
      <w:r w:rsidRPr="00060F91">
        <w:t>Input Type Range</w:t>
      </w:r>
      <w:bookmarkEnd w:id="164"/>
    </w:p>
    <w:p w14:paraId="182495F5" w14:textId="442F7542" w:rsidR="00060F91" w:rsidRDefault="00060F91" w:rsidP="00060F91">
      <w:pPr>
        <w:shd w:val="clear" w:color="auto" w:fill="FFFFFF"/>
        <w:spacing w:before="288" w:after="288"/>
        <w:rPr>
          <w:rFonts w:ascii="Verdana" w:hAnsi="Verdana"/>
          <w:color w:val="000000"/>
          <w:sz w:val="23"/>
          <w:szCs w:val="23"/>
        </w:rPr>
      </w:pPr>
      <w:r>
        <w:rPr>
          <w:rFonts w:ascii="Verdana" w:hAnsi="Verdana"/>
          <w:noProof/>
          <w:color w:val="000000"/>
          <w:sz w:val="23"/>
          <w:szCs w:val="23"/>
        </w:rPr>
        <w:drawing>
          <wp:anchor distT="0" distB="0" distL="114300" distR="114300" simplePos="0" relativeHeight="251679744" behindDoc="1" locked="0" layoutInCell="1" allowOverlap="1" wp14:anchorId="4EDE8FCB" wp14:editId="458BF1DC">
            <wp:simplePos x="0" y="0"/>
            <wp:positionH relativeFrom="column">
              <wp:posOffset>-914515</wp:posOffset>
            </wp:positionH>
            <wp:positionV relativeFrom="paragraph">
              <wp:posOffset>985463</wp:posOffset>
            </wp:positionV>
            <wp:extent cx="7696200" cy="1724415"/>
            <wp:effectExtent l="0" t="0" r="0" b="9525"/>
            <wp:wrapTight wrapText="bothSides">
              <wp:wrapPolygon edited="0">
                <wp:start x="0" y="0"/>
                <wp:lineTo x="0" y="21481"/>
                <wp:lineTo x="21547" y="21481"/>
                <wp:lineTo x="2154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55">
                      <a:extLst>
                        <a:ext uri="{28A0092B-C50C-407E-A947-70E740481C1C}">
                          <a14:useLocalDpi xmlns:a14="http://schemas.microsoft.com/office/drawing/2010/main" val="0"/>
                        </a:ext>
                      </a:extLst>
                    </a:blip>
                    <a:srcRect t="33359" r="11035" b="31203"/>
                    <a:stretch/>
                  </pic:blipFill>
                  <pic:spPr bwMode="auto">
                    <a:xfrm>
                      <a:off x="0" y="0"/>
                      <a:ext cx="7696200" cy="1724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Emphasis"/>
          <w:rFonts w:ascii="Consolas" w:hAnsi="Consolas"/>
          <w:color w:val="DC143C"/>
        </w:rPr>
        <w:t>&lt;input type="range"&gt;</w:t>
      </w:r>
      <w:r>
        <w:rPr>
          <w:rFonts w:ascii="Verdana" w:hAnsi="Verdana"/>
          <w:color w:val="000000"/>
          <w:sz w:val="23"/>
          <w:szCs w:val="23"/>
        </w:rPr>
        <w:t> defines a control for entering a number whose exact value is not important (like a slider control). Default range is 0 to 100. However, you can set restrictions on what numbers are accepted with the </w:t>
      </w:r>
      <w:r>
        <w:rPr>
          <w:rStyle w:val="Emphasis"/>
          <w:rFonts w:ascii="Consolas" w:hAnsi="Consolas"/>
          <w:color w:val="DC143C"/>
        </w:rPr>
        <w:t>min</w:t>
      </w:r>
      <w:r>
        <w:rPr>
          <w:rFonts w:ascii="Verdana" w:hAnsi="Verdana"/>
          <w:color w:val="000000"/>
          <w:sz w:val="23"/>
          <w:szCs w:val="23"/>
        </w:rPr>
        <w:t>, </w:t>
      </w:r>
      <w:r>
        <w:rPr>
          <w:rStyle w:val="Emphasis"/>
          <w:rFonts w:ascii="Consolas" w:hAnsi="Consolas"/>
          <w:color w:val="DC143C"/>
        </w:rPr>
        <w:t>max</w:t>
      </w:r>
      <w:r>
        <w:rPr>
          <w:rFonts w:ascii="Verdana" w:hAnsi="Verdana"/>
          <w:color w:val="000000"/>
          <w:sz w:val="23"/>
          <w:szCs w:val="23"/>
        </w:rPr>
        <w:t>, and </w:t>
      </w:r>
      <w:r>
        <w:rPr>
          <w:rStyle w:val="Emphasis"/>
          <w:rFonts w:ascii="Consolas" w:hAnsi="Consolas"/>
          <w:color w:val="DC143C"/>
        </w:rPr>
        <w:t>step</w:t>
      </w:r>
      <w:r>
        <w:rPr>
          <w:rFonts w:ascii="Verdana" w:hAnsi="Verdana"/>
          <w:color w:val="000000"/>
          <w:sz w:val="23"/>
          <w:szCs w:val="23"/>
        </w:rPr>
        <w:t> attributes</w:t>
      </w:r>
    </w:p>
    <w:p w14:paraId="017B7A1F" w14:textId="77777777" w:rsidR="00060F91" w:rsidRPr="00955A3B" w:rsidRDefault="00060F91" w:rsidP="00987423">
      <w:pPr>
        <w:pStyle w:val="Heading3"/>
      </w:pPr>
      <w:bookmarkStart w:id="165" w:name="_Toc114175616"/>
      <w:r w:rsidRPr="00955A3B">
        <w:t>Input Type Search</w:t>
      </w:r>
      <w:bookmarkEnd w:id="165"/>
    </w:p>
    <w:p w14:paraId="79089801" w14:textId="5E9A1B54" w:rsidR="00060F91" w:rsidRDefault="00060F91" w:rsidP="00060F91">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type="search"&gt;</w:t>
      </w:r>
      <w:r>
        <w:rPr>
          <w:rFonts w:ascii="Verdana" w:hAnsi="Verdana"/>
          <w:color w:val="000000"/>
          <w:sz w:val="23"/>
          <w:szCs w:val="23"/>
        </w:rPr>
        <w:t> is used for search fields (a search field behaves like a regular text field).</w:t>
      </w:r>
    </w:p>
    <w:p w14:paraId="0BFA9D70" w14:textId="5CFB6B82" w:rsidR="00955A3B" w:rsidRDefault="00955A3B" w:rsidP="00060F91">
      <w:pPr>
        <w:shd w:val="clear" w:color="auto" w:fill="FFFFFF"/>
        <w:spacing w:before="288" w:after="288"/>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80768" behindDoc="1" locked="0" layoutInCell="1" allowOverlap="1" wp14:anchorId="6E5B9304" wp14:editId="4BD02B45">
            <wp:simplePos x="0" y="0"/>
            <wp:positionH relativeFrom="column">
              <wp:posOffset>-838200</wp:posOffset>
            </wp:positionH>
            <wp:positionV relativeFrom="paragraph">
              <wp:posOffset>361834</wp:posOffset>
            </wp:positionV>
            <wp:extent cx="7690460" cy="1683327"/>
            <wp:effectExtent l="0" t="0" r="6350" b="0"/>
            <wp:wrapTight wrapText="bothSides">
              <wp:wrapPolygon edited="0">
                <wp:start x="0" y="0"/>
                <wp:lineTo x="0" y="21274"/>
                <wp:lineTo x="21564" y="21274"/>
                <wp:lineTo x="2156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56">
                      <a:extLst>
                        <a:ext uri="{28A0092B-C50C-407E-A947-70E740481C1C}">
                          <a14:useLocalDpi xmlns:a14="http://schemas.microsoft.com/office/drawing/2010/main" val="0"/>
                        </a:ext>
                      </a:extLst>
                    </a:blip>
                    <a:srcRect l="583" t="32945" r="13146" b="33484"/>
                    <a:stretch/>
                  </pic:blipFill>
                  <pic:spPr bwMode="auto">
                    <a:xfrm>
                      <a:off x="0" y="0"/>
                      <a:ext cx="7719069" cy="16895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75203" w14:textId="2A4966D9" w:rsidR="00955A3B" w:rsidRDefault="00955A3B" w:rsidP="00060F91">
      <w:pPr>
        <w:shd w:val="clear" w:color="auto" w:fill="FFFFFF"/>
        <w:spacing w:before="288" w:after="288"/>
        <w:rPr>
          <w:rFonts w:ascii="Verdana" w:hAnsi="Verdana"/>
          <w:color w:val="000000"/>
          <w:sz w:val="23"/>
          <w:szCs w:val="23"/>
        </w:rPr>
      </w:pPr>
    </w:p>
    <w:p w14:paraId="7721DEFE" w14:textId="0059BF24" w:rsidR="00060F91" w:rsidRDefault="00060F91" w:rsidP="00060F91">
      <w:pPr>
        <w:shd w:val="clear" w:color="auto" w:fill="FFFFFF"/>
        <w:spacing w:before="288" w:after="288"/>
        <w:rPr>
          <w:rFonts w:ascii="Verdana" w:hAnsi="Verdana"/>
          <w:color w:val="000000"/>
          <w:sz w:val="23"/>
          <w:szCs w:val="23"/>
        </w:rPr>
      </w:pPr>
    </w:p>
    <w:p w14:paraId="0E06672D" w14:textId="2BF08D71" w:rsidR="00347976" w:rsidRDefault="00347976" w:rsidP="00060F91">
      <w:pPr>
        <w:shd w:val="clear" w:color="auto" w:fill="FFFFFF"/>
        <w:spacing w:before="288" w:after="288"/>
        <w:rPr>
          <w:rFonts w:ascii="Verdana" w:hAnsi="Verdana"/>
          <w:color w:val="000000"/>
          <w:sz w:val="23"/>
          <w:szCs w:val="23"/>
        </w:rPr>
      </w:pPr>
    </w:p>
    <w:p w14:paraId="466F03D6" w14:textId="2BF31624" w:rsidR="00347976" w:rsidRDefault="00347976" w:rsidP="00060F91">
      <w:pPr>
        <w:shd w:val="clear" w:color="auto" w:fill="FFFFFF"/>
        <w:spacing w:before="288" w:after="288"/>
        <w:rPr>
          <w:rFonts w:ascii="Verdana" w:hAnsi="Verdana"/>
          <w:color w:val="000000"/>
          <w:sz w:val="23"/>
          <w:szCs w:val="23"/>
        </w:rPr>
      </w:pPr>
    </w:p>
    <w:p w14:paraId="27A51E0C" w14:textId="047E8A54" w:rsidR="00347976" w:rsidRDefault="00347976" w:rsidP="00060F91">
      <w:pPr>
        <w:shd w:val="clear" w:color="auto" w:fill="FFFFFF"/>
        <w:spacing w:before="288" w:after="288"/>
        <w:rPr>
          <w:rFonts w:ascii="Verdana" w:hAnsi="Verdana"/>
          <w:color w:val="000000"/>
          <w:sz w:val="23"/>
          <w:szCs w:val="23"/>
        </w:rPr>
      </w:pPr>
    </w:p>
    <w:p w14:paraId="058D7570" w14:textId="1EDEF0A7" w:rsidR="00347976" w:rsidRDefault="00347976" w:rsidP="00060F91">
      <w:pPr>
        <w:shd w:val="clear" w:color="auto" w:fill="FFFFFF"/>
        <w:spacing w:before="288" w:after="288"/>
        <w:rPr>
          <w:rFonts w:ascii="Verdana" w:hAnsi="Verdana"/>
          <w:color w:val="000000"/>
          <w:sz w:val="23"/>
          <w:szCs w:val="23"/>
        </w:rPr>
      </w:pPr>
    </w:p>
    <w:p w14:paraId="39845B1F" w14:textId="77777777" w:rsidR="00347976" w:rsidRPr="00347976" w:rsidRDefault="00347976" w:rsidP="00987423">
      <w:pPr>
        <w:pStyle w:val="Heading3"/>
      </w:pPr>
      <w:bookmarkStart w:id="166" w:name="_Toc114175617"/>
      <w:r w:rsidRPr="00347976">
        <w:t>Input Type Tel</w:t>
      </w:r>
      <w:bookmarkEnd w:id="166"/>
    </w:p>
    <w:p w14:paraId="25A88171" w14:textId="6999F1FF" w:rsidR="00347976" w:rsidRDefault="00347976" w:rsidP="00347976">
      <w:pPr>
        <w:shd w:val="clear" w:color="auto" w:fill="FFFFFF"/>
        <w:spacing w:before="288" w:after="288"/>
        <w:rPr>
          <w:rFonts w:ascii="Verdana" w:hAnsi="Verdana"/>
          <w:color w:val="000000"/>
          <w:sz w:val="23"/>
          <w:szCs w:val="23"/>
        </w:rPr>
      </w:pPr>
      <w:r>
        <w:rPr>
          <w:rFonts w:ascii="Verdana" w:hAnsi="Verdana"/>
          <w:noProof/>
          <w:color w:val="000000"/>
          <w:sz w:val="23"/>
          <w:szCs w:val="23"/>
        </w:rPr>
        <w:drawing>
          <wp:anchor distT="0" distB="0" distL="114300" distR="114300" simplePos="0" relativeHeight="251681792" behindDoc="1" locked="0" layoutInCell="1" allowOverlap="1" wp14:anchorId="39AE64F6" wp14:editId="567C71B4">
            <wp:simplePos x="0" y="0"/>
            <wp:positionH relativeFrom="column">
              <wp:posOffset>-914862</wp:posOffset>
            </wp:positionH>
            <wp:positionV relativeFrom="paragraph">
              <wp:posOffset>604693</wp:posOffset>
            </wp:positionV>
            <wp:extent cx="7703127" cy="2047343"/>
            <wp:effectExtent l="0" t="0" r="0" b="0"/>
            <wp:wrapTight wrapText="bothSides">
              <wp:wrapPolygon edited="0">
                <wp:start x="0" y="0"/>
                <wp:lineTo x="0" y="21305"/>
                <wp:lineTo x="21529" y="21305"/>
                <wp:lineTo x="2152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57">
                      <a:extLst>
                        <a:ext uri="{28A0092B-C50C-407E-A947-70E740481C1C}">
                          <a14:useLocalDpi xmlns:a14="http://schemas.microsoft.com/office/drawing/2010/main" val="0"/>
                        </a:ext>
                      </a:extLst>
                    </a:blip>
                    <a:srcRect t="31909" r="13170" b="27065"/>
                    <a:stretch/>
                  </pic:blipFill>
                  <pic:spPr bwMode="auto">
                    <a:xfrm>
                      <a:off x="0" y="0"/>
                      <a:ext cx="7703127" cy="2047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Emphasis"/>
          <w:rFonts w:ascii="Consolas" w:hAnsi="Consolas"/>
          <w:color w:val="DC143C"/>
        </w:rPr>
        <w:t>&lt;input type="</w:t>
      </w:r>
      <w:proofErr w:type="spellStart"/>
      <w:r>
        <w:rPr>
          <w:rStyle w:val="Emphasis"/>
          <w:rFonts w:ascii="Consolas" w:hAnsi="Consolas"/>
          <w:color w:val="DC143C"/>
        </w:rPr>
        <w:t>tel</w:t>
      </w:r>
      <w:proofErr w:type="spellEnd"/>
      <w:r>
        <w:rPr>
          <w:rStyle w:val="Emphasis"/>
          <w:rFonts w:ascii="Consolas" w:hAnsi="Consolas"/>
          <w:color w:val="DC143C"/>
        </w:rPr>
        <w:t>"&gt;</w:t>
      </w:r>
      <w:r>
        <w:rPr>
          <w:rFonts w:ascii="Verdana" w:hAnsi="Verdana"/>
          <w:color w:val="000000"/>
          <w:sz w:val="23"/>
          <w:szCs w:val="23"/>
        </w:rPr>
        <w:t> is used for input fields that should contain a telephone number.</w:t>
      </w:r>
    </w:p>
    <w:p w14:paraId="0B382482" w14:textId="4CC62C2F" w:rsidR="00347976" w:rsidRDefault="00347976" w:rsidP="00060F91">
      <w:pPr>
        <w:shd w:val="clear" w:color="auto" w:fill="FFFFFF"/>
        <w:spacing w:before="288" w:after="288"/>
        <w:rPr>
          <w:rFonts w:ascii="Verdana" w:hAnsi="Verdana"/>
          <w:noProof/>
          <w:color w:val="000000"/>
          <w:sz w:val="23"/>
          <w:szCs w:val="23"/>
        </w:rPr>
      </w:pPr>
    </w:p>
    <w:p w14:paraId="7F1C3353" w14:textId="77777777" w:rsidR="00347976" w:rsidRPr="00347976" w:rsidRDefault="00347976" w:rsidP="00987423">
      <w:pPr>
        <w:pStyle w:val="Heading3"/>
      </w:pPr>
      <w:bookmarkStart w:id="167" w:name="_Toc114175618"/>
      <w:r w:rsidRPr="00347976">
        <w:t>Input Type Time</w:t>
      </w:r>
      <w:bookmarkEnd w:id="167"/>
    </w:p>
    <w:p w14:paraId="77E9EE36" w14:textId="77777777" w:rsidR="00347976" w:rsidRDefault="00347976" w:rsidP="00347976">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type="time"&gt;</w:t>
      </w:r>
      <w:r>
        <w:rPr>
          <w:rFonts w:ascii="Verdana" w:hAnsi="Verdana"/>
          <w:color w:val="000000"/>
          <w:sz w:val="23"/>
          <w:szCs w:val="23"/>
        </w:rPr>
        <w:t> allows the user to select a time (no time zone).</w:t>
      </w:r>
    </w:p>
    <w:p w14:paraId="64647F95" w14:textId="77777777" w:rsidR="00347976" w:rsidRDefault="00347976" w:rsidP="00347976">
      <w:pPr>
        <w:shd w:val="clear" w:color="auto" w:fill="FFFFFF"/>
        <w:spacing w:before="288" w:after="288"/>
        <w:rPr>
          <w:rFonts w:ascii="Verdana" w:hAnsi="Verdana"/>
          <w:color w:val="000000"/>
          <w:sz w:val="23"/>
          <w:szCs w:val="23"/>
        </w:rPr>
      </w:pPr>
      <w:r>
        <w:rPr>
          <w:rFonts w:ascii="Verdana" w:hAnsi="Verdana"/>
          <w:color w:val="000000"/>
          <w:sz w:val="23"/>
          <w:szCs w:val="23"/>
        </w:rPr>
        <w:t>Depending on browser support, a time picker can show up in the input field.</w:t>
      </w:r>
    </w:p>
    <w:p w14:paraId="7549CFB4" w14:textId="0B6FE6C8" w:rsidR="00347976" w:rsidRPr="008625FE" w:rsidRDefault="00347976" w:rsidP="008625FE">
      <w:pPr>
        <w:shd w:val="clear" w:color="auto" w:fill="FFFFFF"/>
        <w:spacing w:before="288" w:after="288"/>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82816" behindDoc="1" locked="0" layoutInCell="1" allowOverlap="1" wp14:anchorId="447FE6E2" wp14:editId="32574EF0">
            <wp:simplePos x="0" y="0"/>
            <wp:positionH relativeFrom="column">
              <wp:posOffset>-864871</wp:posOffset>
            </wp:positionH>
            <wp:positionV relativeFrom="paragraph">
              <wp:posOffset>360391</wp:posOffset>
            </wp:positionV>
            <wp:extent cx="7723909" cy="2406386"/>
            <wp:effectExtent l="0" t="0" r="0" b="0"/>
            <wp:wrapTight wrapText="bothSides">
              <wp:wrapPolygon edited="0">
                <wp:start x="0" y="0"/>
                <wp:lineTo x="0" y="21378"/>
                <wp:lineTo x="21524" y="21378"/>
                <wp:lineTo x="2152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58">
                      <a:extLst>
                        <a:ext uri="{28A0092B-C50C-407E-A947-70E740481C1C}">
                          <a14:useLocalDpi xmlns:a14="http://schemas.microsoft.com/office/drawing/2010/main" val="0"/>
                        </a:ext>
                      </a:extLst>
                    </a:blip>
                    <a:srcRect l="699" t="33359" r="15125" b="20018"/>
                    <a:stretch/>
                  </pic:blipFill>
                  <pic:spPr bwMode="auto">
                    <a:xfrm>
                      <a:off x="0" y="0"/>
                      <a:ext cx="7757838" cy="24169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532F00" w14:textId="77777777" w:rsidR="00347976" w:rsidRPr="00347976" w:rsidRDefault="00347976" w:rsidP="00987423">
      <w:pPr>
        <w:pStyle w:val="Heading3"/>
      </w:pPr>
      <w:bookmarkStart w:id="168" w:name="_Toc114175619"/>
      <w:r w:rsidRPr="00347976">
        <w:lastRenderedPageBreak/>
        <w:t xml:space="preserve">Input Type </w:t>
      </w:r>
      <w:proofErr w:type="spellStart"/>
      <w:r w:rsidRPr="00347976">
        <w:t>Url</w:t>
      </w:r>
      <w:bookmarkEnd w:id="168"/>
      <w:proofErr w:type="spellEnd"/>
    </w:p>
    <w:p w14:paraId="623ECEA4" w14:textId="77777777" w:rsidR="00347976" w:rsidRDefault="00347976" w:rsidP="00347976">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w:t>
      </w:r>
      <w:proofErr w:type="spellStart"/>
      <w:r>
        <w:rPr>
          <w:rStyle w:val="Emphasis"/>
          <w:rFonts w:ascii="Consolas" w:hAnsi="Consolas"/>
          <w:color w:val="DC143C"/>
        </w:rPr>
        <w:t>url</w:t>
      </w:r>
      <w:proofErr w:type="spellEnd"/>
      <w:r>
        <w:rPr>
          <w:rStyle w:val="Emphasis"/>
          <w:rFonts w:ascii="Consolas" w:hAnsi="Consolas"/>
          <w:color w:val="DC143C"/>
        </w:rPr>
        <w:t>"&gt;</w:t>
      </w:r>
      <w:r>
        <w:rPr>
          <w:rFonts w:ascii="Verdana" w:hAnsi="Verdana"/>
          <w:color w:val="000000"/>
          <w:sz w:val="23"/>
          <w:szCs w:val="23"/>
        </w:rPr>
        <w:t> is used for input fields that should contain a URL address.</w:t>
      </w:r>
    </w:p>
    <w:p w14:paraId="1E8A59E6" w14:textId="77777777" w:rsidR="00347976" w:rsidRDefault="00347976" w:rsidP="00347976">
      <w:pPr>
        <w:shd w:val="clear" w:color="auto" w:fill="FFFFFF"/>
        <w:spacing w:before="288" w:after="288"/>
        <w:rPr>
          <w:rFonts w:ascii="Verdana" w:hAnsi="Verdana"/>
          <w:color w:val="000000"/>
          <w:sz w:val="23"/>
          <w:szCs w:val="23"/>
        </w:rPr>
      </w:pPr>
      <w:r>
        <w:rPr>
          <w:rFonts w:ascii="Verdana" w:hAnsi="Verdana"/>
          <w:color w:val="000000"/>
          <w:sz w:val="23"/>
          <w:szCs w:val="23"/>
        </w:rPr>
        <w:t xml:space="preserve">Depending on browser support, the </w:t>
      </w:r>
      <w:proofErr w:type="spellStart"/>
      <w:r>
        <w:rPr>
          <w:rFonts w:ascii="Verdana" w:hAnsi="Verdana"/>
          <w:color w:val="000000"/>
          <w:sz w:val="23"/>
          <w:szCs w:val="23"/>
        </w:rPr>
        <w:t>url</w:t>
      </w:r>
      <w:proofErr w:type="spellEnd"/>
      <w:r>
        <w:rPr>
          <w:rFonts w:ascii="Verdana" w:hAnsi="Verdana"/>
          <w:color w:val="000000"/>
          <w:sz w:val="23"/>
          <w:szCs w:val="23"/>
        </w:rPr>
        <w:t xml:space="preserve"> field can be automatically validated when submitted.</w:t>
      </w:r>
    </w:p>
    <w:p w14:paraId="3CA78ABF" w14:textId="3DBA5701" w:rsidR="00347976" w:rsidRDefault="00347976" w:rsidP="00347976">
      <w:pPr>
        <w:shd w:val="clear" w:color="auto" w:fill="FFFFFF"/>
        <w:spacing w:before="288" w:after="288"/>
        <w:rPr>
          <w:rFonts w:ascii="Verdana" w:hAnsi="Verdana"/>
          <w:color w:val="000000"/>
          <w:sz w:val="23"/>
          <w:szCs w:val="23"/>
        </w:rPr>
      </w:pPr>
      <w:r>
        <w:rPr>
          <w:rFonts w:ascii="Verdana" w:hAnsi="Verdana"/>
          <w:noProof/>
          <w:color w:val="000000"/>
          <w:sz w:val="23"/>
          <w:szCs w:val="23"/>
        </w:rPr>
        <w:drawing>
          <wp:anchor distT="0" distB="0" distL="114300" distR="114300" simplePos="0" relativeHeight="251683840" behindDoc="1" locked="0" layoutInCell="1" allowOverlap="1" wp14:anchorId="0BA293B6" wp14:editId="7F9304E7">
            <wp:simplePos x="0" y="0"/>
            <wp:positionH relativeFrom="column">
              <wp:posOffset>-914688</wp:posOffset>
            </wp:positionH>
            <wp:positionV relativeFrom="paragraph">
              <wp:posOffset>450562</wp:posOffset>
            </wp:positionV>
            <wp:extent cx="7807036" cy="1866347"/>
            <wp:effectExtent l="0" t="0" r="3810" b="635"/>
            <wp:wrapTight wrapText="bothSides">
              <wp:wrapPolygon edited="0">
                <wp:start x="0" y="0"/>
                <wp:lineTo x="0" y="21387"/>
                <wp:lineTo x="21558" y="21387"/>
                <wp:lineTo x="2155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59">
                      <a:extLst>
                        <a:ext uri="{28A0092B-C50C-407E-A947-70E740481C1C}">
                          <a14:useLocalDpi xmlns:a14="http://schemas.microsoft.com/office/drawing/2010/main" val="0"/>
                        </a:ext>
                      </a:extLst>
                    </a:blip>
                    <a:srcRect t="31908" r="14682" b="31832"/>
                    <a:stretch/>
                  </pic:blipFill>
                  <pic:spPr bwMode="auto">
                    <a:xfrm>
                      <a:off x="0" y="0"/>
                      <a:ext cx="7807036" cy="1866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 xml:space="preserve">Some smartphones recognize the </w:t>
      </w:r>
      <w:proofErr w:type="spellStart"/>
      <w:r>
        <w:rPr>
          <w:rFonts w:ascii="Verdana" w:hAnsi="Verdana"/>
          <w:color w:val="000000"/>
          <w:sz w:val="23"/>
          <w:szCs w:val="23"/>
        </w:rPr>
        <w:t>url</w:t>
      </w:r>
      <w:proofErr w:type="spellEnd"/>
      <w:r>
        <w:rPr>
          <w:rFonts w:ascii="Verdana" w:hAnsi="Verdana"/>
          <w:color w:val="000000"/>
          <w:sz w:val="23"/>
          <w:szCs w:val="23"/>
        </w:rPr>
        <w:t xml:space="preserve"> type, and adds ".com" to the keyboard to match </w:t>
      </w:r>
      <w:proofErr w:type="spellStart"/>
      <w:r>
        <w:rPr>
          <w:rFonts w:ascii="Verdana" w:hAnsi="Verdana"/>
          <w:color w:val="000000"/>
          <w:sz w:val="23"/>
          <w:szCs w:val="23"/>
        </w:rPr>
        <w:t>url</w:t>
      </w:r>
      <w:proofErr w:type="spellEnd"/>
      <w:r>
        <w:rPr>
          <w:rFonts w:ascii="Verdana" w:hAnsi="Verdana"/>
          <w:color w:val="000000"/>
          <w:sz w:val="23"/>
          <w:szCs w:val="23"/>
        </w:rPr>
        <w:t xml:space="preserve"> input.</w:t>
      </w:r>
    </w:p>
    <w:p w14:paraId="4B8BB72A" w14:textId="41ED0A8B" w:rsidR="00347976" w:rsidRDefault="00347976" w:rsidP="00347976">
      <w:pPr>
        <w:shd w:val="clear" w:color="auto" w:fill="FFFFFF"/>
        <w:spacing w:before="288" w:after="288"/>
        <w:rPr>
          <w:rFonts w:ascii="Verdana" w:hAnsi="Verdana"/>
          <w:noProof/>
          <w:color w:val="000000"/>
          <w:sz w:val="23"/>
          <w:szCs w:val="23"/>
        </w:rPr>
      </w:pPr>
    </w:p>
    <w:p w14:paraId="047F1F65" w14:textId="77777777" w:rsidR="00347976" w:rsidRPr="00347976" w:rsidRDefault="00347976" w:rsidP="00987423">
      <w:pPr>
        <w:pStyle w:val="Heading3"/>
      </w:pPr>
      <w:bookmarkStart w:id="169" w:name="_Toc114175620"/>
      <w:r w:rsidRPr="00347976">
        <w:t>Input Type Week</w:t>
      </w:r>
      <w:bookmarkEnd w:id="169"/>
    </w:p>
    <w:p w14:paraId="1BE422C3" w14:textId="77777777" w:rsidR="00347976" w:rsidRDefault="00347976" w:rsidP="00347976">
      <w:pPr>
        <w:shd w:val="clear" w:color="auto" w:fill="FFFFFF"/>
        <w:spacing w:before="288" w:after="288"/>
        <w:rPr>
          <w:rFonts w:ascii="Verdana" w:hAnsi="Verdana"/>
          <w:color w:val="000000"/>
          <w:sz w:val="23"/>
          <w:szCs w:val="23"/>
        </w:rPr>
      </w:pPr>
      <w:r>
        <w:rPr>
          <w:rFonts w:ascii="Verdana" w:hAnsi="Verdana"/>
          <w:color w:val="000000"/>
          <w:sz w:val="23"/>
          <w:szCs w:val="23"/>
        </w:rPr>
        <w:t>The </w:t>
      </w:r>
      <w:r>
        <w:rPr>
          <w:rStyle w:val="Emphasis"/>
          <w:rFonts w:ascii="Consolas" w:hAnsi="Consolas"/>
          <w:color w:val="DC143C"/>
        </w:rPr>
        <w:t>&lt;input type="week"&gt;</w:t>
      </w:r>
      <w:r>
        <w:rPr>
          <w:rFonts w:ascii="Verdana" w:hAnsi="Verdana"/>
          <w:color w:val="000000"/>
          <w:sz w:val="23"/>
          <w:szCs w:val="23"/>
        </w:rPr>
        <w:t> allows the user to select a week and year.</w:t>
      </w:r>
    </w:p>
    <w:p w14:paraId="0B44D408" w14:textId="5EF548D1" w:rsidR="00347976" w:rsidRPr="008625FE" w:rsidRDefault="00347976" w:rsidP="008625FE">
      <w:pPr>
        <w:shd w:val="clear" w:color="auto" w:fill="FFFFFF"/>
        <w:spacing w:before="288" w:after="288"/>
        <w:rPr>
          <w:rFonts w:ascii="Verdana" w:hAnsi="Verdana"/>
          <w:color w:val="000000"/>
          <w:sz w:val="23"/>
          <w:szCs w:val="23"/>
        </w:rPr>
      </w:pPr>
      <w:r>
        <w:rPr>
          <w:noProof/>
        </w:rPr>
        <w:drawing>
          <wp:anchor distT="0" distB="0" distL="114300" distR="114300" simplePos="0" relativeHeight="251684864" behindDoc="1" locked="0" layoutInCell="1" allowOverlap="1" wp14:anchorId="468A2372" wp14:editId="2B0CEDFE">
            <wp:simplePos x="0" y="0"/>
            <wp:positionH relativeFrom="column">
              <wp:posOffset>-914400</wp:posOffset>
            </wp:positionH>
            <wp:positionV relativeFrom="paragraph">
              <wp:posOffset>449580</wp:posOffset>
            </wp:positionV>
            <wp:extent cx="7691755" cy="2313305"/>
            <wp:effectExtent l="0" t="0" r="4445" b="0"/>
            <wp:wrapTight wrapText="bothSides">
              <wp:wrapPolygon edited="0">
                <wp:start x="0" y="0"/>
                <wp:lineTo x="0" y="21345"/>
                <wp:lineTo x="21559" y="21345"/>
                <wp:lineTo x="2155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60">
                      <a:extLst>
                        <a:ext uri="{28A0092B-C50C-407E-A947-70E740481C1C}">
                          <a14:useLocalDpi xmlns:a14="http://schemas.microsoft.com/office/drawing/2010/main" val="0"/>
                        </a:ext>
                      </a:extLst>
                    </a:blip>
                    <a:srcRect t="32531" r="16298" b="22711"/>
                    <a:stretch/>
                  </pic:blipFill>
                  <pic:spPr bwMode="auto">
                    <a:xfrm>
                      <a:off x="0" y="0"/>
                      <a:ext cx="7691755" cy="231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Depending on browser support, a date picker can show up in the input field.</w:t>
      </w:r>
    </w:p>
    <w:p w14:paraId="68AF11D6" w14:textId="2A12FFE4" w:rsidR="00347976" w:rsidRDefault="00347976" w:rsidP="001D2941">
      <w:pPr>
        <w:tabs>
          <w:tab w:val="left" w:pos="1080"/>
        </w:tabs>
        <w:spacing w:after="0"/>
        <w:rPr>
          <w:sz w:val="24"/>
          <w:szCs w:val="24"/>
        </w:rPr>
      </w:pPr>
    </w:p>
    <w:p w14:paraId="35EFA6C5" w14:textId="18C7E5E1" w:rsidR="00347976" w:rsidRDefault="00347976" w:rsidP="001D2941">
      <w:pPr>
        <w:tabs>
          <w:tab w:val="left" w:pos="1080"/>
        </w:tabs>
        <w:spacing w:after="0"/>
        <w:rPr>
          <w:sz w:val="24"/>
          <w:szCs w:val="24"/>
        </w:rPr>
      </w:pPr>
    </w:p>
    <w:p w14:paraId="253E3010" w14:textId="5D3E21BF" w:rsidR="003E2CEC" w:rsidRDefault="003E2CEC" w:rsidP="00987423">
      <w:pPr>
        <w:pStyle w:val="Heading2"/>
        <w:rPr>
          <w:rStyle w:val="Hyperlink"/>
          <w:b w:val="0"/>
          <w:bCs/>
        </w:rPr>
      </w:pPr>
      <w:bookmarkStart w:id="170" w:name="_Toc114175621"/>
      <w:r w:rsidRPr="003E2CEC">
        <w:t>HTML </w:t>
      </w:r>
      <w:r w:rsidRPr="003E2CEC">
        <w:rPr>
          <w:rStyle w:val="Hyperlink"/>
          <w:bCs/>
        </w:rPr>
        <w:t>Input Attributes</w:t>
      </w:r>
      <w:bookmarkEnd w:id="170"/>
      <w:r>
        <w:rPr>
          <w:rStyle w:val="Hyperlink"/>
          <w:bCs/>
        </w:rPr>
        <w:tab/>
      </w:r>
    </w:p>
    <w:p w14:paraId="33A184D6" w14:textId="5671E786" w:rsidR="003E2CEC" w:rsidRDefault="003E2CEC" w:rsidP="003E2CEC"/>
    <w:p w14:paraId="733EEC7F" w14:textId="77777777" w:rsidR="003E2CEC" w:rsidRPr="003E2CEC" w:rsidRDefault="003E2CEC" w:rsidP="00987423">
      <w:pPr>
        <w:pStyle w:val="Heading3"/>
      </w:pPr>
      <w:bookmarkStart w:id="171" w:name="_Toc114175622"/>
      <w:r w:rsidRPr="003E2CEC">
        <w:t>The value Attribute</w:t>
      </w:r>
      <w:bookmarkEnd w:id="171"/>
    </w:p>
    <w:p w14:paraId="5003BEA5" w14:textId="05E321F4" w:rsidR="003E2CEC" w:rsidRDefault="003E2CEC" w:rsidP="003E2CEC">
      <w:pPr>
        <w:shd w:val="clear" w:color="auto" w:fill="FFFFFF"/>
        <w:spacing w:before="288" w:after="288"/>
        <w:rPr>
          <w:rFonts w:ascii="Verdana" w:hAnsi="Verdana"/>
          <w:color w:val="000000"/>
          <w:sz w:val="23"/>
          <w:szCs w:val="23"/>
        </w:rPr>
      </w:pPr>
      <w:r>
        <w:rPr>
          <w:noProof/>
        </w:rPr>
        <w:drawing>
          <wp:anchor distT="0" distB="0" distL="114300" distR="114300" simplePos="0" relativeHeight="251685888" behindDoc="1" locked="0" layoutInCell="1" allowOverlap="1" wp14:anchorId="7F880C1C" wp14:editId="06CF70D7">
            <wp:simplePos x="0" y="0"/>
            <wp:positionH relativeFrom="column">
              <wp:posOffset>-914515</wp:posOffset>
            </wp:positionH>
            <wp:positionV relativeFrom="paragraph">
              <wp:posOffset>471632</wp:posOffset>
            </wp:positionV>
            <wp:extent cx="7751618" cy="2219723"/>
            <wp:effectExtent l="0" t="0" r="1905" b="9525"/>
            <wp:wrapTight wrapText="bothSides">
              <wp:wrapPolygon edited="0">
                <wp:start x="0" y="0"/>
                <wp:lineTo x="0" y="21507"/>
                <wp:lineTo x="21552" y="21507"/>
                <wp:lineTo x="2155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61">
                      <a:extLst>
                        <a:ext uri="{28A0092B-C50C-407E-A947-70E740481C1C}">
                          <a14:useLocalDpi xmlns:a14="http://schemas.microsoft.com/office/drawing/2010/main" val="0"/>
                        </a:ext>
                      </a:extLst>
                    </a:blip>
                    <a:srcRect l="932" t="32323" r="22953" b="28929"/>
                    <a:stretch/>
                  </pic:blipFill>
                  <pic:spPr bwMode="auto">
                    <a:xfrm>
                      <a:off x="0" y="0"/>
                      <a:ext cx="7751618" cy="22197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input </w:t>
      </w:r>
      <w:r>
        <w:rPr>
          <w:rStyle w:val="Emphasis"/>
          <w:rFonts w:ascii="Consolas" w:hAnsi="Consolas"/>
          <w:color w:val="DC143C"/>
        </w:rPr>
        <w:t>value</w:t>
      </w:r>
      <w:r>
        <w:rPr>
          <w:rFonts w:ascii="Verdana" w:hAnsi="Verdana"/>
          <w:color w:val="000000"/>
          <w:sz w:val="23"/>
          <w:szCs w:val="23"/>
        </w:rPr>
        <w:t> attribute specifies an initial value for an input field:</w:t>
      </w:r>
    </w:p>
    <w:p w14:paraId="5637863F" w14:textId="1C0BA5C4" w:rsidR="003E2CEC" w:rsidRDefault="003E2CEC" w:rsidP="003E2CEC">
      <w:pPr>
        <w:rPr>
          <w:noProof/>
        </w:rPr>
      </w:pPr>
    </w:p>
    <w:p w14:paraId="7CA61A9B" w14:textId="66F663B9" w:rsidR="003E2CEC" w:rsidRDefault="003E2CEC" w:rsidP="00987423">
      <w:pPr>
        <w:pStyle w:val="Heading3"/>
      </w:pPr>
      <w:bookmarkStart w:id="172" w:name="_Toc114175623"/>
      <w:r w:rsidRPr="003E2CEC">
        <w:t xml:space="preserve">The </w:t>
      </w:r>
      <w:proofErr w:type="spellStart"/>
      <w:r w:rsidRPr="003E2CEC">
        <w:t>readonly</w:t>
      </w:r>
      <w:proofErr w:type="spellEnd"/>
      <w:r w:rsidRPr="003E2CEC">
        <w:t xml:space="preserve"> Attribute</w:t>
      </w:r>
      <w:bookmarkEnd w:id="172"/>
    </w:p>
    <w:p w14:paraId="155CA759" w14:textId="77777777" w:rsidR="003E2CEC" w:rsidRPr="003E2CEC" w:rsidRDefault="003E2CEC" w:rsidP="003E2CEC"/>
    <w:p w14:paraId="0B579F7A" w14:textId="77777777" w:rsidR="003E2CEC" w:rsidRDefault="003E2CEC" w:rsidP="003E2CEC">
      <w:pPr>
        <w:shd w:val="clear" w:color="auto" w:fill="FFFFFF"/>
        <w:spacing w:after="0"/>
        <w:rPr>
          <w:rFonts w:ascii="Verdana" w:hAnsi="Verdana"/>
          <w:color w:val="000000"/>
          <w:sz w:val="23"/>
          <w:szCs w:val="23"/>
        </w:rPr>
      </w:pPr>
      <w:r>
        <w:rPr>
          <w:rFonts w:ascii="Verdana" w:hAnsi="Verdana"/>
          <w:color w:val="000000"/>
          <w:sz w:val="23"/>
          <w:szCs w:val="23"/>
        </w:rPr>
        <w:t>The input </w:t>
      </w:r>
      <w:proofErr w:type="spellStart"/>
      <w:r>
        <w:rPr>
          <w:rStyle w:val="Emphasis"/>
          <w:rFonts w:ascii="Consolas" w:hAnsi="Consolas"/>
          <w:color w:val="DC143C"/>
        </w:rPr>
        <w:t>readonly</w:t>
      </w:r>
      <w:proofErr w:type="spellEnd"/>
      <w:r>
        <w:rPr>
          <w:rFonts w:ascii="Verdana" w:hAnsi="Verdana"/>
          <w:color w:val="000000"/>
          <w:sz w:val="23"/>
          <w:szCs w:val="23"/>
        </w:rPr>
        <w:t> attribute specifies that an input field is read-only.</w:t>
      </w:r>
    </w:p>
    <w:p w14:paraId="3B8DC5D7" w14:textId="77777777" w:rsidR="003E2CEC" w:rsidRDefault="003E2CEC" w:rsidP="003E2CEC">
      <w:pPr>
        <w:shd w:val="clear" w:color="auto" w:fill="FFFFFF"/>
        <w:spacing w:after="0"/>
        <w:rPr>
          <w:rFonts w:ascii="Verdana" w:hAnsi="Verdana"/>
          <w:color w:val="000000"/>
          <w:sz w:val="23"/>
          <w:szCs w:val="23"/>
        </w:rPr>
      </w:pPr>
      <w:r>
        <w:rPr>
          <w:rFonts w:ascii="Verdana" w:hAnsi="Verdana"/>
          <w:color w:val="000000"/>
          <w:sz w:val="23"/>
          <w:szCs w:val="23"/>
        </w:rPr>
        <w:t>A read-only input field cannot be modified (however, a user can tab to it, highlight it, and copy the text from it).</w:t>
      </w:r>
    </w:p>
    <w:p w14:paraId="48EB9DA0" w14:textId="77777777" w:rsidR="003E2CEC" w:rsidRDefault="003E2CEC" w:rsidP="003E2CEC">
      <w:pPr>
        <w:shd w:val="clear" w:color="auto" w:fill="FFFFFF"/>
        <w:spacing w:after="0"/>
        <w:rPr>
          <w:rFonts w:ascii="Verdana" w:hAnsi="Verdana"/>
          <w:color w:val="000000"/>
          <w:sz w:val="23"/>
          <w:szCs w:val="23"/>
        </w:rPr>
      </w:pPr>
      <w:r>
        <w:rPr>
          <w:rFonts w:ascii="Verdana" w:hAnsi="Verdana"/>
          <w:color w:val="000000"/>
          <w:sz w:val="23"/>
          <w:szCs w:val="23"/>
        </w:rPr>
        <w:t>The value of a read-only input field will be sent when submitting the form!</w:t>
      </w:r>
    </w:p>
    <w:p w14:paraId="37499A7F" w14:textId="1C6D1014" w:rsidR="003E2CEC" w:rsidRDefault="003E2CEC" w:rsidP="001D2941">
      <w:pPr>
        <w:tabs>
          <w:tab w:val="left" w:pos="1080"/>
        </w:tabs>
        <w:spacing w:after="0"/>
        <w:rPr>
          <w:noProof/>
          <w:sz w:val="24"/>
          <w:szCs w:val="24"/>
        </w:rPr>
      </w:pPr>
      <w:r>
        <w:rPr>
          <w:noProof/>
          <w:sz w:val="24"/>
          <w:szCs w:val="24"/>
        </w:rPr>
        <w:drawing>
          <wp:anchor distT="0" distB="0" distL="114300" distR="114300" simplePos="0" relativeHeight="251686912" behindDoc="1" locked="0" layoutInCell="1" allowOverlap="1" wp14:anchorId="6E47CD1D" wp14:editId="086836EC">
            <wp:simplePos x="0" y="0"/>
            <wp:positionH relativeFrom="column">
              <wp:posOffset>-848995</wp:posOffset>
            </wp:positionH>
            <wp:positionV relativeFrom="paragraph">
              <wp:posOffset>203604</wp:posOffset>
            </wp:positionV>
            <wp:extent cx="7707374" cy="1995055"/>
            <wp:effectExtent l="0" t="0" r="0" b="5715"/>
            <wp:wrapTight wrapText="bothSides">
              <wp:wrapPolygon edited="0">
                <wp:start x="0" y="0"/>
                <wp:lineTo x="0" y="21456"/>
                <wp:lineTo x="21516" y="21456"/>
                <wp:lineTo x="2151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62">
                      <a:extLst>
                        <a:ext uri="{28A0092B-C50C-407E-A947-70E740481C1C}">
                          <a14:useLocalDpi xmlns:a14="http://schemas.microsoft.com/office/drawing/2010/main" val="0"/>
                        </a:ext>
                      </a:extLst>
                    </a:blip>
                    <a:srcRect l="1050" t="32117" r="10247" b="27064"/>
                    <a:stretch/>
                  </pic:blipFill>
                  <pic:spPr bwMode="auto">
                    <a:xfrm>
                      <a:off x="0" y="0"/>
                      <a:ext cx="7764631" cy="2009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82B0" w14:textId="4204232B" w:rsidR="003E2CEC" w:rsidRDefault="003E2CEC" w:rsidP="001D2941">
      <w:pPr>
        <w:tabs>
          <w:tab w:val="left" w:pos="1080"/>
        </w:tabs>
        <w:spacing w:after="0"/>
        <w:rPr>
          <w:sz w:val="24"/>
          <w:szCs w:val="24"/>
        </w:rPr>
      </w:pPr>
    </w:p>
    <w:p w14:paraId="33C5FF50" w14:textId="4DE07FF8" w:rsidR="003E2CEC" w:rsidRDefault="003E2CEC" w:rsidP="001D2941">
      <w:pPr>
        <w:tabs>
          <w:tab w:val="left" w:pos="1080"/>
        </w:tabs>
        <w:spacing w:after="0"/>
        <w:rPr>
          <w:sz w:val="24"/>
          <w:szCs w:val="24"/>
        </w:rPr>
      </w:pPr>
    </w:p>
    <w:p w14:paraId="51739073" w14:textId="22CB12A9" w:rsidR="003E2CEC" w:rsidRDefault="003E2CEC" w:rsidP="00987423">
      <w:pPr>
        <w:pStyle w:val="Heading3"/>
      </w:pPr>
      <w:bookmarkStart w:id="173" w:name="_Toc114175624"/>
      <w:r w:rsidRPr="003E2CEC">
        <w:t>The disabled Attribute</w:t>
      </w:r>
      <w:bookmarkEnd w:id="173"/>
    </w:p>
    <w:p w14:paraId="6397AD7E" w14:textId="77777777" w:rsidR="00E75EE2" w:rsidRPr="00E75EE2" w:rsidRDefault="00E75EE2" w:rsidP="00E75EE2"/>
    <w:p w14:paraId="5979646B" w14:textId="77777777" w:rsidR="003E2CEC" w:rsidRDefault="003E2CEC" w:rsidP="003E2CEC">
      <w:pPr>
        <w:shd w:val="clear" w:color="auto" w:fill="FFFFFF"/>
        <w:spacing w:after="0"/>
        <w:rPr>
          <w:rFonts w:ascii="Verdana" w:hAnsi="Verdana"/>
          <w:color w:val="000000"/>
          <w:sz w:val="23"/>
          <w:szCs w:val="23"/>
        </w:rPr>
      </w:pPr>
      <w:r>
        <w:rPr>
          <w:rFonts w:ascii="Verdana" w:hAnsi="Verdana"/>
          <w:color w:val="000000"/>
          <w:sz w:val="23"/>
          <w:szCs w:val="23"/>
        </w:rPr>
        <w:t>The input </w:t>
      </w:r>
      <w:r>
        <w:rPr>
          <w:rStyle w:val="Emphasis"/>
          <w:rFonts w:ascii="Consolas" w:hAnsi="Consolas"/>
          <w:color w:val="DC143C"/>
        </w:rPr>
        <w:t>disabled</w:t>
      </w:r>
      <w:r>
        <w:rPr>
          <w:rFonts w:ascii="Verdana" w:hAnsi="Verdana"/>
          <w:color w:val="000000"/>
          <w:sz w:val="23"/>
          <w:szCs w:val="23"/>
        </w:rPr>
        <w:t> attribute specifies that an input field should be disabled.</w:t>
      </w:r>
    </w:p>
    <w:p w14:paraId="210E3224" w14:textId="77777777" w:rsidR="003E2CEC" w:rsidRDefault="003E2CEC" w:rsidP="003E2CEC">
      <w:pPr>
        <w:shd w:val="clear" w:color="auto" w:fill="FFFFFF"/>
        <w:spacing w:after="0"/>
        <w:rPr>
          <w:rFonts w:ascii="Verdana" w:hAnsi="Verdana"/>
          <w:color w:val="000000"/>
          <w:sz w:val="23"/>
          <w:szCs w:val="23"/>
        </w:rPr>
      </w:pPr>
      <w:r>
        <w:rPr>
          <w:rFonts w:ascii="Verdana" w:hAnsi="Verdana"/>
          <w:color w:val="000000"/>
          <w:sz w:val="23"/>
          <w:szCs w:val="23"/>
        </w:rPr>
        <w:t>A disabled input field is unusable and un-clickable.</w:t>
      </w:r>
    </w:p>
    <w:p w14:paraId="38A65DAE" w14:textId="77777777" w:rsidR="003E2CEC" w:rsidRDefault="003E2CEC" w:rsidP="003E2CEC">
      <w:pPr>
        <w:shd w:val="clear" w:color="auto" w:fill="FFFFFF"/>
        <w:spacing w:after="0"/>
        <w:rPr>
          <w:rFonts w:ascii="Verdana" w:hAnsi="Verdana"/>
          <w:color w:val="000000"/>
          <w:sz w:val="23"/>
          <w:szCs w:val="23"/>
        </w:rPr>
      </w:pPr>
      <w:r>
        <w:rPr>
          <w:rFonts w:ascii="Verdana" w:hAnsi="Verdana"/>
          <w:color w:val="000000"/>
          <w:sz w:val="23"/>
          <w:szCs w:val="23"/>
        </w:rPr>
        <w:t>The value of a disabled input field will not be sent when submitting the form!</w:t>
      </w:r>
    </w:p>
    <w:p w14:paraId="6E47979B" w14:textId="6F056050" w:rsidR="003E2CEC" w:rsidRDefault="003E2CEC" w:rsidP="001D2941">
      <w:pPr>
        <w:tabs>
          <w:tab w:val="left" w:pos="1080"/>
        </w:tabs>
        <w:spacing w:after="0"/>
        <w:rPr>
          <w:noProof/>
          <w:sz w:val="24"/>
          <w:szCs w:val="24"/>
        </w:rPr>
      </w:pPr>
      <w:r>
        <w:rPr>
          <w:noProof/>
          <w:sz w:val="24"/>
          <w:szCs w:val="24"/>
        </w:rPr>
        <w:drawing>
          <wp:anchor distT="0" distB="0" distL="114300" distR="114300" simplePos="0" relativeHeight="251687936" behindDoc="1" locked="0" layoutInCell="1" allowOverlap="1" wp14:anchorId="5844DB89" wp14:editId="2CB2AA2B">
            <wp:simplePos x="0" y="0"/>
            <wp:positionH relativeFrom="column">
              <wp:posOffset>-885825</wp:posOffset>
            </wp:positionH>
            <wp:positionV relativeFrom="paragraph">
              <wp:posOffset>203085</wp:posOffset>
            </wp:positionV>
            <wp:extent cx="7744160" cy="1925781"/>
            <wp:effectExtent l="0" t="0" r="0" b="0"/>
            <wp:wrapTight wrapText="bothSides">
              <wp:wrapPolygon edited="0">
                <wp:start x="0" y="0"/>
                <wp:lineTo x="0" y="21372"/>
                <wp:lineTo x="21520" y="21372"/>
                <wp:lineTo x="2152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63">
                      <a:extLst>
                        <a:ext uri="{28A0092B-C50C-407E-A947-70E740481C1C}">
                          <a14:useLocalDpi xmlns:a14="http://schemas.microsoft.com/office/drawing/2010/main" val="0"/>
                        </a:ext>
                      </a:extLst>
                    </a:blip>
                    <a:srcRect l="933" t="32945" r="8131" b="26853"/>
                    <a:stretch/>
                  </pic:blipFill>
                  <pic:spPr bwMode="auto">
                    <a:xfrm>
                      <a:off x="0" y="0"/>
                      <a:ext cx="7777175" cy="1933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B8ED0B" w14:textId="0337264D" w:rsidR="00E75EE2" w:rsidRDefault="00E75EE2" w:rsidP="00987423">
      <w:pPr>
        <w:pStyle w:val="Heading3"/>
      </w:pPr>
      <w:bookmarkStart w:id="174" w:name="_Toc114175625"/>
      <w:r w:rsidRPr="00E75EE2">
        <w:t>The size Attribute</w:t>
      </w:r>
      <w:bookmarkEnd w:id="174"/>
    </w:p>
    <w:p w14:paraId="75C507D9" w14:textId="77777777" w:rsidR="00E75EE2" w:rsidRPr="00E75EE2" w:rsidRDefault="00E75EE2" w:rsidP="00E75EE2"/>
    <w:p w14:paraId="046A970A" w14:textId="77777777" w:rsidR="00E75EE2" w:rsidRDefault="00E75EE2" w:rsidP="00E75EE2">
      <w:pPr>
        <w:shd w:val="clear" w:color="auto" w:fill="FFFFFF"/>
        <w:spacing w:after="0"/>
        <w:rPr>
          <w:rFonts w:ascii="Verdana" w:hAnsi="Verdana"/>
          <w:color w:val="000000"/>
          <w:sz w:val="23"/>
          <w:szCs w:val="23"/>
        </w:rPr>
      </w:pPr>
      <w:r>
        <w:rPr>
          <w:rFonts w:ascii="Verdana" w:hAnsi="Verdana"/>
          <w:color w:val="000000"/>
          <w:sz w:val="23"/>
          <w:szCs w:val="23"/>
        </w:rPr>
        <w:t>The input </w:t>
      </w:r>
      <w:r>
        <w:rPr>
          <w:rStyle w:val="Emphasis"/>
          <w:rFonts w:ascii="Consolas" w:hAnsi="Consolas"/>
          <w:color w:val="DC143C"/>
        </w:rPr>
        <w:t>size</w:t>
      </w:r>
      <w:r>
        <w:rPr>
          <w:rFonts w:ascii="Verdana" w:hAnsi="Verdana"/>
          <w:color w:val="000000"/>
          <w:sz w:val="23"/>
          <w:szCs w:val="23"/>
        </w:rPr>
        <w:t> attribute specifies the visible width, in characters, of an input field.</w:t>
      </w:r>
    </w:p>
    <w:p w14:paraId="08311E86" w14:textId="77777777" w:rsidR="00E75EE2" w:rsidRDefault="00E75EE2" w:rsidP="00E75EE2">
      <w:pPr>
        <w:shd w:val="clear" w:color="auto" w:fill="FFFFFF"/>
        <w:spacing w:after="0"/>
        <w:rPr>
          <w:rFonts w:ascii="Verdana" w:hAnsi="Verdana"/>
          <w:color w:val="000000"/>
          <w:sz w:val="23"/>
          <w:szCs w:val="23"/>
        </w:rPr>
      </w:pPr>
      <w:r>
        <w:rPr>
          <w:rFonts w:ascii="Verdana" w:hAnsi="Verdana"/>
          <w:color w:val="000000"/>
          <w:sz w:val="23"/>
          <w:szCs w:val="23"/>
        </w:rPr>
        <w:t>The default value for </w:t>
      </w:r>
      <w:r>
        <w:rPr>
          <w:rStyle w:val="Emphasis"/>
          <w:rFonts w:ascii="Consolas" w:hAnsi="Consolas"/>
          <w:color w:val="DC143C"/>
        </w:rPr>
        <w:t>size</w:t>
      </w:r>
      <w:r>
        <w:rPr>
          <w:rFonts w:ascii="Verdana" w:hAnsi="Verdana"/>
          <w:color w:val="000000"/>
          <w:sz w:val="23"/>
          <w:szCs w:val="23"/>
        </w:rPr>
        <w:t> is 20.</w:t>
      </w:r>
    </w:p>
    <w:p w14:paraId="5F6C9D85" w14:textId="704B0866" w:rsidR="00E75EE2" w:rsidRDefault="00E75EE2" w:rsidP="00E75EE2">
      <w:pPr>
        <w:shd w:val="clear" w:color="auto" w:fill="FFFFFF"/>
        <w:spacing w:after="0"/>
        <w:rPr>
          <w:rFonts w:ascii="Verdana" w:hAnsi="Verdana"/>
          <w:color w:val="000000"/>
          <w:sz w:val="23"/>
          <w:szCs w:val="23"/>
        </w:rPr>
      </w:pPr>
      <w:r>
        <w:rPr>
          <w:rStyle w:val="Heading4Char"/>
          <w:rFonts w:ascii="Verdana" w:hAnsi="Verdana"/>
          <w:color w:val="000000"/>
          <w:sz w:val="23"/>
          <w:szCs w:val="23"/>
        </w:rPr>
        <w:t>Note:</w:t>
      </w:r>
      <w:r>
        <w:rPr>
          <w:rFonts w:ascii="Verdana" w:hAnsi="Verdana"/>
          <w:color w:val="000000"/>
          <w:sz w:val="23"/>
          <w:szCs w:val="23"/>
        </w:rPr>
        <w:t> The </w:t>
      </w:r>
      <w:r>
        <w:rPr>
          <w:rStyle w:val="Emphasis"/>
          <w:rFonts w:ascii="Consolas" w:hAnsi="Consolas"/>
          <w:color w:val="DC143C"/>
        </w:rPr>
        <w:t>size</w:t>
      </w:r>
      <w:r>
        <w:rPr>
          <w:rFonts w:ascii="Verdana" w:hAnsi="Verdana"/>
          <w:color w:val="000000"/>
          <w:sz w:val="23"/>
          <w:szCs w:val="23"/>
        </w:rPr>
        <w:t xml:space="preserve"> attribute works with the following input types: text, search, </w:t>
      </w:r>
      <w:proofErr w:type="spellStart"/>
      <w:r>
        <w:rPr>
          <w:rFonts w:ascii="Verdana" w:hAnsi="Verdana"/>
          <w:color w:val="000000"/>
          <w:sz w:val="23"/>
          <w:szCs w:val="23"/>
        </w:rPr>
        <w:t>tel</w:t>
      </w:r>
      <w:proofErr w:type="spellEnd"/>
      <w:r>
        <w:rPr>
          <w:rFonts w:ascii="Verdana" w:hAnsi="Verdana"/>
          <w:color w:val="000000"/>
          <w:sz w:val="23"/>
          <w:szCs w:val="23"/>
        </w:rPr>
        <w:t xml:space="preserve">, </w:t>
      </w:r>
      <w:proofErr w:type="spellStart"/>
      <w:r>
        <w:rPr>
          <w:rFonts w:ascii="Verdana" w:hAnsi="Verdana"/>
          <w:color w:val="000000"/>
          <w:sz w:val="23"/>
          <w:szCs w:val="23"/>
        </w:rPr>
        <w:t>url</w:t>
      </w:r>
      <w:proofErr w:type="spellEnd"/>
      <w:r>
        <w:rPr>
          <w:rFonts w:ascii="Verdana" w:hAnsi="Verdana"/>
          <w:color w:val="000000"/>
          <w:sz w:val="23"/>
          <w:szCs w:val="23"/>
        </w:rPr>
        <w:t>, email, and password.</w:t>
      </w:r>
    </w:p>
    <w:p w14:paraId="098E1E74" w14:textId="70FBB40C" w:rsidR="00E75EE2" w:rsidRDefault="00E75EE2" w:rsidP="00E75EE2">
      <w:pPr>
        <w:shd w:val="clear" w:color="auto" w:fill="FFFFFF"/>
        <w:spacing w:after="0"/>
        <w:rPr>
          <w:rFonts w:ascii="Verdana" w:hAnsi="Verdana"/>
          <w:color w:val="000000"/>
          <w:sz w:val="23"/>
          <w:szCs w:val="23"/>
        </w:rPr>
      </w:pPr>
      <w:r>
        <w:rPr>
          <w:rFonts w:ascii="Verdana" w:hAnsi="Verdana"/>
          <w:noProof/>
          <w:color w:val="000000"/>
          <w:sz w:val="23"/>
          <w:szCs w:val="23"/>
        </w:rPr>
        <w:drawing>
          <wp:anchor distT="0" distB="0" distL="114300" distR="114300" simplePos="0" relativeHeight="251688960" behindDoc="1" locked="0" layoutInCell="1" allowOverlap="1" wp14:anchorId="62C46D96" wp14:editId="4A01C643">
            <wp:simplePos x="0" y="0"/>
            <wp:positionH relativeFrom="column">
              <wp:posOffset>-913766</wp:posOffset>
            </wp:positionH>
            <wp:positionV relativeFrom="paragraph">
              <wp:posOffset>353522</wp:posOffset>
            </wp:positionV>
            <wp:extent cx="7765473" cy="2122910"/>
            <wp:effectExtent l="0" t="0" r="6985" b="0"/>
            <wp:wrapTight wrapText="bothSides">
              <wp:wrapPolygon edited="0">
                <wp:start x="0" y="0"/>
                <wp:lineTo x="0" y="21322"/>
                <wp:lineTo x="21566" y="21322"/>
                <wp:lineTo x="2156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64">
                      <a:extLst>
                        <a:ext uri="{28A0092B-C50C-407E-A947-70E740481C1C}">
                          <a14:useLocalDpi xmlns:a14="http://schemas.microsoft.com/office/drawing/2010/main" val="0"/>
                        </a:ext>
                      </a:extLst>
                    </a:blip>
                    <a:srcRect l="1051" t="32323" r="19221" b="28929"/>
                    <a:stretch/>
                  </pic:blipFill>
                  <pic:spPr bwMode="auto">
                    <a:xfrm>
                      <a:off x="0" y="0"/>
                      <a:ext cx="7807465" cy="213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BB3B25" w14:textId="229B0EEB" w:rsidR="00E75EE2" w:rsidRDefault="00E75EE2" w:rsidP="00E75EE2">
      <w:pPr>
        <w:shd w:val="clear" w:color="auto" w:fill="FFFFFF"/>
        <w:spacing w:after="0"/>
        <w:rPr>
          <w:rFonts w:ascii="Verdana" w:hAnsi="Verdana"/>
          <w:noProof/>
          <w:color w:val="000000"/>
          <w:sz w:val="23"/>
          <w:szCs w:val="23"/>
        </w:rPr>
      </w:pPr>
    </w:p>
    <w:p w14:paraId="41BCACDD" w14:textId="7E406D87" w:rsidR="00E75EE2" w:rsidRDefault="00E75EE2" w:rsidP="00E75EE2">
      <w:pPr>
        <w:shd w:val="clear" w:color="auto" w:fill="FFFFFF"/>
        <w:spacing w:after="0"/>
        <w:rPr>
          <w:rFonts w:ascii="Verdana" w:hAnsi="Verdana"/>
          <w:color w:val="000000"/>
          <w:sz w:val="23"/>
          <w:szCs w:val="23"/>
        </w:rPr>
      </w:pPr>
    </w:p>
    <w:p w14:paraId="14A52912" w14:textId="1B44646F" w:rsidR="001E62FF" w:rsidRDefault="001E62FF" w:rsidP="00987423">
      <w:pPr>
        <w:pStyle w:val="Heading3"/>
      </w:pPr>
      <w:bookmarkStart w:id="175" w:name="_Toc114175626"/>
      <w:r w:rsidRPr="001E62FF">
        <w:lastRenderedPageBreak/>
        <w:t xml:space="preserve">The </w:t>
      </w:r>
      <w:proofErr w:type="spellStart"/>
      <w:r w:rsidRPr="001E62FF">
        <w:t>maxlength</w:t>
      </w:r>
      <w:proofErr w:type="spellEnd"/>
      <w:r w:rsidRPr="001E62FF">
        <w:t xml:space="preserve"> Attribute</w:t>
      </w:r>
      <w:bookmarkEnd w:id="175"/>
    </w:p>
    <w:p w14:paraId="29CDAD19" w14:textId="77777777" w:rsidR="001E62FF" w:rsidRPr="001E62FF" w:rsidRDefault="001E62FF" w:rsidP="001E62FF"/>
    <w:p w14:paraId="1F254672" w14:textId="77777777" w:rsidR="001E62FF" w:rsidRPr="001E62FF" w:rsidRDefault="001E62FF" w:rsidP="001E62FF">
      <w:pPr>
        <w:rPr>
          <w:rFonts w:cs="Times New Roman"/>
          <w:sz w:val="24"/>
          <w:szCs w:val="24"/>
        </w:rPr>
      </w:pPr>
      <w:r w:rsidRPr="001E62FF">
        <w:rPr>
          <w:sz w:val="24"/>
          <w:szCs w:val="24"/>
        </w:rPr>
        <w:t>The input </w:t>
      </w:r>
      <w:proofErr w:type="spellStart"/>
      <w:r w:rsidRPr="001E62FF">
        <w:rPr>
          <w:rStyle w:val="Emphasis"/>
          <w:rFonts w:ascii="Consolas" w:hAnsi="Consolas"/>
          <w:color w:val="DC143C"/>
          <w:sz w:val="24"/>
          <w:szCs w:val="24"/>
        </w:rPr>
        <w:t>maxlength</w:t>
      </w:r>
      <w:proofErr w:type="spellEnd"/>
      <w:r w:rsidRPr="001E62FF">
        <w:rPr>
          <w:sz w:val="24"/>
          <w:szCs w:val="24"/>
        </w:rPr>
        <w:t> attribute specifies the maximum number of characters allowed in an input field.</w:t>
      </w:r>
    </w:p>
    <w:p w14:paraId="740C5203" w14:textId="13B974BB" w:rsidR="001E62FF" w:rsidRPr="001E62FF" w:rsidRDefault="001E62FF" w:rsidP="001E62FF">
      <w:pPr>
        <w:rPr>
          <w:sz w:val="24"/>
          <w:szCs w:val="24"/>
        </w:rPr>
      </w:pPr>
      <w:r>
        <w:rPr>
          <w:noProof/>
          <w:sz w:val="24"/>
          <w:szCs w:val="24"/>
        </w:rPr>
        <w:drawing>
          <wp:anchor distT="0" distB="0" distL="114300" distR="114300" simplePos="0" relativeHeight="251689984" behindDoc="1" locked="0" layoutInCell="1" allowOverlap="1" wp14:anchorId="74EE7D86" wp14:editId="16D80B12">
            <wp:simplePos x="0" y="0"/>
            <wp:positionH relativeFrom="column">
              <wp:posOffset>-914804</wp:posOffset>
            </wp:positionH>
            <wp:positionV relativeFrom="paragraph">
              <wp:posOffset>723149</wp:posOffset>
            </wp:positionV>
            <wp:extent cx="7737764" cy="1946693"/>
            <wp:effectExtent l="0" t="0" r="0" b="0"/>
            <wp:wrapTight wrapText="bothSides">
              <wp:wrapPolygon edited="0">
                <wp:start x="0" y="0"/>
                <wp:lineTo x="0" y="21353"/>
                <wp:lineTo x="21538" y="21353"/>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65">
                      <a:extLst>
                        <a:ext uri="{28A0092B-C50C-407E-A947-70E740481C1C}">
                          <a14:useLocalDpi xmlns:a14="http://schemas.microsoft.com/office/drawing/2010/main" val="0"/>
                        </a:ext>
                      </a:extLst>
                    </a:blip>
                    <a:srcRect l="816" t="32738" r="8375" b="26647"/>
                    <a:stretch/>
                  </pic:blipFill>
                  <pic:spPr bwMode="auto">
                    <a:xfrm>
                      <a:off x="0" y="0"/>
                      <a:ext cx="7737764" cy="1946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62FF">
        <w:rPr>
          <w:rStyle w:val="Heading4Char"/>
          <w:rFonts w:ascii="Verdana" w:hAnsi="Verdana"/>
          <w:color w:val="000000"/>
          <w:sz w:val="24"/>
          <w:szCs w:val="24"/>
        </w:rPr>
        <w:t>Note:</w:t>
      </w:r>
      <w:r w:rsidRPr="001E62FF">
        <w:rPr>
          <w:sz w:val="24"/>
          <w:szCs w:val="24"/>
        </w:rPr>
        <w:t> When a </w:t>
      </w:r>
      <w:proofErr w:type="spellStart"/>
      <w:r w:rsidRPr="001E62FF">
        <w:rPr>
          <w:rStyle w:val="Emphasis"/>
          <w:rFonts w:ascii="Consolas" w:hAnsi="Consolas"/>
          <w:color w:val="DC143C"/>
          <w:sz w:val="24"/>
          <w:szCs w:val="24"/>
        </w:rPr>
        <w:t>maxlength</w:t>
      </w:r>
      <w:proofErr w:type="spellEnd"/>
      <w:r w:rsidRPr="001E62FF">
        <w:rPr>
          <w:sz w:val="24"/>
          <w:szCs w:val="24"/>
        </w:rPr>
        <w:t> is set, the input field will not accept more than the specified number of characters. However, this attribute does not provide any feedback. So, if you want to alert the user, you must write JavaScript code.</w:t>
      </w:r>
    </w:p>
    <w:p w14:paraId="08B6CCAE" w14:textId="4A83A6C3" w:rsidR="00E75EE2" w:rsidRDefault="00E75EE2" w:rsidP="00E75EE2">
      <w:pPr>
        <w:shd w:val="clear" w:color="auto" w:fill="FFFFFF"/>
        <w:spacing w:after="0"/>
        <w:rPr>
          <w:rFonts w:ascii="Verdana" w:hAnsi="Verdana"/>
          <w:color w:val="000000"/>
          <w:sz w:val="23"/>
          <w:szCs w:val="23"/>
        </w:rPr>
      </w:pPr>
    </w:p>
    <w:p w14:paraId="6EB3143F" w14:textId="6C998C73" w:rsidR="001E62FF" w:rsidRDefault="001E62FF" w:rsidP="00987423">
      <w:pPr>
        <w:pStyle w:val="Heading3"/>
      </w:pPr>
      <w:bookmarkStart w:id="176" w:name="_Toc114175627"/>
      <w:r w:rsidRPr="001E62FF">
        <w:t>The min and max Attributes</w:t>
      </w:r>
      <w:bookmarkEnd w:id="176"/>
    </w:p>
    <w:p w14:paraId="59AE0373" w14:textId="77777777" w:rsidR="001E62FF" w:rsidRPr="001E62FF" w:rsidRDefault="001E62FF" w:rsidP="001E62FF"/>
    <w:p w14:paraId="671C9D09" w14:textId="77777777" w:rsidR="001E62FF" w:rsidRDefault="001E62FF" w:rsidP="001E62FF">
      <w:pPr>
        <w:spacing w:after="0"/>
        <w:rPr>
          <w:rFonts w:cs="Times New Roman"/>
        </w:rPr>
      </w:pPr>
      <w:r>
        <w:t>The input </w:t>
      </w:r>
      <w:r>
        <w:rPr>
          <w:rStyle w:val="Emphasis"/>
          <w:rFonts w:ascii="Consolas" w:hAnsi="Consolas"/>
          <w:color w:val="DC143C"/>
          <w:sz w:val="24"/>
          <w:szCs w:val="24"/>
        </w:rPr>
        <w:t>min</w:t>
      </w:r>
      <w:r>
        <w:t> and </w:t>
      </w:r>
      <w:r>
        <w:rPr>
          <w:rStyle w:val="Emphasis"/>
          <w:rFonts w:ascii="Consolas" w:hAnsi="Consolas"/>
          <w:color w:val="DC143C"/>
          <w:sz w:val="24"/>
          <w:szCs w:val="24"/>
        </w:rPr>
        <w:t>max</w:t>
      </w:r>
      <w:r>
        <w:t> attributes specify the minimum and maximum values for an input field.</w:t>
      </w:r>
    </w:p>
    <w:p w14:paraId="4FC14EB1" w14:textId="1794238A" w:rsidR="001E62FF" w:rsidRDefault="001E62FF" w:rsidP="001E62FF">
      <w:pPr>
        <w:spacing w:after="0"/>
      </w:pPr>
      <w:r>
        <w:t>The </w:t>
      </w:r>
      <w:r>
        <w:rPr>
          <w:rStyle w:val="Emphasis"/>
          <w:rFonts w:ascii="Consolas" w:hAnsi="Consolas"/>
          <w:color w:val="DC143C"/>
          <w:sz w:val="24"/>
          <w:szCs w:val="24"/>
        </w:rPr>
        <w:t>min</w:t>
      </w:r>
      <w:r>
        <w:t> and </w:t>
      </w:r>
      <w:r>
        <w:rPr>
          <w:rStyle w:val="Emphasis"/>
          <w:rFonts w:ascii="Consolas" w:hAnsi="Consolas"/>
          <w:color w:val="DC143C"/>
          <w:sz w:val="24"/>
          <w:szCs w:val="24"/>
        </w:rPr>
        <w:t>max</w:t>
      </w:r>
      <w:r>
        <w:t> attributes work with the following input types: number, range, date, datetime-local, month, time and week.</w:t>
      </w:r>
    </w:p>
    <w:p w14:paraId="45F4AFC5" w14:textId="0A832BD8" w:rsidR="001E62FF" w:rsidRDefault="00866343" w:rsidP="001E62FF">
      <w:pPr>
        <w:spacing w:after="0"/>
      </w:pPr>
      <w:r>
        <w:rPr>
          <w:noProof/>
          <w:sz w:val="24"/>
          <w:szCs w:val="24"/>
        </w:rPr>
        <w:drawing>
          <wp:anchor distT="0" distB="0" distL="114300" distR="114300" simplePos="0" relativeHeight="251691008" behindDoc="1" locked="0" layoutInCell="1" allowOverlap="1" wp14:anchorId="07C95DD7" wp14:editId="4E0AF722">
            <wp:simplePos x="0" y="0"/>
            <wp:positionH relativeFrom="column">
              <wp:posOffset>-894830</wp:posOffset>
            </wp:positionH>
            <wp:positionV relativeFrom="paragraph">
              <wp:posOffset>312881</wp:posOffset>
            </wp:positionV>
            <wp:extent cx="7744691" cy="2438455"/>
            <wp:effectExtent l="0" t="0" r="8890" b="0"/>
            <wp:wrapTight wrapText="bothSides">
              <wp:wrapPolygon edited="0">
                <wp:start x="0" y="0"/>
                <wp:lineTo x="0" y="21431"/>
                <wp:lineTo x="21572" y="21431"/>
                <wp:lineTo x="2157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66">
                      <a:extLst>
                        <a:ext uri="{28A0092B-C50C-407E-A947-70E740481C1C}">
                          <a14:useLocalDpi xmlns:a14="http://schemas.microsoft.com/office/drawing/2010/main" val="0"/>
                        </a:ext>
                      </a:extLst>
                    </a:blip>
                    <a:srcRect l="1049" t="33152" r="10466" b="17319"/>
                    <a:stretch/>
                  </pic:blipFill>
                  <pic:spPr bwMode="auto">
                    <a:xfrm>
                      <a:off x="0" y="0"/>
                      <a:ext cx="7744691" cy="243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2FF">
        <w:rPr>
          <w:rStyle w:val="Heading4Char"/>
          <w:rFonts w:ascii="Verdana" w:hAnsi="Verdana"/>
          <w:color w:val="000000"/>
          <w:sz w:val="23"/>
          <w:szCs w:val="23"/>
        </w:rPr>
        <w:t>Tip:</w:t>
      </w:r>
      <w:r w:rsidR="001E62FF">
        <w:t> Use the max and min attributes together to create a range of legal values.</w:t>
      </w:r>
    </w:p>
    <w:p w14:paraId="7FD1B474" w14:textId="30B47C37" w:rsidR="001E62FF" w:rsidRDefault="001E62FF" w:rsidP="001D2941">
      <w:pPr>
        <w:tabs>
          <w:tab w:val="left" w:pos="1080"/>
        </w:tabs>
        <w:spacing w:after="0"/>
        <w:rPr>
          <w:noProof/>
          <w:sz w:val="24"/>
          <w:szCs w:val="24"/>
        </w:rPr>
      </w:pPr>
    </w:p>
    <w:p w14:paraId="513E88B7" w14:textId="77777777" w:rsidR="00866343" w:rsidRPr="00866343" w:rsidRDefault="00866343" w:rsidP="00987423">
      <w:pPr>
        <w:pStyle w:val="Heading3"/>
      </w:pPr>
      <w:bookmarkStart w:id="177" w:name="_Toc114175628"/>
      <w:r w:rsidRPr="00866343">
        <w:lastRenderedPageBreak/>
        <w:t>The multiple Attribute</w:t>
      </w:r>
      <w:bookmarkEnd w:id="177"/>
    </w:p>
    <w:p w14:paraId="670FAD45" w14:textId="77777777" w:rsidR="00866343" w:rsidRDefault="00866343" w:rsidP="00866343">
      <w:pPr>
        <w:shd w:val="clear" w:color="auto" w:fill="FFFFFF"/>
        <w:spacing w:after="0"/>
        <w:rPr>
          <w:rFonts w:ascii="Verdana" w:hAnsi="Verdana"/>
          <w:color w:val="000000"/>
          <w:sz w:val="23"/>
          <w:szCs w:val="23"/>
        </w:rPr>
      </w:pPr>
      <w:r>
        <w:rPr>
          <w:rFonts w:ascii="Verdana" w:hAnsi="Verdana"/>
          <w:color w:val="000000"/>
          <w:sz w:val="23"/>
          <w:szCs w:val="23"/>
        </w:rPr>
        <w:t>The input </w:t>
      </w:r>
      <w:r>
        <w:rPr>
          <w:rStyle w:val="Emphasis"/>
          <w:rFonts w:ascii="Consolas" w:hAnsi="Consolas"/>
          <w:color w:val="DC143C"/>
        </w:rPr>
        <w:t>multiple</w:t>
      </w:r>
      <w:r>
        <w:rPr>
          <w:rFonts w:ascii="Verdana" w:hAnsi="Verdana"/>
          <w:color w:val="000000"/>
          <w:sz w:val="23"/>
          <w:szCs w:val="23"/>
        </w:rPr>
        <w:t> attribute specifies that the user is allowed to enter more than one value in an input field.</w:t>
      </w:r>
    </w:p>
    <w:p w14:paraId="5F771345" w14:textId="00D57773" w:rsidR="00866343" w:rsidRDefault="00866343" w:rsidP="00866343">
      <w:pPr>
        <w:shd w:val="clear" w:color="auto" w:fill="FFFFFF"/>
        <w:spacing w:after="0"/>
        <w:rPr>
          <w:rFonts w:ascii="Verdana" w:hAnsi="Verdana"/>
          <w:color w:val="000000"/>
          <w:sz w:val="23"/>
          <w:szCs w:val="23"/>
        </w:rPr>
      </w:pPr>
      <w:r>
        <w:rPr>
          <w:rFonts w:ascii="Verdana" w:hAnsi="Verdana"/>
          <w:noProof/>
          <w:color w:val="000000"/>
          <w:sz w:val="23"/>
          <w:szCs w:val="23"/>
        </w:rPr>
        <w:drawing>
          <wp:anchor distT="0" distB="0" distL="114300" distR="114300" simplePos="0" relativeHeight="251692032" behindDoc="1" locked="0" layoutInCell="1" allowOverlap="1" wp14:anchorId="3748D312" wp14:editId="04968065">
            <wp:simplePos x="0" y="0"/>
            <wp:positionH relativeFrom="column">
              <wp:posOffset>-900430</wp:posOffset>
            </wp:positionH>
            <wp:positionV relativeFrom="paragraph">
              <wp:posOffset>352540</wp:posOffset>
            </wp:positionV>
            <wp:extent cx="7758545" cy="1887864"/>
            <wp:effectExtent l="0" t="0" r="0" b="0"/>
            <wp:wrapTight wrapText="bothSides">
              <wp:wrapPolygon edited="0">
                <wp:start x="0" y="0"/>
                <wp:lineTo x="0" y="21360"/>
                <wp:lineTo x="21533" y="21360"/>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67">
                      <a:extLst>
                        <a:ext uri="{28A0092B-C50C-407E-A947-70E740481C1C}">
                          <a14:useLocalDpi xmlns:a14="http://schemas.microsoft.com/office/drawing/2010/main" val="0"/>
                        </a:ext>
                      </a:extLst>
                    </a:blip>
                    <a:srcRect l="816" t="32945" r="6728" b="27060"/>
                    <a:stretch/>
                  </pic:blipFill>
                  <pic:spPr bwMode="auto">
                    <a:xfrm>
                      <a:off x="0" y="0"/>
                      <a:ext cx="7808229" cy="1899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Emphasis"/>
          <w:rFonts w:ascii="Consolas" w:hAnsi="Consolas"/>
          <w:color w:val="DC143C"/>
        </w:rPr>
        <w:t>multiple</w:t>
      </w:r>
      <w:r>
        <w:rPr>
          <w:rFonts w:ascii="Verdana" w:hAnsi="Verdana"/>
          <w:color w:val="000000"/>
          <w:sz w:val="23"/>
          <w:szCs w:val="23"/>
        </w:rPr>
        <w:t> attribute works with the following input types: email, and file.</w:t>
      </w:r>
    </w:p>
    <w:p w14:paraId="7DFF2E65" w14:textId="6E1DDEF9" w:rsidR="00866343" w:rsidRDefault="00866343" w:rsidP="00866343">
      <w:pPr>
        <w:shd w:val="clear" w:color="auto" w:fill="FFFFFF"/>
        <w:spacing w:after="0"/>
        <w:rPr>
          <w:rFonts w:ascii="Verdana" w:hAnsi="Verdana"/>
          <w:noProof/>
          <w:color w:val="000000"/>
          <w:sz w:val="23"/>
          <w:szCs w:val="23"/>
        </w:rPr>
      </w:pPr>
    </w:p>
    <w:p w14:paraId="73FFF198" w14:textId="495B7B2B" w:rsidR="00866343" w:rsidRDefault="00866343" w:rsidP="00987423">
      <w:pPr>
        <w:pStyle w:val="Heading3"/>
      </w:pPr>
      <w:bookmarkStart w:id="178" w:name="_Toc114175629"/>
      <w:r w:rsidRPr="00866343">
        <w:t>The pattern Attribute</w:t>
      </w:r>
      <w:bookmarkEnd w:id="178"/>
    </w:p>
    <w:p w14:paraId="5590EAA6" w14:textId="77777777" w:rsidR="00866343" w:rsidRPr="00866343" w:rsidRDefault="00866343" w:rsidP="00866343"/>
    <w:p w14:paraId="3CE45CAA" w14:textId="77777777" w:rsidR="00866343" w:rsidRDefault="00866343" w:rsidP="00866343">
      <w:pPr>
        <w:rPr>
          <w:rFonts w:ascii="Verdana" w:hAnsi="Verdana" w:cs="Times New Roman"/>
          <w:sz w:val="23"/>
          <w:szCs w:val="23"/>
        </w:rPr>
      </w:pPr>
      <w:r>
        <w:rPr>
          <w:rFonts w:ascii="Verdana" w:hAnsi="Verdana"/>
          <w:sz w:val="23"/>
          <w:szCs w:val="23"/>
        </w:rPr>
        <w:t>The input </w:t>
      </w:r>
      <w:r>
        <w:rPr>
          <w:rStyle w:val="Emphasis"/>
          <w:rFonts w:ascii="Consolas" w:hAnsi="Consolas"/>
          <w:color w:val="DC143C"/>
          <w:sz w:val="24"/>
          <w:szCs w:val="24"/>
        </w:rPr>
        <w:t>pattern</w:t>
      </w:r>
      <w:r>
        <w:rPr>
          <w:rFonts w:ascii="Verdana" w:hAnsi="Verdana"/>
          <w:sz w:val="23"/>
          <w:szCs w:val="23"/>
        </w:rPr>
        <w:t> attribute specifies a regular expression that the input field's value is checked against, when the form is submitted.</w:t>
      </w:r>
    </w:p>
    <w:p w14:paraId="1FC3B6C2" w14:textId="15B44379" w:rsidR="00866343" w:rsidRDefault="00866343" w:rsidP="00866343">
      <w:pPr>
        <w:rPr>
          <w:rFonts w:ascii="Verdana" w:hAnsi="Verdana"/>
          <w:sz w:val="23"/>
          <w:szCs w:val="23"/>
        </w:rPr>
      </w:pPr>
      <w:r>
        <w:rPr>
          <w:noProof/>
          <w:sz w:val="24"/>
          <w:szCs w:val="24"/>
        </w:rPr>
        <w:drawing>
          <wp:anchor distT="0" distB="0" distL="114300" distR="114300" simplePos="0" relativeHeight="251693056" behindDoc="1" locked="0" layoutInCell="1" allowOverlap="1" wp14:anchorId="050A3520" wp14:editId="4D961AB1">
            <wp:simplePos x="0" y="0"/>
            <wp:positionH relativeFrom="column">
              <wp:posOffset>-904009</wp:posOffset>
            </wp:positionH>
            <wp:positionV relativeFrom="paragraph">
              <wp:posOffset>499052</wp:posOffset>
            </wp:positionV>
            <wp:extent cx="7730836" cy="2083139"/>
            <wp:effectExtent l="0" t="0" r="3810" b="0"/>
            <wp:wrapTight wrapText="bothSides">
              <wp:wrapPolygon edited="0">
                <wp:start x="0" y="0"/>
                <wp:lineTo x="0" y="21337"/>
                <wp:lineTo x="21557" y="21337"/>
                <wp:lineTo x="2155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68">
                      <a:extLst>
                        <a:ext uri="{28A0092B-C50C-407E-A947-70E740481C1C}">
                          <a14:useLocalDpi xmlns:a14="http://schemas.microsoft.com/office/drawing/2010/main" val="0"/>
                        </a:ext>
                      </a:extLst>
                    </a:blip>
                    <a:srcRect l="583" t="32531" r="6846" b="23125"/>
                    <a:stretch/>
                  </pic:blipFill>
                  <pic:spPr bwMode="auto">
                    <a:xfrm>
                      <a:off x="0" y="0"/>
                      <a:ext cx="7730836" cy="20831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sz w:val="23"/>
          <w:szCs w:val="23"/>
        </w:rPr>
        <w:t>The </w:t>
      </w:r>
      <w:r>
        <w:rPr>
          <w:rStyle w:val="Emphasis"/>
          <w:rFonts w:ascii="Consolas" w:hAnsi="Consolas"/>
          <w:color w:val="DC143C"/>
          <w:sz w:val="24"/>
          <w:szCs w:val="24"/>
        </w:rPr>
        <w:t>pattern</w:t>
      </w:r>
      <w:r>
        <w:rPr>
          <w:rFonts w:ascii="Verdana" w:hAnsi="Verdana"/>
          <w:sz w:val="23"/>
          <w:szCs w:val="23"/>
        </w:rPr>
        <w:t xml:space="preserve"> attribute works with the following input types: text, date, search, </w:t>
      </w:r>
      <w:proofErr w:type="spellStart"/>
      <w:r>
        <w:rPr>
          <w:rFonts w:ascii="Verdana" w:hAnsi="Verdana"/>
          <w:sz w:val="23"/>
          <w:szCs w:val="23"/>
        </w:rPr>
        <w:t>url</w:t>
      </w:r>
      <w:proofErr w:type="spellEnd"/>
      <w:r>
        <w:rPr>
          <w:rFonts w:ascii="Verdana" w:hAnsi="Verdana"/>
          <w:sz w:val="23"/>
          <w:szCs w:val="23"/>
        </w:rPr>
        <w:t xml:space="preserve">, </w:t>
      </w:r>
      <w:proofErr w:type="spellStart"/>
      <w:r>
        <w:rPr>
          <w:rFonts w:ascii="Verdana" w:hAnsi="Verdana"/>
          <w:sz w:val="23"/>
          <w:szCs w:val="23"/>
        </w:rPr>
        <w:t>tel</w:t>
      </w:r>
      <w:proofErr w:type="spellEnd"/>
      <w:r>
        <w:rPr>
          <w:rFonts w:ascii="Verdana" w:hAnsi="Verdana"/>
          <w:sz w:val="23"/>
          <w:szCs w:val="23"/>
        </w:rPr>
        <w:t>, email, and password.</w:t>
      </w:r>
    </w:p>
    <w:p w14:paraId="6D38940A" w14:textId="5AD3BEF3" w:rsidR="00866343" w:rsidRDefault="00866343" w:rsidP="00866343">
      <w:pPr>
        <w:shd w:val="clear" w:color="auto" w:fill="FFFFFF"/>
        <w:spacing w:after="0"/>
        <w:rPr>
          <w:rFonts w:ascii="Verdana" w:hAnsi="Verdana"/>
          <w:color w:val="000000"/>
          <w:sz w:val="23"/>
          <w:szCs w:val="23"/>
        </w:rPr>
      </w:pPr>
    </w:p>
    <w:p w14:paraId="72CF52D5" w14:textId="3F8D33DA" w:rsidR="00866343" w:rsidRDefault="00866343" w:rsidP="001D2941">
      <w:pPr>
        <w:tabs>
          <w:tab w:val="left" w:pos="1080"/>
        </w:tabs>
        <w:spacing w:after="0"/>
        <w:rPr>
          <w:noProof/>
          <w:sz w:val="24"/>
          <w:szCs w:val="24"/>
        </w:rPr>
      </w:pPr>
    </w:p>
    <w:p w14:paraId="270B0332" w14:textId="41B05B73" w:rsidR="00866343" w:rsidRDefault="00866343" w:rsidP="001D2941">
      <w:pPr>
        <w:tabs>
          <w:tab w:val="left" w:pos="1080"/>
        </w:tabs>
        <w:spacing w:after="0"/>
        <w:rPr>
          <w:noProof/>
          <w:sz w:val="24"/>
          <w:szCs w:val="24"/>
        </w:rPr>
      </w:pPr>
    </w:p>
    <w:p w14:paraId="25B12824" w14:textId="185DACFF" w:rsidR="00866343" w:rsidRDefault="00866343" w:rsidP="001D2941">
      <w:pPr>
        <w:tabs>
          <w:tab w:val="left" w:pos="1080"/>
        </w:tabs>
        <w:spacing w:after="0"/>
        <w:rPr>
          <w:noProof/>
          <w:sz w:val="24"/>
          <w:szCs w:val="24"/>
        </w:rPr>
      </w:pPr>
    </w:p>
    <w:p w14:paraId="5CC263CA" w14:textId="287B1C38" w:rsidR="00866343" w:rsidRDefault="00866343" w:rsidP="001D2941">
      <w:pPr>
        <w:tabs>
          <w:tab w:val="left" w:pos="1080"/>
        </w:tabs>
        <w:spacing w:after="0"/>
        <w:rPr>
          <w:noProof/>
          <w:sz w:val="24"/>
          <w:szCs w:val="24"/>
        </w:rPr>
      </w:pPr>
    </w:p>
    <w:p w14:paraId="15F65009" w14:textId="25692BE2" w:rsidR="00866343" w:rsidRDefault="00866343" w:rsidP="001D2941">
      <w:pPr>
        <w:tabs>
          <w:tab w:val="left" w:pos="1080"/>
        </w:tabs>
        <w:spacing w:after="0"/>
        <w:rPr>
          <w:noProof/>
          <w:sz w:val="24"/>
          <w:szCs w:val="24"/>
        </w:rPr>
      </w:pPr>
    </w:p>
    <w:p w14:paraId="4EC542EF" w14:textId="00A5AFC2" w:rsidR="00866343" w:rsidRDefault="00866343" w:rsidP="001D2941">
      <w:pPr>
        <w:tabs>
          <w:tab w:val="left" w:pos="1080"/>
        </w:tabs>
        <w:spacing w:after="0"/>
        <w:rPr>
          <w:noProof/>
          <w:sz w:val="24"/>
          <w:szCs w:val="24"/>
        </w:rPr>
      </w:pPr>
    </w:p>
    <w:p w14:paraId="49A211CB" w14:textId="61E333C1" w:rsidR="00866343" w:rsidRDefault="00866343" w:rsidP="00987423">
      <w:pPr>
        <w:pStyle w:val="Heading3"/>
      </w:pPr>
      <w:bookmarkStart w:id="179" w:name="_Toc114175630"/>
      <w:r w:rsidRPr="00866343">
        <w:t>The placeholder Attribute</w:t>
      </w:r>
      <w:bookmarkEnd w:id="179"/>
    </w:p>
    <w:p w14:paraId="644570B1" w14:textId="77777777" w:rsidR="00866343" w:rsidRPr="00866343" w:rsidRDefault="00866343" w:rsidP="00866343"/>
    <w:p w14:paraId="69917056" w14:textId="77777777" w:rsidR="00866343" w:rsidRPr="00866343" w:rsidRDefault="00866343" w:rsidP="00866343">
      <w:pPr>
        <w:spacing w:after="0"/>
        <w:rPr>
          <w:rFonts w:ascii="Verdana" w:hAnsi="Verdana" w:cs="Times New Roman"/>
          <w:sz w:val="24"/>
          <w:szCs w:val="24"/>
        </w:rPr>
      </w:pPr>
      <w:r w:rsidRPr="00866343">
        <w:rPr>
          <w:rFonts w:ascii="Verdana" w:hAnsi="Verdana"/>
          <w:sz w:val="24"/>
          <w:szCs w:val="24"/>
        </w:rPr>
        <w:t>The input </w:t>
      </w:r>
      <w:r w:rsidRPr="00866343">
        <w:rPr>
          <w:rStyle w:val="Emphasis"/>
          <w:rFonts w:ascii="Consolas" w:hAnsi="Consolas"/>
          <w:color w:val="DC143C"/>
          <w:sz w:val="24"/>
          <w:szCs w:val="24"/>
        </w:rPr>
        <w:t>placeholder</w:t>
      </w:r>
      <w:r w:rsidRPr="00866343">
        <w:rPr>
          <w:rFonts w:ascii="Verdana" w:hAnsi="Verdana"/>
          <w:sz w:val="24"/>
          <w:szCs w:val="24"/>
        </w:rPr>
        <w:t> attribute specifies a short hint that describes the expected value of an input field (a sample value or a short description of the expected format).</w:t>
      </w:r>
    </w:p>
    <w:p w14:paraId="0B8F7A0C" w14:textId="77777777" w:rsidR="00866343" w:rsidRPr="00866343" w:rsidRDefault="00866343" w:rsidP="00866343">
      <w:pPr>
        <w:spacing w:after="0"/>
        <w:rPr>
          <w:rFonts w:ascii="Verdana" w:hAnsi="Verdana"/>
          <w:sz w:val="24"/>
          <w:szCs w:val="24"/>
        </w:rPr>
      </w:pPr>
      <w:r w:rsidRPr="00866343">
        <w:rPr>
          <w:rFonts w:ascii="Verdana" w:hAnsi="Verdana"/>
          <w:sz w:val="24"/>
          <w:szCs w:val="24"/>
        </w:rPr>
        <w:t>The short hint is displayed in the input field before the user enters a value.</w:t>
      </w:r>
    </w:p>
    <w:p w14:paraId="1A49D9EE" w14:textId="473A5600" w:rsidR="00866343" w:rsidRPr="00866343" w:rsidRDefault="00AC6CA7" w:rsidP="00866343">
      <w:pPr>
        <w:spacing w:after="0"/>
        <w:rPr>
          <w:rFonts w:ascii="Verdana" w:hAnsi="Verdana"/>
          <w:sz w:val="24"/>
          <w:szCs w:val="24"/>
        </w:rPr>
      </w:pPr>
      <w:r>
        <w:rPr>
          <w:noProof/>
          <w:sz w:val="24"/>
          <w:szCs w:val="24"/>
        </w:rPr>
        <w:drawing>
          <wp:anchor distT="0" distB="0" distL="114300" distR="114300" simplePos="0" relativeHeight="251694080" behindDoc="1" locked="0" layoutInCell="1" allowOverlap="1" wp14:anchorId="14AFF4C7" wp14:editId="4C25065C">
            <wp:simplePos x="0" y="0"/>
            <wp:positionH relativeFrom="column">
              <wp:posOffset>-914227</wp:posOffset>
            </wp:positionH>
            <wp:positionV relativeFrom="paragraph">
              <wp:posOffset>504248</wp:posOffset>
            </wp:positionV>
            <wp:extent cx="7813964" cy="1867840"/>
            <wp:effectExtent l="0" t="0" r="0" b="0"/>
            <wp:wrapTight wrapText="bothSides">
              <wp:wrapPolygon edited="0">
                <wp:start x="0" y="0"/>
                <wp:lineTo x="0" y="21372"/>
                <wp:lineTo x="21539" y="21372"/>
                <wp:lineTo x="2153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69">
                      <a:extLst>
                        <a:ext uri="{28A0092B-C50C-407E-A947-70E740481C1C}">
                          <a14:useLocalDpi xmlns:a14="http://schemas.microsoft.com/office/drawing/2010/main" val="0"/>
                        </a:ext>
                      </a:extLst>
                    </a:blip>
                    <a:srcRect l="815" t="31909" r="8042" b="29344"/>
                    <a:stretch/>
                  </pic:blipFill>
                  <pic:spPr bwMode="auto">
                    <a:xfrm>
                      <a:off x="0" y="0"/>
                      <a:ext cx="7813964" cy="18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343" w:rsidRPr="00866343">
        <w:rPr>
          <w:rFonts w:ascii="Verdana" w:hAnsi="Verdana"/>
          <w:sz w:val="24"/>
          <w:szCs w:val="24"/>
        </w:rPr>
        <w:t>The </w:t>
      </w:r>
      <w:r w:rsidR="00866343" w:rsidRPr="00866343">
        <w:rPr>
          <w:rStyle w:val="Emphasis"/>
          <w:rFonts w:ascii="Consolas" w:hAnsi="Consolas"/>
          <w:color w:val="DC143C"/>
          <w:sz w:val="24"/>
          <w:szCs w:val="24"/>
        </w:rPr>
        <w:t>placeholder</w:t>
      </w:r>
      <w:r w:rsidR="00866343" w:rsidRPr="00866343">
        <w:rPr>
          <w:rFonts w:ascii="Verdana" w:hAnsi="Verdana"/>
          <w:sz w:val="24"/>
          <w:szCs w:val="24"/>
        </w:rPr>
        <w:t xml:space="preserve"> attribute works with the following input types: text, search, </w:t>
      </w:r>
      <w:proofErr w:type="spellStart"/>
      <w:r w:rsidR="00866343" w:rsidRPr="00866343">
        <w:rPr>
          <w:rFonts w:ascii="Verdana" w:hAnsi="Verdana"/>
          <w:sz w:val="24"/>
          <w:szCs w:val="24"/>
        </w:rPr>
        <w:t>url</w:t>
      </w:r>
      <w:proofErr w:type="spellEnd"/>
      <w:r w:rsidR="00866343" w:rsidRPr="00866343">
        <w:rPr>
          <w:rFonts w:ascii="Verdana" w:hAnsi="Verdana"/>
          <w:sz w:val="24"/>
          <w:szCs w:val="24"/>
        </w:rPr>
        <w:t xml:space="preserve">, </w:t>
      </w:r>
      <w:proofErr w:type="spellStart"/>
      <w:r w:rsidR="00866343" w:rsidRPr="00866343">
        <w:rPr>
          <w:rFonts w:ascii="Verdana" w:hAnsi="Verdana"/>
          <w:sz w:val="24"/>
          <w:szCs w:val="24"/>
        </w:rPr>
        <w:t>tel</w:t>
      </w:r>
      <w:proofErr w:type="spellEnd"/>
      <w:r w:rsidR="00866343" w:rsidRPr="00866343">
        <w:rPr>
          <w:rFonts w:ascii="Verdana" w:hAnsi="Verdana"/>
          <w:sz w:val="24"/>
          <w:szCs w:val="24"/>
        </w:rPr>
        <w:t>, email, and password.</w:t>
      </w:r>
    </w:p>
    <w:p w14:paraId="3E0EAAFF" w14:textId="67CDFDAE" w:rsidR="00AC6CA7" w:rsidRDefault="00AC6CA7" w:rsidP="00987423">
      <w:pPr>
        <w:pStyle w:val="Heading3"/>
      </w:pPr>
      <w:bookmarkStart w:id="180" w:name="_Toc114175631"/>
      <w:r w:rsidRPr="00AC6CA7">
        <w:t>The required Attribute</w:t>
      </w:r>
      <w:bookmarkEnd w:id="180"/>
    </w:p>
    <w:p w14:paraId="6489F3DF" w14:textId="77777777" w:rsidR="00AC6CA7" w:rsidRPr="00AC6CA7" w:rsidRDefault="00AC6CA7" w:rsidP="00AC6CA7"/>
    <w:p w14:paraId="53C2C31D" w14:textId="77777777" w:rsidR="00AC6CA7" w:rsidRPr="00AC6CA7" w:rsidRDefault="00AC6CA7" w:rsidP="00AC6CA7">
      <w:pPr>
        <w:spacing w:after="0"/>
        <w:rPr>
          <w:rFonts w:cs="Times New Roman"/>
          <w:sz w:val="24"/>
          <w:szCs w:val="24"/>
        </w:rPr>
      </w:pPr>
      <w:r w:rsidRPr="00AC6CA7">
        <w:rPr>
          <w:sz w:val="24"/>
          <w:szCs w:val="24"/>
        </w:rPr>
        <w:t>The input </w:t>
      </w:r>
      <w:r w:rsidRPr="00AC6CA7">
        <w:rPr>
          <w:rStyle w:val="Emphasis"/>
          <w:rFonts w:ascii="Consolas" w:hAnsi="Consolas"/>
          <w:color w:val="DC143C"/>
          <w:sz w:val="24"/>
          <w:szCs w:val="24"/>
        </w:rPr>
        <w:t>required</w:t>
      </w:r>
      <w:r w:rsidRPr="00AC6CA7">
        <w:rPr>
          <w:sz w:val="24"/>
          <w:szCs w:val="24"/>
        </w:rPr>
        <w:t> attribute specifies that an input field must be filled out before submitting the form.</w:t>
      </w:r>
    </w:p>
    <w:p w14:paraId="71C41E80" w14:textId="77777777" w:rsidR="00AC6CA7" w:rsidRPr="00AC6CA7" w:rsidRDefault="00AC6CA7" w:rsidP="00AC6CA7">
      <w:pPr>
        <w:spacing w:after="0"/>
        <w:rPr>
          <w:sz w:val="24"/>
          <w:szCs w:val="24"/>
        </w:rPr>
      </w:pPr>
      <w:r w:rsidRPr="00AC6CA7">
        <w:rPr>
          <w:sz w:val="24"/>
          <w:szCs w:val="24"/>
        </w:rPr>
        <w:t>The </w:t>
      </w:r>
      <w:r w:rsidRPr="00AC6CA7">
        <w:rPr>
          <w:rStyle w:val="Emphasis"/>
          <w:rFonts w:ascii="Consolas" w:hAnsi="Consolas"/>
          <w:color w:val="DC143C"/>
          <w:sz w:val="24"/>
          <w:szCs w:val="24"/>
        </w:rPr>
        <w:t>required</w:t>
      </w:r>
      <w:r w:rsidRPr="00AC6CA7">
        <w:rPr>
          <w:sz w:val="24"/>
          <w:szCs w:val="24"/>
        </w:rPr>
        <w:t xml:space="preserve"> attribute works with the following input types: text, search, </w:t>
      </w:r>
      <w:proofErr w:type="spellStart"/>
      <w:r w:rsidRPr="00AC6CA7">
        <w:rPr>
          <w:sz w:val="24"/>
          <w:szCs w:val="24"/>
        </w:rPr>
        <w:t>url</w:t>
      </w:r>
      <w:proofErr w:type="spellEnd"/>
      <w:r w:rsidRPr="00AC6CA7">
        <w:rPr>
          <w:sz w:val="24"/>
          <w:szCs w:val="24"/>
        </w:rPr>
        <w:t xml:space="preserve">, </w:t>
      </w:r>
      <w:proofErr w:type="spellStart"/>
      <w:r w:rsidRPr="00AC6CA7">
        <w:rPr>
          <w:sz w:val="24"/>
          <w:szCs w:val="24"/>
        </w:rPr>
        <w:t>tel</w:t>
      </w:r>
      <w:proofErr w:type="spellEnd"/>
      <w:r w:rsidRPr="00AC6CA7">
        <w:rPr>
          <w:sz w:val="24"/>
          <w:szCs w:val="24"/>
        </w:rPr>
        <w:t>, email, password, date pickers, number, checkbox, radio, and file.</w:t>
      </w:r>
    </w:p>
    <w:p w14:paraId="5868C525" w14:textId="6BE07002" w:rsidR="00AC6CA7" w:rsidRDefault="00AC6CA7" w:rsidP="00866343">
      <w:pPr>
        <w:rPr>
          <w:noProof/>
        </w:rPr>
      </w:pPr>
      <w:r>
        <w:rPr>
          <w:noProof/>
        </w:rPr>
        <w:drawing>
          <wp:anchor distT="0" distB="0" distL="114300" distR="114300" simplePos="0" relativeHeight="251695104" behindDoc="1" locked="0" layoutInCell="1" allowOverlap="1" wp14:anchorId="2574428F" wp14:editId="4DE6D345">
            <wp:simplePos x="0" y="0"/>
            <wp:positionH relativeFrom="column">
              <wp:posOffset>-914400</wp:posOffset>
            </wp:positionH>
            <wp:positionV relativeFrom="paragraph">
              <wp:posOffset>286385</wp:posOffset>
            </wp:positionV>
            <wp:extent cx="7793182" cy="2035556"/>
            <wp:effectExtent l="0" t="0" r="0" b="3175"/>
            <wp:wrapTight wrapText="bothSides">
              <wp:wrapPolygon edited="0">
                <wp:start x="0" y="0"/>
                <wp:lineTo x="0" y="21432"/>
                <wp:lineTo x="21544" y="21432"/>
                <wp:lineTo x="2154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170">
                      <a:extLst>
                        <a:ext uri="{28A0092B-C50C-407E-A947-70E740481C1C}">
                          <a14:useLocalDpi xmlns:a14="http://schemas.microsoft.com/office/drawing/2010/main" val="0"/>
                        </a:ext>
                      </a:extLst>
                    </a:blip>
                    <a:srcRect l="583" t="32323" r="8830" b="25614"/>
                    <a:stretch/>
                  </pic:blipFill>
                  <pic:spPr bwMode="auto">
                    <a:xfrm>
                      <a:off x="0" y="0"/>
                      <a:ext cx="7814557" cy="20411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44C49" w14:textId="1C35EF4B" w:rsidR="00866343" w:rsidRDefault="00866343" w:rsidP="00866343">
      <w:pPr>
        <w:rPr>
          <w:noProof/>
        </w:rPr>
      </w:pPr>
    </w:p>
    <w:p w14:paraId="5C29DFBE" w14:textId="06C72BBE" w:rsidR="00AC6CA7" w:rsidRDefault="00AC6CA7" w:rsidP="00866343">
      <w:pPr>
        <w:rPr>
          <w:noProof/>
        </w:rPr>
      </w:pPr>
    </w:p>
    <w:p w14:paraId="71D16351" w14:textId="77777777" w:rsidR="00AC6CA7" w:rsidRPr="00AC6CA7" w:rsidRDefault="00AC6CA7" w:rsidP="00987423">
      <w:pPr>
        <w:pStyle w:val="Heading3"/>
      </w:pPr>
      <w:bookmarkStart w:id="181" w:name="_Toc114175632"/>
      <w:r w:rsidRPr="00AC6CA7">
        <w:t>The step Attribute</w:t>
      </w:r>
      <w:bookmarkEnd w:id="181"/>
    </w:p>
    <w:p w14:paraId="08DC1490" w14:textId="77777777" w:rsidR="00AC6CA7" w:rsidRDefault="00AC6CA7" w:rsidP="00AC6CA7">
      <w:pPr>
        <w:spacing w:after="0"/>
        <w:rPr>
          <w:rFonts w:cs="Times New Roman"/>
        </w:rPr>
      </w:pPr>
      <w:r>
        <w:t>The input </w:t>
      </w:r>
      <w:r>
        <w:rPr>
          <w:rStyle w:val="Emphasis"/>
          <w:rFonts w:ascii="Consolas" w:hAnsi="Consolas"/>
          <w:color w:val="DC143C"/>
          <w:sz w:val="24"/>
          <w:szCs w:val="24"/>
        </w:rPr>
        <w:t>step</w:t>
      </w:r>
      <w:r>
        <w:t> attribute specifies the legal number intervals for an input field.</w:t>
      </w:r>
    </w:p>
    <w:p w14:paraId="7E0D8EC8" w14:textId="77777777" w:rsidR="00AC6CA7" w:rsidRDefault="00AC6CA7" w:rsidP="00AC6CA7">
      <w:pPr>
        <w:spacing w:after="0"/>
      </w:pPr>
      <w:r>
        <w:t>Example: if step="3", legal numbers could be -3, 0, 3, 6, etc.</w:t>
      </w:r>
    </w:p>
    <w:p w14:paraId="692B90E1" w14:textId="77777777" w:rsidR="00AC6CA7" w:rsidRDefault="00AC6CA7" w:rsidP="00AC6CA7">
      <w:pPr>
        <w:spacing w:after="0"/>
      </w:pPr>
      <w:r>
        <w:rPr>
          <w:b/>
          <w:bCs/>
        </w:rPr>
        <w:t>Tip:</w:t>
      </w:r>
      <w:r>
        <w:t> This attribute can be used together with the max and min attributes to create a range of legal values.</w:t>
      </w:r>
    </w:p>
    <w:p w14:paraId="4761FC40" w14:textId="2522AE37" w:rsidR="00AC6CA7" w:rsidRDefault="00AC6CA7" w:rsidP="00AC6CA7">
      <w:pPr>
        <w:spacing w:after="0"/>
      </w:pPr>
      <w:r>
        <w:t>The </w:t>
      </w:r>
      <w:r>
        <w:rPr>
          <w:rStyle w:val="Emphasis"/>
          <w:rFonts w:ascii="Consolas" w:hAnsi="Consolas"/>
          <w:color w:val="DC143C"/>
          <w:sz w:val="24"/>
          <w:szCs w:val="24"/>
        </w:rPr>
        <w:t>step</w:t>
      </w:r>
      <w:r>
        <w:t> attribute works with the following input types: number, range, date, datetime-local, month, time and week.</w:t>
      </w:r>
    </w:p>
    <w:p w14:paraId="7D8AD36B" w14:textId="6791C178" w:rsidR="00AC6CA7" w:rsidRDefault="00AC6CA7" w:rsidP="00AC6CA7">
      <w:pPr>
        <w:spacing w:after="0"/>
        <w:rPr>
          <w:noProof/>
        </w:rPr>
      </w:pPr>
      <w:r>
        <w:rPr>
          <w:noProof/>
        </w:rPr>
        <w:drawing>
          <wp:anchor distT="0" distB="0" distL="114300" distR="114300" simplePos="0" relativeHeight="251696128" behindDoc="1" locked="0" layoutInCell="1" allowOverlap="1" wp14:anchorId="4D40E0D9" wp14:editId="4DF57335">
            <wp:simplePos x="0" y="0"/>
            <wp:positionH relativeFrom="column">
              <wp:posOffset>-914400</wp:posOffset>
            </wp:positionH>
            <wp:positionV relativeFrom="paragraph">
              <wp:posOffset>183746</wp:posOffset>
            </wp:positionV>
            <wp:extent cx="7800109" cy="2027557"/>
            <wp:effectExtent l="0" t="0" r="0" b="0"/>
            <wp:wrapTight wrapText="bothSides">
              <wp:wrapPolygon edited="0">
                <wp:start x="0" y="0"/>
                <wp:lineTo x="0" y="21309"/>
                <wp:lineTo x="21524" y="21309"/>
                <wp:lineTo x="2152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70">
                      <a:extLst>
                        <a:ext uri="{28A0092B-C50C-407E-A947-70E740481C1C}">
                          <a14:useLocalDpi xmlns:a14="http://schemas.microsoft.com/office/drawing/2010/main" val="0"/>
                        </a:ext>
                      </a:extLst>
                    </a:blip>
                    <a:srcRect l="816" t="32531" r="9054" b="25819"/>
                    <a:stretch/>
                  </pic:blipFill>
                  <pic:spPr bwMode="auto">
                    <a:xfrm>
                      <a:off x="0" y="0"/>
                      <a:ext cx="7834786" cy="20365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823C23" w14:textId="685387E8" w:rsidR="00AC6CA7" w:rsidRDefault="00AC6CA7" w:rsidP="00AC6CA7">
      <w:pPr>
        <w:spacing w:after="0"/>
      </w:pPr>
    </w:p>
    <w:p w14:paraId="21E5C249" w14:textId="77777777" w:rsidR="00AC6CA7" w:rsidRDefault="00AC6CA7" w:rsidP="00866343">
      <w:pPr>
        <w:rPr>
          <w:noProof/>
        </w:rPr>
      </w:pPr>
    </w:p>
    <w:p w14:paraId="528A3956" w14:textId="77777777" w:rsidR="00262BE3" w:rsidRPr="00262BE3" w:rsidRDefault="00262BE3" w:rsidP="00987423">
      <w:pPr>
        <w:pStyle w:val="Heading3"/>
      </w:pPr>
      <w:bookmarkStart w:id="182" w:name="_Toc114175633"/>
      <w:r w:rsidRPr="00262BE3">
        <w:t>The autofocus Attribute</w:t>
      </w:r>
      <w:bookmarkEnd w:id="182"/>
    </w:p>
    <w:p w14:paraId="1BC68963" w14:textId="27B2B4FE" w:rsidR="00262BE3" w:rsidRDefault="00262BE3" w:rsidP="00262BE3">
      <w:pPr>
        <w:shd w:val="clear" w:color="auto" w:fill="FFFFFF"/>
        <w:spacing w:before="288" w:after="288"/>
        <w:rPr>
          <w:rFonts w:ascii="Verdana" w:hAnsi="Verdana"/>
          <w:color w:val="000000"/>
          <w:sz w:val="23"/>
          <w:szCs w:val="23"/>
        </w:rPr>
      </w:pPr>
      <w:r>
        <w:rPr>
          <w:rFonts w:ascii="Verdana" w:hAnsi="Verdana"/>
          <w:color w:val="000000"/>
          <w:sz w:val="23"/>
          <w:szCs w:val="23"/>
        </w:rPr>
        <w:t>The input </w:t>
      </w:r>
      <w:r>
        <w:rPr>
          <w:rStyle w:val="Emphasis"/>
          <w:rFonts w:ascii="Consolas" w:hAnsi="Consolas"/>
          <w:color w:val="DC143C"/>
        </w:rPr>
        <w:t>autofocus</w:t>
      </w:r>
      <w:r>
        <w:rPr>
          <w:rFonts w:ascii="Verdana" w:hAnsi="Verdana"/>
          <w:color w:val="000000"/>
          <w:sz w:val="23"/>
          <w:szCs w:val="23"/>
        </w:rPr>
        <w:t> attribute specifies that an input field should automatically get focus when the page loads.</w:t>
      </w:r>
    </w:p>
    <w:p w14:paraId="58E5765F" w14:textId="5ABB9FEF" w:rsidR="00262BE3" w:rsidRDefault="00262BE3" w:rsidP="00262BE3">
      <w:pPr>
        <w:shd w:val="clear" w:color="auto" w:fill="FFFFFF"/>
        <w:spacing w:before="288" w:after="288"/>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97152" behindDoc="1" locked="0" layoutInCell="1" allowOverlap="1" wp14:anchorId="03B3EE5B" wp14:editId="3D93164C">
            <wp:simplePos x="0" y="0"/>
            <wp:positionH relativeFrom="column">
              <wp:posOffset>-876300</wp:posOffset>
            </wp:positionH>
            <wp:positionV relativeFrom="paragraph">
              <wp:posOffset>356869</wp:posOffset>
            </wp:positionV>
            <wp:extent cx="7729123" cy="2029691"/>
            <wp:effectExtent l="0" t="0" r="5715" b="8890"/>
            <wp:wrapTight wrapText="bothSides">
              <wp:wrapPolygon edited="0">
                <wp:start x="0" y="0"/>
                <wp:lineTo x="0" y="21492"/>
                <wp:lineTo x="21563" y="21492"/>
                <wp:lineTo x="2156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70">
                      <a:extLst>
                        <a:ext uri="{28A0092B-C50C-407E-A947-70E740481C1C}">
                          <a14:useLocalDpi xmlns:a14="http://schemas.microsoft.com/office/drawing/2010/main" val="0"/>
                        </a:ext>
                      </a:extLst>
                    </a:blip>
                    <a:srcRect l="1049" t="32738" r="9289" b="25403"/>
                    <a:stretch/>
                  </pic:blipFill>
                  <pic:spPr bwMode="auto">
                    <a:xfrm>
                      <a:off x="0" y="0"/>
                      <a:ext cx="7804485" cy="2049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649B2" w14:textId="75766989" w:rsidR="00262BE3" w:rsidRDefault="00262BE3" w:rsidP="00262BE3">
      <w:pPr>
        <w:shd w:val="clear" w:color="auto" w:fill="FFFFFF"/>
        <w:spacing w:before="288" w:after="288"/>
        <w:rPr>
          <w:rFonts w:ascii="Verdana" w:hAnsi="Verdana"/>
          <w:color w:val="000000"/>
          <w:sz w:val="23"/>
          <w:szCs w:val="23"/>
        </w:rPr>
      </w:pPr>
    </w:p>
    <w:p w14:paraId="3C50773E" w14:textId="6AF374B4" w:rsidR="00AC6CA7" w:rsidRDefault="00AC6CA7" w:rsidP="001D2941">
      <w:pPr>
        <w:tabs>
          <w:tab w:val="left" w:pos="1080"/>
        </w:tabs>
        <w:spacing w:after="0"/>
        <w:rPr>
          <w:noProof/>
          <w:sz w:val="24"/>
          <w:szCs w:val="24"/>
        </w:rPr>
      </w:pPr>
    </w:p>
    <w:p w14:paraId="6B22DE1C" w14:textId="77777777" w:rsidR="00262BE3" w:rsidRPr="00262BE3" w:rsidRDefault="00262BE3" w:rsidP="00987423">
      <w:pPr>
        <w:pStyle w:val="Heading3"/>
      </w:pPr>
      <w:bookmarkStart w:id="183" w:name="_Toc114175634"/>
      <w:r w:rsidRPr="00262BE3">
        <w:t>The list Attribute</w:t>
      </w:r>
      <w:bookmarkEnd w:id="183"/>
    </w:p>
    <w:p w14:paraId="33AFD7B3" w14:textId="77777777" w:rsidR="00262BE3" w:rsidRDefault="00262BE3" w:rsidP="00262BE3">
      <w:pPr>
        <w:shd w:val="clear" w:color="auto" w:fill="FFFFFF"/>
        <w:spacing w:before="288" w:after="288"/>
        <w:rPr>
          <w:rFonts w:ascii="Verdana" w:hAnsi="Verdana"/>
          <w:color w:val="000000"/>
          <w:sz w:val="23"/>
          <w:szCs w:val="23"/>
        </w:rPr>
      </w:pPr>
      <w:r>
        <w:rPr>
          <w:rFonts w:ascii="Verdana" w:hAnsi="Verdana"/>
          <w:color w:val="000000"/>
          <w:sz w:val="23"/>
          <w:szCs w:val="23"/>
        </w:rPr>
        <w:t>The input </w:t>
      </w:r>
      <w:r>
        <w:rPr>
          <w:rStyle w:val="Emphasis"/>
          <w:rFonts w:ascii="Consolas" w:hAnsi="Consolas"/>
          <w:color w:val="DC143C"/>
        </w:rPr>
        <w:t>list</w:t>
      </w:r>
      <w:r>
        <w:rPr>
          <w:rFonts w:ascii="Verdana" w:hAnsi="Verdana"/>
          <w:color w:val="000000"/>
          <w:sz w:val="23"/>
          <w:szCs w:val="23"/>
        </w:rPr>
        <w:t> attribute refers to a </w:t>
      </w:r>
      <w:r>
        <w:rPr>
          <w:rStyle w:val="Emphasis"/>
          <w:rFonts w:ascii="Consolas" w:hAnsi="Consolas"/>
          <w:color w:val="DC143C"/>
        </w:rPr>
        <w:t>&lt;</w:t>
      </w:r>
      <w:proofErr w:type="spellStart"/>
      <w:r>
        <w:rPr>
          <w:rStyle w:val="Emphasis"/>
          <w:rFonts w:ascii="Consolas" w:hAnsi="Consolas"/>
          <w:color w:val="DC143C"/>
        </w:rPr>
        <w:t>datalist</w:t>
      </w:r>
      <w:proofErr w:type="spellEnd"/>
      <w:r>
        <w:rPr>
          <w:rStyle w:val="Emphasis"/>
          <w:rFonts w:ascii="Consolas" w:hAnsi="Consolas"/>
          <w:color w:val="DC143C"/>
        </w:rPr>
        <w:t>&gt;</w:t>
      </w:r>
      <w:r>
        <w:rPr>
          <w:rFonts w:ascii="Verdana" w:hAnsi="Verdana"/>
          <w:color w:val="000000"/>
          <w:sz w:val="23"/>
          <w:szCs w:val="23"/>
        </w:rPr>
        <w:t> element that contains pre-defined options for an &lt;input&gt; element.</w:t>
      </w:r>
    </w:p>
    <w:p w14:paraId="50812A7E" w14:textId="3F4DA368" w:rsidR="00262BE3" w:rsidRDefault="00262BE3" w:rsidP="001D2941">
      <w:pPr>
        <w:tabs>
          <w:tab w:val="left" w:pos="1080"/>
        </w:tabs>
        <w:spacing w:after="0"/>
        <w:rPr>
          <w:noProof/>
          <w:sz w:val="24"/>
          <w:szCs w:val="24"/>
        </w:rPr>
      </w:pPr>
      <w:r>
        <w:rPr>
          <w:noProof/>
          <w:sz w:val="24"/>
          <w:szCs w:val="24"/>
        </w:rPr>
        <w:drawing>
          <wp:anchor distT="0" distB="0" distL="114300" distR="114300" simplePos="0" relativeHeight="251698176" behindDoc="1" locked="0" layoutInCell="1" allowOverlap="1" wp14:anchorId="2768B38C" wp14:editId="533E31CD">
            <wp:simplePos x="0" y="0"/>
            <wp:positionH relativeFrom="column">
              <wp:posOffset>-914400</wp:posOffset>
            </wp:positionH>
            <wp:positionV relativeFrom="paragraph">
              <wp:posOffset>201526</wp:posOffset>
            </wp:positionV>
            <wp:extent cx="7779327" cy="2024446"/>
            <wp:effectExtent l="0" t="0" r="0" b="0"/>
            <wp:wrapTight wrapText="bothSides">
              <wp:wrapPolygon edited="0">
                <wp:start x="0" y="0"/>
                <wp:lineTo x="0" y="21343"/>
                <wp:lineTo x="21529" y="21343"/>
                <wp:lineTo x="2152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70">
                      <a:extLst>
                        <a:ext uri="{28A0092B-C50C-407E-A947-70E740481C1C}">
                          <a14:useLocalDpi xmlns:a14="http://schemas.microsoft.com/office/drawing/2010/main" val="0"/>
                        </a:ext>
                      </a:extLst>
                    </a:blip>
                    <a:srcRect l="584" t="32531" r="8942" b="25612"/>
                    <a:stretch/>
                  </pic:blipFill>
                  <pic:spPr bwMode="auto">
                    <a:xfrm>
                      <a:off x="0" y="0"/>
                      <a:ext cx="7832239" cy="203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11847" w14:textId="0C15E70D" w:rsidR="00262BE3" w:rsidRDefault="00262BE3" w:rsidP="001D2941">
      <w:pPr>
        <w:tabs>
          <w:tab w:val="left" w:pos="1080"/>
        </w:tabs>
        <w:spacing w:after="0"/>
        <w:rPr>
          <w:noProof/>
          <w:sz w:val="24"/>
          <w:szCs w:val="24"/>
        </w:rPr>
      </w:pPr>
    </w:p>
    <w:p w14:paraId="55527E10" w14:textId="77777777" w:rsidR="00262BE3" w:rsidRPr="00262BE3" w:rsidRDefault="00262BE3" w:rsidP="00987423">
      <w:pPr>
        <w:pStyle w:val="Heading3"/>
      </w:pPr>
      <w:bookmarkStart w:id="184" w:name="_Toc114175635"/>
      <w:r w:rsidRPr="00262BE3">
        <w:t>The autocomplete Attribute</w:t>
      </w:r>
      <w:bookmarkEnd w:id="184"/>
    </w:p>
    <w:p w14:paraId="58BB0C78" w14:textId="77777777" w:rsidR="00262BE3" w:rsidRDefault="00262BE3" w:rsidP="00262BE3">
      <w:pPr>
        <w:spacing w:after="0"/>
        <w:rPr>
          <w:rFonts w:cs="Times New Roman"/>
        </w:rPr>
      </w:pPr>
      <w:r>
        <w:t>The input </w:t>
      </w:r>
      <w:r>
        <w:rPr>
          <w:rStyle w:val="Emphasis"/>
          <w:rFonts w:ascii="Consolas" w:hAnsi="Consolas"/>
          <w:color w:val="DC143C"/>
          <w:sz w:val="24"/>
          <w:szCs w:val="24"/>
        </w:rPr>
        <w:t>autocomplete</w:t>
      </w:r>
      <w:r>
        <w:t> attribute specifies whether a form or an input field should have autocomplete on or off.</w:t>
      </w:r>
    </w:p>
    <w:p w14:paraId="1ADA3D93" w14:textId="77777777" w:rsidR="00262BE3" w:rsidRDefault="00262BE3" w:rsidP="00262BE3">
      <w:pPr>
        <w:spacing w:after="0"/>
      </w:pPr>
      <w:r>
        <w:t>Autocomplete allows the browser to predict the value. When a user starts to type in a field, the browser should display options to fill in the field, based on earlier typed values.</w:t>
      </w:r>
    </w:p>
    <w:p w14:paraId="4178EC0C" w14:textId="77777777" w:rsidR="00262BE3" w:rsidRDefault="00262BE3" w:rsidP="00262BE3">
      <w:pPr>
        <w:spacing w:after="0"/>
      </w:pPr>
      <w:r>
        <w:t>The </w:t>
      </w:r>
      <w:r>
        <w:rPr>
          <w:rStyle w:val="Emphasis"/>
          <w:rFonts w:ascii="Consolas" w:hAnsi="Consolas"/>
          <w:color w:val="DC143C"/>
          <w:sz w:val="24"/>
          <w:szCs w:val="24"/>
        </w:rPr>
        <w:t>autocomplete</w:t>
      </w:r>
      <w:r>
        <w:t> attribute works with </w:t>
      </w:r>
      <w:r>
        <w:rPr>
          <w:rStyle w:val="Emphasis"/>
          <w:rFonts w:ascii="Consolas" w:hAnsi="Consolas"/>
          <w:color w:val="DC143C"/>
          <w:sz w:val="24"/>
          <w:szCs w:val="24"/>
        </w:rPr>
        <w:t>&lt;form&gt;</w:t>
      </w:r>
      <w:r>
        <w:t> and the following </w:t>
      </w:r>
      <w:r>
        <w:rPr>
          <w:rStyle w:val="Emphasis"/>
          <w:rFonts w:ascii="Consolas" w:hAnsi="Consolas"/>
          <w:color w:val="DC143C"/>
          <w:sz w:val="24"/>
          <w:szCs w:val="24"/>
        </w:rPr>
        <w:t>&lt;input&gt;</w:t>
      </w:r>
      <w:r>
        <w:t xml:space="preserve"> types: text, search, </w:t>
      </w:r>
      <w:proofErr w:type="spellStart"/>
      <w:r>
        <w:t>url</w:t>
      </w:r>
      <w:proofErr w:type="spellEnd"/>
      <w:r>
        <w:t xml:space="preserve">, </w:t>
      </w:r>
      <w:proofErr w:type="spellStart"/>
      <w:r>
        <w:t>tel</w:t>
      </w:r>
      <w:proofErr w:type="spellEnd"/>
      <w:r>
        <w:t xml:space="preserve">, email, password, </w:t>
      </w:r>
      <w:proofErr w:type="spellStart"/>
      <w:r>
        <w:t>datepickers</w:t>
      </w:r>
      <w:proofErr w:type="spellEnd"/>
      <w:r>
        <w:t>, range, and color.</w:t>
      </w:r>
    </w:p>
    <w:p w14:paraId="1B2EF8E2" w14:textId="5B72D97B" w:rsidR="00950631" w:rsidRDefault="00950631" w:rsidP="001D2941">
      <w:pPr>
        <w:tabs>
          <w:tab w:val="left" w:pos="1080"/>
        </w:tabs>
        <w:spacing w:after="0"/>
        <w:rPr>
          <w:noProof/>
          <w:sz w:val="24"/>
          <w:szCs w:val="24"/>
        </w:rPr>
      </w:pPr>
      <w:r>
        <w:rPr>
          <w:noProof/>
          <w:sz w:val="24"/>
          <w:szCs w:val="24"/>
        </w:rPr>
        <w:drawing>
          <wp:anchor distT="0" distB="0" distL="114300" distR="114300" simplePos="0" relativeHeight="251699200" behindDoc="1" locked="0" layoutInCell="1" allowOverlap="1" wp14:anchorId="60197D06" wp14:editId="5FE09354">
            <wp:simplePos x="0" y="0"/>
            <wp:positionH relativeFrom="column">
              <wp:posOffset>-898525</wp:posOffset>
            </wp:positionH>
            <wp:positionV relativeFrom="paragraph">
              <wp:posOffset>202565</wp:posOffset>
            </wp:positionV>
            <wp:extent cx="7756945" cy="2486891"/>
            <wp:effectExtent l="0" t="0" r="0" b="8890"/>
            <wp:wrapTight wrapText="bothSides">
              <wp:wrapPolygon edited="0">
                <wp:start x="0" y="0"/>
                <wp:lineTo x="0" y="21512"/>
                <wp:lineTo x="21538" y="21512"/>
                <wp:lineTo x="2153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71" cstate="print">
                      <a:extLst>
                        <a:ext uri="{28A0092B-C50C-407E-A947-70E740481C1C}">
                          <a14:useLocalDpi xmlns:a14="http://schemas.microsoft.com/office/drawing/2010/main" val="0"/>
                        </a:ext>
                      </a:extLst>
                    </a:blip>
                    <a:srcRect l="816" t="32323" r="6842" b="15046"/>
                    <a:stretch/>
                  </pic:blipFill>
                  <pic:spPr bwMode="auto">
                    <a:xfrm>
                      <a:off x="0" y="0"/>
                      <a:ext cx="7771316" cy="2491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A3A1D" w14:textId="15646E21" w:rsidR="003E2CEC" w:rsidRDefault="003E2CEC" w:rsidP="001D2941">
      <w:pPr>
        <w:tabs>
          <w:tab w:val="left" w:pos="1080"/>
        </w:tabs>
        <w:spacing w:after="0"/>
        <w:rPr>
          <w:sz w:val="24"/>
          <w:szCs w:val="24"/>
        </w:rPr>
      </w:pPr>
    </w:p>
    <w:p w14:paraId="48E19492" w14:textId="110D81CE" w:rsidR="001E63AB" w:rsidRDefault="001E63AB" w:rsidP="001D2941">
      <w:pPr>
        <w:tabs>
          <w:tab w:val="left" w:pos="1080"/>
        </w:tabs>
        <w:spacing w:after="0"/>
        <w:rPr>
          <w:sz w:val="24"/>
          <w:szCs w:val="24"/>
        </w:rPr>
      </w:pPr>
    </w:p>
    <w:p w14:paraId="1E6ED663" w14:textId="085C1A07" w:rsidR="00C66A23" w:rsidRDefault="00C66A23" w:rsidP="00C66A23">
      <w:pPr>
        <w:pStyle w:val="Heading1"/>
        <w:rPr>
          <w:rStyle w:val="Hyperlink"/>
          <w:b/>
          <w:bCs/>
        </w:rPr>
      </w:pPr>
      <w:bookmarkStart w:id="185" w:name="_Toc114175636"/>
      <w:r w:rsidRPr="00C66A23">
        <w:rPr>
          <w:b/>
          <w:bCs/>
        </w:rPr>
        <w:t>HTML </w:t>
      </w:r>
      <w:r w:rsidRPr="00C66A23">
        <w:rPr>
          <w:rStyle w:val="Hyperlink"/>
          <w:b/>
          <w:bCs/>
        </w:rPr>
        <w:t>Favicon</w:t>
      </w:r>
      <w:bookmarkEnd w:id="185"/>
    </w:p>
    <w:p w14:paraId="505F40C7" w14:textId="6CA0DD47" w:rsidR="00C66A23" w:rsidRDefault="00C66A23" w:rsidP="00C66A23">
      <w:pPr>
        <w:rPr>
          <w:rFonts w:ascii="Verdana" w:hAnsi="Verdana"/>
          <w:color w:val="000000"/>
          <w:sz w:val="23"/>
          <w:szCs w:val="23"/>
          <w:shd w:val="clear" w:color="auto" w:fill="FFFFFF"/>
        </w:rPr>
      </w:pPr>
      <w:r>
        <w:rPr>
          <w:rFonts w:ascii="Verdana" w:hAnsi="Verdana"/>
          <w:color w:val="000000"/>
          <w:sz w:val="23"/>
          <w:szCs w:val="23"/>
          <w:shd w:val="clear" w:color="auto" w:fill="FFFFFF"/>
        </w:rPr>
        <w:t>You can use any image you like as your favicon</w:t>
      </w:r>
    </w:p>
    <w:p w14:paraId="7255F05D" w14:textId="223A6221" w:rsidR="00C66A23" w:rsidRDefault="00C66A23" w:rsidP="00C66A23">
      <w:pPr>
        <w:rPr>
          <w:rFonts w:ascii="Verdana" w:hAnsi="Verdana"/>
          <w:color w:val="000000"/>
          <w:sz w:val="23"/>
          <w:szCs w:val="23"/>
          <w:shd w:val="clear" w:color="auto" w:fill="FFFFFF"/>
        </w:rPr>
      </w:pPr>
      <w:r>
        <w:rPr>
          <w:rFonts w:ascii="Verdana" w:hAnsi="Verdana"/>
          <w:color w:val="000000"/>
          <w:sz w:val="23"/>
          <w:szCs w:val="23"/>
          <w:shd w:val="clear" w:color="auto" w:fill="FFFFFF"/>
        </w:rPr>
        <w:t>Step –</w:t>
      </w:r>
    </w:p>
    <w:p w14:paraId="1BDB4A68" w14:textId="3D118ACA" w:rsidR="00C66A23" w:rsidRDefault="00C66A23" w:rsidP="00C66A23">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First select </w:t>
      </w:r>
      <w:proofErr w:type="spellStart"/>
      <w:r>
        <w:rPr>
          <w:rFonts w:ascii="Verdana" w:hAnsi="Verdana"/>
          <w:color w:val="000000"/>
          <w:sz w:val="23"/>
          <w:szCs w:val="23"/>
          <w:shd w:val="clear" w:color="auto" w:fill="FFFFFF"/>
        </w:rPr>
        <w:t>a</w:t>
      </w:r>
      <w:proofErr w:type="spellEnd"/>
      <w:r>
        <w:rPr>
          <w:rFonts w:ascii="Verdana" w:hAnsi="Verdana"/>
          <w:color w:val="000000"/>
          <w:sz w:val="23"/>
          <w:szCs w:val="23"/>
          <w:shd w:val="clear" w:color="auto" w:fill="FFFFFF"/>
        </w:rPr>
        <w:t xml:space="preserve"> image go to </w:t>
      </w:r>
      <w:proofErr w:type="spellStart"/>
      <w:r>
        <w:rPr>
          <w:rFonts w:ascii="Verdana" w:hAnsi="Verdana"/>
          <w:color w:val="000000"/>
          <w:sz w:val="23"/>
          <w:szCs w:val="23"/>
          <w:shd w:val="clear" w:color="auto" w:fill="FFFFFF"/>
        </w:rPr>
        <w:t>favion</w:t>
      </w:r>
      <w:proofErr w:type="spellEnd"/>
      <w:r>
        <w:rPr>
          <w:rFonts w:ascii="Verdana" w:hAnsi="Verdana"/>
          <w:color w:val="000000"/>
          <w:sz w:val="23"/>
          <w:szCs w:val="23"/>
          <w:shd w:val="clear" w:color="auto" w:fill="FFFFFF"/>
        </w:rPr>
        <w:t xml:space="preserve"> generator .</w:t>
      </w:r>
    </w:p>
    <w:p w14:paraId="33C8117C" w14:textId="0E5B268A" w:rsidR="00C66A23" w:rsidRDefault="00C66A23" w:rsidP="00C66A23">
      <w:pPr>
        <w:rPr>
          <w:rFonts w:ascii="Verdana" w:hAnsi="Verdana"/>
          <w:color w:val="000000"/>
          <w:sz w:val="23"/>
          <w:szCs w:val="23"/>
          <w:shd w:val="clear" w:color="auto" w:fill="FFFFFF"/>
        </w:rPr>
      </w:pPr>
      <w:proofErr w:type="spellStart"/>
      <w:r>
        <w:rPr>
          <w:rFonts w:ascii="Verdana" w:hAnsi="Verdana"/>
          <w:color w:val="000000"/>
          <w:sz w:val="23"/>
          <w:szCs w:val="23"/>
          <w:shd w:val="clear" w:color="auto" w:fill="FFFFFF"/>
        </w:rPr>
        <w:t>Uploade</w:t>
      </w:r>
      <w:proofErr w:type="spellEnd"/>
      <w:r>
        <w:rPr>
          <w:rFonts w:ascii="Verdana" w:hAnsi="Verdana"/>
          <w:color w:val="000000"/>
          <w:sz w:val="23"/>
          <w:szCs w:val="23"/>
          <w:shd w:val="clear" w:color="auto" w:fill="FFFFFF"/>
        </w:rPr>
        <w:t xml:space="preserve"> that image , copy html code and paste </w:t>
      </w:r>
      <w:r>
        <w:rPr>
          <w:rFonts w:ascii="Verdana" w:hAnsi="Verdana"/>
          <w:noProof/>
          <w:color w:val="000000"/>
          <w:sz w:val="23"/>
          <w:szCs w:val="23"/>
          <w:shd w:val="clear" w:color="auto" w:fill="FFFFFF"/>
        </w:rPr>
        <w:drawing>
          <wp:anchor distT="0" distB="0" distL="114300" distR="114300" simplePos="0" relativeHeight="251701248" behindDoc="1" locked="0" layoutInCell="1" allowOverlap="1" wp14:anchorId="6093B726" wp14:editId="6625E7EF">
            <wp:simplePos x="0" y="0"/>
            <wp:positionH relativeFrom="column">
              <wp:posOffset>-865505</wp:posOffset>
            </wp:positionH>
            <wp:positionV relativeFrom="paragraph">
              <wp:posOffset>296141</wp:posOffset>
            </wp:positionV>
            <wp:extent cx="7723909" cy="3556441"/>
            <wp:effectExtent l="0" t="0" r="0" b="6350"/>
            <wp:wrapTight wrapText="bothSides">
              <wp:wrapPolygon edited="0">
                <wp:start x="0" y="0"/>
                <wp:lineTo x="0" y="21523"/>
                <wp:lineTo x="21524" y="21523"/>
                <wp:lineTo x="2152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8">
                      <a:extLst>
                        <a:ext uri="{28A0092B-C50C-407E-A947-70E740481C1C}">
                          <a14:useLocalDpi xmlns:a14="http://schemas.microsoft.com/office/drawing/2010/main" val="0"/>
                        </a:ext>
                      </a:extLst>
                    </a:blip>
                    <a:srcRect l="10958" t="9117" r="18167" b="32867"/>
                    <a:stretch/>
                  </pic:blipFill>
                  <pic:spPr bwMode="auto">
                    <a:xfrm>
                      <a:off x="0" y="0"/>
                      <a:ext cx="7748106" cy="3567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F0FCB0" w14:textId="7CCE103B" w:rsidR="00FE4CBC" w:rsidRDefault="00FE4CBC" w:rsidP="00FE4CBC">
      <w:pPr>
        <w:rPr>
          <w:noProof/>
        </w:rPr>
      </w:pPr>
    </w:p>
    <w:p w14:paraId="4E396A5E" w14:textId="2C014445" w:rsidR="001E63AB" w:rsidRDefault="00FE4CBC" w:rsidP="00812842">
      <w:pPr>
        <w:pStyle w:val="Heading1"/>
        <w:rPr>
          <w:b/>
          <w:bCs/>
        </w:rPr>
      </w:pPr>
      <w:bookmarkStart w:id="186" w:name="_Toc114175637"/>
      <w:r>
        <w:rPr>
          <w:noProof/>
        </w:rPr>
        <w:lastRenderedPageBreak/>
        <w:drawing>
          <wp:anchor distT="0" distB="0" distL="114300" distR="114300" simplePos="0" relativeHeight="251702272" behindDoc="1" locked="0" layoutInCell="1" allowOverlap="1" wp14:anchorId="515DCFDC" wp14:editId="19B8236F">
            <wp:simplePos x="0" y="0"/>
            <wp:positionH relativeFrom="column">
              <wp:posOffset>-899796</wp:posOffset>
            </wp:positionH>
            <wp:positionV relativeFrom="paragraph">
              <wp:posOffset>415636</wp:posOffset>
            </wp:positionV>
            <wp:extent cx="7758545" cy="3493184"/>
            <wp:effectExtent l="0" t="0" r="0" b="0"/>
            <wp:wrapTight wrapText="bothSides">
              <wp:wrapPolygon edited="0">
                <wp:start x="0" y="0"/>
                <wp:lineTo x="0" y="21439"/>
                <wp:lineTo x="21533" y="21439"/>
                <wp:lineTo x="2153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72">
                      <a:extLst>
                        <a:ext uri="{28A0092B-C50C-407E-A947-70E740481C1C}">
                          <a14:useLocalDpi xmlns:a14="http://schemas.microsoft.com/office/drawing/2010/main" val="0"/>
                        </a:ext>
                      </a:extLst>
                    </a:blip>
                    <a:srcRect l="10898" t="6553" r="21475" b="39316"/>
                    <a:stretch/>
                  </pic:blipFill>
                  <pic:spPr bwMode="auto">
                    <a:xfrm>
                      <a:off x="0" y="0"/>
                      <a:ext cx="7776941" cy="35014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842" w:rsidRPr="00812842">
        <w:rPr>
          <w:b/>
          <w:bCs/>
        </w:rPr>
        <w:t>How to add or link style tag  with html .</w:t>
      </w:r>
      <w:bookmarkEnd w:id="186"/>
    </w:p>
    <w:p w14:paraId="2D60DB5F" w14:textId="05D95C71" w:rsidR="00027CFB" w:rsidRDefault="00027CFB" w:rsidP="00812842">
      <w:pPr>
        <w:rPr>
          <w:noProof/>
        </w:rPr>
      </w:pPr>
      <w:r>
        <w:rPr>
          <w:noProof/>
        </w:rPr>
        <w:drawing>
          <wp:anchor distT="0" distB="0" distL="114300" distR="114300" simplePos="0" relativeHeight="251711488" behindDoc="1" locked="0" layoutInCell="1" allowOverlap="1" wp14:anchorId="08FA4C8C" wp14:editId="57E587CC">
            <wp:simplePos x="0" y="0"/>
            <wp:positionH relativeFrom="column">
              <wp:posOffset>0</wp:posOffset>
            </wp:positionH>
            <wp:positionV relativeFrom="paragraph">
              <wp:posOffset>3789680</wp:posOffset>
            </wp:positionV>
            <wp:extent cx="5419725" cy="3746422"/>
            <wp:effectExtent l="0" t="0" r="0" b="6985"/>
            <wp:wrapTight wrapText="bothSides">
              <wp:wrapPolygon edited="0">
                <wp:start x="0" y="0"/>
                <wp:lineTo x="0" y="21530"/>
                <wp:lineTo x="21486" y="21530"/>
                <wp:lineTo x="2148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73">
                      <a:extLst>
                        <a:ext uri="{28A0092B-C50C-407E-A947-70E740481C1C}">
                          <a14:useLocalDpi xmlns:a14="http://schemas.microsoft.com/office/drawing/2010/main" val="0"/>
                        </a:ext>
                      </a:extLst>
                    </a:blip>
                    <a:srcRect l="10897" r="30448" b="27921"/>
                    <a:stretch/>
                  </pic:blipFill>
                  <pic:spPr bwMode="auto">
                    <a:xfrm>
                      <a:off x="0" y="0"/>
                      <a:ext cx="5419725" cy="3746422"/>
                    </a:xfrm>
                    <a:prstGeom prst="rect">
                      <a:avLst/>
                    </a:prstGeom>
                    <a:ln>
                      <a:noFill/>
                    </a:ln>
                    <a:extLst>
                      <a:ext uri="{53640926-AAD7-44D8-BBD7-CCE9431645EC}">
                        <a14:shadowObscured xmlns:a14="http://schemas.microsoft.com/office/drawing/2010/main"/>
                      </a:ext>
                    </a:extLst>
                  </pic:spPr>
                </pic:pic>
              </a:graphicData>
            </a:graphic>
          </wp:anchor>
        </w:drawing>
      </w:r>
    </w:p>
    <w:p w14:paraId="330BE0FC" w14:textId="3C2C2D79" w:rsidR="00812842" w:rsidRDefault="00812842" w:rsidP="00812842">
      <w:pPr>
        <w:rPr>
          <w:noProof/>
        </w:rPr>
      </w:pPr>
    </w:p>
    <w:p w14:paraId="72D91DDA" w14:textId="5CEDA677" w:rsidR="00812842" w:rsidRDefault="00685CAE" w:rsidP="00FE4CBC">
      <w:pPr>
        <w:pStyle w:val="Heading1"/>
        <w:rPr>
          <w:b/>
          <w:bCs/>
        </w:rPr>
      </w:pPr>
      <w:bookmarkStart w:id="187" w:name="_Toc114175638"/>
      <w:r>
        <w:rPr>
          <w:noProof/>
        </w:rPr>
        <w:lastRenderedPageBreak/>
        <w:drawing>
          <wp:anchor distT="0" distB="0" distL="114300" distR="114300" simplePos="0" relativeHeight="251704320" behindDoc="1" locked="0" layoutInCell="1" allowOverlap="1" wp14:anchorId="0E3A07F5" wp14:editId="1A4E19A2">
            <wp:simplePos x="0" y="0"/>
            <wp:positionH relativeFrom="column">
              <wp:posOffset>-742950</wp:posOffset>
            </wp:positionH>
            <wp:positionV relativeFrom="paragraph">
              <wp:posOffset>342900</wp:posOffset>
            </wp:positionV>
            <wp:extent cx="6981825" cy="3671477"/>
            <wp:effectExtent l="0" t="0" r="0" b="5715"/>
            <wp:wrapTight wrapText="bothSides">
              <wp:wrapPolygon edited="0">
                <wp:start x="0" y="0"/>
                <wp:lineTo x="0" y="21522"/>
                <wp:lineTo x="21512" y="21522"/>
                <wp:lineTo x="2151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74">
                      <a:extLst>
                        <a:ext uri="{28A0092B-C50C-407E-A947-70E740481C1C}">
                          <a14:useLocalDpi xmlns:a14="http://schemas.microsoft.com/office/drawing/2010/main" val="0"/>
                        </a:ext>
                      </a:extLst>
                    </a:blip>
                    <a:srcRect l="11058" t="7976" r="33173" b="39886"/>
                    <a:stretch/>
                  </pic:blipFill>
                  <pic:spPr bwMode="auto">
                    <a:xfrm>
                      <a:off x="0" y="0"/>
                      <a:ext cx="6981825" cy="36714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CBC" w:rsidRPr="00FE4CBC">
        <w:rPr>
          <w:b/>
          <w:bCs/>
        </w:rPr>
        <w:t>How to add JS IN html</w:t>
      </w:r>
      <w:bookmarkEnd w:id="187"/>
      <w:r w:rsidR="00FE4CBC" w:rsidRPr="00FE4CBC">
        <w:rPr>
          <w:b/>
          <w:bCs/>
        </w:rPr>
        <w:t xml:space="preserve"> </w:t>
      </w:r>
    </w:p>
    <w:p w14:paraId="65F1387A" w14:textId="3A6201D9" w:rsidR="00685CAE" w:rsidRDefault="00685CAE" w:rsidP="00685CAE">
      <w:pPr>
        <w:rPr>
          <w:noProof/>
        </w:rPr>
      </w:pPr>
    </w:p>
    <w:p w14:paraId="28BC7526" w14:textId="0F07B0AB" w:rsidR="00685CAE" w:rsidRPr="00685CAE" w:rsidRDefault="00685CAE" w:rsidP="00685CAE"/>
    <w:p w14:paraId="1F9C059C" w14:textId="1A6651E1" w:rsidR="00812842" w:rsidRDefault="00812842" w:rsidP="00812842"/>
    <w:p w14:paraId="4F5C0A71" w14:textId="55188C88" w:rsidR="00FE4CBC" w:rsidRDefault="00FE4CBC" w:rsidP="00FE4CBC">
      <w:pPr>
        <w:rPr>
          <w:noProof/>
        </w:rPr>
      </w:pPr>
    </w:p>
    <w:p w14:paraId="3E3CD7FA" w14:textId="3B10DF23" w:rsidR="00FE4CBC" w:rsidRDefault="00FE4CBC" w:rsidP="00FE4CBC"/>
    <w:p w14:paraId="114D1CC2" w14:textId="7D04B89D" w:rsidR="00A513B2" w:rsidRDefault="00A513B2" w:rsidP="00FE4CBC"/>
    <w:p w14:paraId="392B6588" w14:textId="50E2EE0B" w:rsidR="00A513B2" w:rsidRDefault="00A513B2" w:rsidP="00FE4CBC"/>
    <w:p w14:paraId="2CD2FB75" w14:textId="35057AB7" w:rsidR="00A513B2" w:rsidRDefault="00A513B2" w:rsidP="00FE4CBC"/>
    <w:p w14:paraId="2E4195B3" w14:textId="2518B7FD" w:rsidR="00A513B2" w:rsidRDefault="00A513B2" w:rsidP="00FE4CBC"/>
    <w:p w14:paraId="40573515" w14:textId="6C9C4E1A" w:rsidR="00A513B2" w:rsidRDefault="00A513B2" w:rsidP="00FE4CBC"/>
    <w:p w14:paraId="436D35BA" w14:textId="4FB30B31" w:rsidR="00A513B2" w:rsidRDefault="00A513B2" w:rsidP="00FE4CBC"/>
    <w:p w14:paraId="22C142D9" w14:textId="6B2E55D2" w:rsidR="00A513B2" w:rsidRDefault="00A513B2" w:rsidP="00FE4CBC"/>
    <w:p w14:paraId="6B9F5511" w14:textId="5A8F7013" w:rsidR="00A513B2" w:rsidRDefault="00A513B2" w:rsidP="00FE4CBC"/>
    <w:p w14:paraId="3667B3CF" w14:textId="13CE6AFE" w:rsidR="00A513B2" w:rsidRDefault="00A513B2" w:rsidP="00FE4CBC"/>
    <w:p w14:paraId="16EC9A98" w14:textId="4F7BD083" w:rsidR="00E931D0" w:rsidRPr="00A55D46" w:rsidRDefault="00A55D46" w:rsidP="00A55D46">
      <w:pPr>
        <w:pStyle w:val="Heading1"/>
        <w:rPr>
          <w:b/>
          <w:bCs/>
        </w:rPr>
      </w:pPr>
      <w:bookmarkStart w:id="188" w:name="_Toc114175639"/>
      <w:r>
        <w:rPr>
          <w:noProof/>
        </w:rPr>
        <w:lastRenderedPageBreak/>
        <w:drawing>
          <wp:anchor distT="0" distB="0" distL="114300" distR="114300" simplePos="0" relativeHeight="251705344" behindDoc="1" locked="0" layoutInCell="1" allowOverlap="1" wp14:anchorId="05D84671" wp14:editId="5C335018">
            <wp:simplePos x="0" y="0"/>
            <wp:positionH relativeFrom="column">
              <wp:posOffset>-914400</wp:posOffset>
            </wp:positionH>
            <wp:positionV relativeFrom="paragraph">
              <wp:posOffset>352425</wp:posOffset>
            </wp:positionV>
            <wp:extent cx="7734300" cy="4124960"/>
            <wp:effectExtent l="0" t="0" r="0" b="8890"/>
            <wp:wrapTight wrapText="bothSides">
              <wp:wrapPolygon edited="0">
                <wp:start x="0" y="0"/>
                <wp:lineTo x="0" y="21547"/>
                <wp:lineTo x="21547" y="21547"/>
                <wp:lineTo x="2154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75">
                      <a:extLst>
                        <a:ext uri="{28A0092B-C50C-407E-A947-70E740481C1C}">
                          <a14:useLocalDpi xmlns:a14="http://schemas.microsoft.com/office/drawing/2010/main" val="0"/>
                        </a:ext>
                      </a:extLst>
                    </a:blip>
                    <a:srcRect l="11698" t="8547" r="13782" b="20798"/>
                    <a:stretch/>
                  </pic:blipFill>
                  <pic:spPr bwMode="auto">
                    <a:xfrm>
                      <a:off x="0" y="0"/>
                      <a:ext cx="7734300" cy="412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13B2">
        <w:rPr>
          <w:b/>
          <w:bCs/>
        </w:rPr>
        <w:t>(</w:t>
      </w:r>
      <w:r w:rsidR="00A513B2" w:rsidRPr="00A513B2">
        <w:rPr>
          <w:b/>
          <w:bCs/>
        </w:rPr>
        <w:t>OG TAG OPEN GRAPH TAG FACEBOOK</w:t>
      </w:r>
      <w:r w:rsidR="00A513B2">
        <w:rPr>
          <w:b/>
          <w:bCs/>
        </w:rPr>
        <w:t>)</w:t>
      </w:r>
      <w:r w:rsidR="00A513B2" w:rsidRPr="00A513B2">
        <w:rPr>
          <w:b/>
          <w:bCs/>
        </w:rPr>
        <w:t xml:space="preserve"> AND </w:t>
      </w:r>
      <w:r w:rsidR="00A513B2">
        <w:rPr>
          <w:b/>
          <w:bCs/>
        </w:rPr>
        <w:t>(</w:t>
      </w:r>
      <w:r w:rsidR="00A513B2" w:rsidRPr="00A513B2">
        <w:rPr>
          <w:b/>
          <w:bCs/>
        </w:rPr>
        <w:t>TWITTER</w:t>
      </w:r>
      <w:r w:rsidR="00A513B2">
        <w:rPr>
          <w:b/>
          <w:bCs/>
        </w:rPr>
        <w:t xml:space="preserve"> CARD TAG)</w:t>
      </w:r>
      <w:bookmarkEnd w:id="188"/>
    </w:p>
    <w:p w14:paraId="1A025EB1" w14:textId="5BFB1BD6" w:rsidR="00E931D0" w:rsidRDefault="00E931D0" w:rsidP="00E931D0">
      <w:pPr>
        <w:pStyle w:val="Heading1"/>
        <w:rPr>
          <w:b/>
          <w:bCs/>
        </w:rPr>
      </w:pPr>
      <w:bookmarkStart w:id="189" w:name="_Toc114175640"/>
      <w:r w:rsidRPr="00E931D0">
        <w:rPr>
          <w:b/>
          <w:bCs/>
        </w:rPr>
        <w:t>RIGHT TO LEFT A WEB PAGE (AREBIC LANGUAGE)</w:t>
      </w:r>
      <w:bookmarkEnd w:id="189"/>
    </w:p>
    <w:p w14:paraId="51A0FCFE" w14:textId="6525F0BF" w:rsidR="00A55D46" w:rsidRDefault="00A55D46" w:rsidP="00A55D46">
      <w:pPr>
        <w:rPr>
          <w:noProof/>
        </w:rPr>
      </w:pPr>
      <w:r>
        <w:rPr>
          <w:noProof/>
        </w:rPr>
        <w:drawing>
          <wp:anchor distT="0" distB="0" distL="114300" distR="114300" simplePos="0" relativeHeight="251706368" behindDoc="1" locked="0" layoutInCell="1" allowOverlap="1" wp14:anchorId="191F161A" wp14:editId="1CE4FA12">
            <wp:simplePos x="0" y="0"/>
            <wp:positionH relativeFrom="column">
              <wp:posOffset>-914400</wp:posOffset>
            </wp:positionH>
            <wp:positionV relativeFrom="paragraph">
              <wp:posOffset>222250</wp:posOffset>
            </wp:positionV>
            <wp:extent cx="7820025" cy="2712051"/>
            <wp:effectExtent l="0" t="0" r="0" b="0"/>
            <wp:wrapTight wrapText="bothSides">
              <wp:wrapPolygon edited="0">
                <wp:start x="0" y="0"/>
                <wp:lineTo x="0" y="21398"/>
                <wp:lineTo x="21521" y="21398"/>
                <wp:lineTo x="2152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76">
                      <a:extLst>
                        <a:ext uri="{28A0092B-C50C-407E-A947-70E740481C1C}">
                          <a14:useLocalDpi xmlns:a14="http://schemas.microsoft.com/office/drawing/2010/main" val="0"/>
                        </a:ext>
                      </a:extLst>
                    </a:blip>
                    <a:srcRect l="10897" t="8262" r="13782" b="45299"/>
                    <a:stretch/>
                  </pic:blipFill>
                  <pic:spPr bwMode="auto">
                    <a:xfrm>
                      <a:off x="0" y="0"/>
                      <a:ext cx="7820025" cy="27120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7D04F" w14:textId="44115778" w:rsidR="00A55D46" w:rsidRDefault="00A55D46" w:rsidP="00A55D46">
      <w:pPr>
        <w:pStyle w:val="Heading1"/>
        <w:rPr>
          <w:b/>
          <w:bCs/>
        </w:rPr>
      </w:pPr>
      <w:bookmarkStart w:id="190" w:name="_Toc114175641"/>
      <w:r w:rsidRPr="00A55D46">
        <w:rPr>
          <w:b/>
          <w:bCs/>
        </w:rPr>
        <w:lastRenderedPageBreak/>
        <w:t>W3C AND W3C  MARKUP VALIADATION</w:t>
      </w:r>
      <w:bookmarkEnd w:id="190"/>
    </w:p>
    <w:p w14:paraId="68556711" w14:textId="2F5FD42A" w:rsidR="00A55D46" w:rsidRDefault="00A55D46" w:rsidP="00A55D46"/>
    <w:p w14:paraId="0A5B12B2" w14:textId="2087CF5E" w:rsidR="00A55D46" w:rsidRDefault="00A55D46" w:rsidP="00A55D46">
      <w:r>
        <w:t xml:space="preserve">GO TO SITE W3C </w:t>
      </w:r>
    </w:p>
    <w:p w14:paraId="28BF7256" w14:textId="77777777" w:rsidR="00677EFE" w:rsidRDefault="00A55D46" w:rsidP="00A55D46">
      <w:pPr>
        <w:rPr>
          <w:noProof/>
        </w:rPr>
      </w:pPr>
      <w:r>
        <w:t xml:space="preserve">AND COPY PASTE HTML TO CHECK </w:t>
      </w:r>
      <w:r w:rsidR="00677EFE">
        <w:t xml:space="preserve">error in code </w:t>
      </w:r>
    </w:p>
    <w:p w14:paraId="152B1B46" w14:textId="7700A58A" w:rsidR="00A55D46" w:rsidRDefault="00677EFE" w:rsidP="00A55D46">
      <w:r>
        <w:rPr>
          <w:noProof/>
        </w:rPr>
        <w:drawing>
          <wp:anchor distT="0" distB="0" distL="114300" distR="114300" simplePos="0" relativeHeight="251707392" behindDoc="1" locked="0" layoutInCell="1" allowOverlap="1" wp14:anchorId="55B01C7C" wp14:editId="52E55D7D">
            <wp:simplePos x="0" y="0"/>
            <wp:positionH relativeFrom="column">
              <wp:posOffset>-914400</wp:posOffset>
            </wp:positionH>
            <wp:positionV relativeFrom="paragraph">
              <wp:posOffset>429895</wp:posOffset>
            </wp:positionV>
            <wp:extent cx="7985760" cy="3437978"/>
            <wp:effectExtent l="0" t="0" r="0" b="0"/>
            <wp:wrapTight wrapText="bothSides">
              <wp:wrapPolygon edited="0">
                <wp:start x="0" y="0"/>
                <wp:lineTo x="0" y="21424"/>
                <wp:lineTo x="21538" y="21424"/>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177">
                      <a:extLst>
                        <a:ext uri="{28A0092B-C50C-407E-A947-70E740481C1C}">
                          <a14:useLocalDpi xmlns:a14="http://schemas.microsoft.com/office/drawing/2010/main" val="0"/>
                        </a:ext>
                      </a:extLst>
                    </a:blip>
                    <a:srcRect l="7308" t="5242" r="7820" b="29801"/>
                    <a:stretch/>
                  </pic:blipFill>
                  <pic:spPr bwMode="auto">
                    <a:xfrm>
                      <a:off x="0" y="0"/>
                      <a:ext cx="7997583" cy="3443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D46">
        <w:t xml:space="preserve"> </w:t>
      </w:r>
    </w:p>
    <w:p w14:paraId="6EDB85DB" w14:textId="76AB23F5" w:rsidR="009760A6" w:rsidRPr="009760A6" w:rsidRDefault="009760A6" w:rsidP="009760A6"/>
    <w:p w14:paraId="1E8F6285" w14:textId="7DC34D2C" w:rsidR="009760A6" w:rsidRPr="009760A6" w:rsidRDefault="009760A6" w:rsidP="009760A6"/>
    <w:p w14:paraId="48748E6A" w14:textId="1B8738DE" w:rsidR="009760A6" w:rsidRPr="009760A6" w:rsidRDefault="009760A6" w:rsidP="009760A6">
      <w:pPr>
        <w:tabs>
          <w:tab w:val="left" w:pos="1032"/>
        </w:tabs>
      </w:pPr>
      <w:r>
        <w:tab/>
      </w:r>
    </w:p>
    <w:p w14:paraId="1B336D5A" w14:textId="1EF6CDD2" w:rsidR="009760A6" w:rsidRPr="009760A6" w:rsidRDefault="009760A6" w:rsidP="009760A6"/>
    <w:p w14:paraId="7D42A6A2" w14:textId="2D9D6AE0" w:rsidR="009760A6" w:rsidRDefault="009760A6" w:rsidP="009760A6"/>
    <w:p w14:paraId="0B19DF22" w14:textId="7A91C0F6" w:rsidR="009760A6" w:rsidRDefault="009760A6" w:rsidP="009760A6"/>
    <w:p w14:paraId="44A4A49D" w14:textId="7B4BEFA0" w:rsidR="009760A6" w:rsidRDefault="009760A6" w:rsidP="009760A6"/>
    <w:p w14:paraId="2B34D01A" w14:textId="24203C68" w:rsidR="009760A6" w:rsidRDefault="009760A6" w:rsidP="009760A6"/>
    <w:p w14:paraId="03BA15C9" w14:textId="14E275BF" w:rsidR="009760A6" w:rsidRDefault="009760A6" w:rsidP="009760A6"/>
    <w:p w14:paraId="4ECBDCEE" w14:textId="7DE7674E" w:rsidR="009760A6" w:rsidRDefault="009760A6" w:rsidP="009760A6"/>
    <w:p w14:paraId="31731B2A" w14:textId="27E5EF9A" w:rsidR="009760A6" w:rsidRDefault="009760A6" w:rsidP="009760A6"/>
    <w:p w14:paraId="2874753D" w14:textId="53F1B1E5" w:rsidR="009760A6" w:rsidRDefault="009760A6" w:rsidP="009760A6">
      <w:pPr>
        <w:rPr>
          <w:noProof/>
        </w:rPr>
      </w:pPr>
      <w:r>
        <w:rPr>
          <w:noProof/>
        </w:rPr>
        <w:lastRenderedPageBreak/>
        <w:drawing>
          <wp:anchor distT="0" distB="0" distL="114300" distR="114300" simplePos="0" relativeHeight="251708416" behindDoc="1" locked="0" layoutInCell="1" allowOverlap="1" wp14:anchorId="76879DC2" wp14:editId="7384B03F">
            <wp:simplePos x="0" y="0"/>
            <wp:positionH relativeFrom="column">
              <wp:posOffset>-914400</wp:posOffset>
            </wp:positionH>
            <wp:positionV relativeFrom="paragraph">
              <wp:posOffset>634</wp:posOffset>
            </wp:positionV>
            <wp:extent cx="7780020" cy="4384527"/>
            <wp:effectExtent l="0" t="0" r="0" b="0"/>
            <wp:wrapTight wrapText="bothSides">
              <wp:wrapPolygon edited="0">
                <wp:start x="0" y="0"/>
                <wp:lineTo x="0" y="21494"/>
                <wp:lineTo x="21526" y="21494"/>
                <wp:lineTo x="2152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78">
                      <a:extLst>
                        <a:ext uri="{28A0092B-C50C-407E-A947-70E740481C1C}">
                          <a14:useLocalDpi xmlns:a14="http://schemas.microsoft.com/office/drawing/2010/main" val="0"/>
                        </a:ext>
                      </a:extLst>
                    </a:blip>
                    <a:srcRect l="3462" r="18975" b="22279"/>
                    <a:stretch/>
                  </pic:blipFill>
                  <pic:spPr bwMode="auto">
                    <a:xfrm>
                      <a:off x="0" y="0"/>
                      <a:ext cx="7800797" cy="43962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AD8C34" w14:textId="5BA3FDAA" w:rsidR="009760A6" w:rsidRDefault="009760A6" w:rsidP="009760A6">
      <w:pPr>
        <w:rPr>
          <w:noProof/>
        </w:rPr>
      </w:pPr>
      <w:r>
        <w:rPr>
          <w:noProof/>
        </w:rPr>
        <w:drawing>
          <wp:anchor distT="0" distB="0" distL="114300" distR="114300" simplePos="0" relativeHeight="251709440" behindDoc="1" locked="0" layoutInCell="1" allowOverlap="1" wp14:anchorId="398C6426" wp14:editId="6338AC4C">
            <wp:simplePos x="0" y="0"/>
            <wp:positionH relativeFrom="column">
              <wp:posOffset>-897890</wp:posOffset>
            </wp:positionH>
            <wp:positionV relativeFrom="paragraph">
              <wp:posOffset>287020</wp:posOffset>
            </wp:positionV>
            <wp:extent cx="7756398" cy="1767840"/>
            <wp:effectExtent l="0" t="0" r="0" b="3810"/>
            <wp:wrapTight wrapText="bothSides">
              <wp:wrapPolygon edited="0">
                <wp:start x="0" y="0"/>
                <wp:lineTo x="0" y="21414"/>
                <wp:lineTo x="21540" y="21414"/>
                <wp:lineTo x="2154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79">
                      <a:extLst>
                        <a:ext uri="{28A0092B-C50C-407E-A947-70E740481C1C}">
                          <a14:useLocalDpi xmlns:a14="http://schemas.microsoft.com/office/drawing/2010/main" val="0"/>
                        </a:ext>
                      </a:extLst>
                    </a:blip>
                    <a:srcRect l="3974" r="6026" b="63533"/>
                    <a:stretch/>
                  </pic:blipFill>
                  <pic:spPr bwMode="auto">
                    <a:xfrm>
                      <a:off x="0" y="0"/>
                      <a:ext cx="7774196" cy="17718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25BC84" w14:textId="1A80D625" w:rsidR="009760A6" w:rsidRPr="009760A6" w:rsidRDefault="009760A6" w:rsidP="009760A6"/>
    <w:p w14:paraId="69E8F61B" w14:textId="2936485F" w:rsidR="009760A6" w:rsidRPr="009760A6" w:rsidRDefault="009760A6" w:rsidP="009760A6"/>
    <w:p w14:paraId="22832C4C" w14:textId="1D47138A" w:rsidR="009760A6" w:rsidRPr="009760A6" w:rsidRDefault="009760A6" w:rsidP="009760A6"/>
    <w:p w14:paraId="4AC543E3" w14:textId="0CCA427F" w:rsidR="009760A6" w:rsidRPr="009760A6" w:rsidRDefault="009760A6" w:rsidP="009760A6"/>
    <w:p w14:paraId="4665AC3F" w14:textId="458DC9DF" w:rsidR="009760A6" w:rsidRPr="009760A6" w:rsidRDefault="009760A6" w:rsidP="009760A6"/>
    <w:p w14:paraId="2CEADB82" w14:textId="3DB3699C" w:rsidR="002008A7" w:rsidRDefault="002008A7" w:rsidP="009760A6">
      <w:pPr>
        <w:rPr>
          <w:noProof/>
        </w:rPr>
      </w:pPr>
      <w:r>
        <w:rPr>
          <w:noProof/>
        </w:rPr>
        <w:drawing>
          <wp:anchor distT="0" distB="0" distL="114300" distR="114300" simplePos="0" relativeHeight="251710464" behindDoc="1" locked="0" layoutInCell="1" allowOverlap="1" wp14:anchorId="5128C4EF" wp14:editId="5169162E">
            <wp:simplePos x="0" y="0"/>
            <wp:positionH relativeFrom="column">
              <wp:posOffset>-914400</wp:posOffset>
            </wp:positionH>
            <wp:positionV relativeFrom="paragraph">
              <wp:posOffset>281940</wp:posOffset>
            </wp:positionV>
            <wp:extent cx="7825740" cy="4986868"/>
            <wp:effectExtent l="0" t="0" r="3810" b="4445"/>
            <wp:wrapTight wrapText="bothSides">
              <wp:wrapPolygon edited="0">
                <wp:start x="0" y="0"/>
                <wp:lineTo x="0" y="21537"/>
                <wp:lineTo x="21558" y="21537"/>
                <wp:lineTo x="2155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80">
                      <a:extLst>
                        <a:ext uri="{28A0092B-C50C-407E-A947-70E740481C1C}">
                          <a14:useLocalDpi xmlns:a14="http://schemas.microsoft.com/office/drawing/2010/main" val="0"/>
                        </a:ext>
                      </a:extLst>
                    </a:blip>
                    <a:srcRect r="20128" b="9515"/>
                    <a:stretch/>
                  </pic:blipFill>
                  <pic:spPr bwMode="auto">
                    <a:xfrm>
                      <a:off x="0" y="0"/>
                      <a:ext cx="7838543" cy="49950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output </w:t>
      </w:r>
    </w:p>
    <w:p w14:paraId="6B8659CF" w14:textId="478E4D68" w:rsidR="009760A6" w:rsidRPr="009760A6" w:rsidRDefault="009760A6" w:rsidP="009760A6"/>
    <w:p w14:paraId="030695D4" w14:textId="2EAE97EB" w:rsidR="009760A6" w:rsidRPr="009760A6" w:rsidRDefault="009760A6" w:rsidP="009760A6"/>
    <w:p w14:paraId="7B06EB29" w14:textId="53787E1A" w:rsidR="009760A6" w:rsidRPr="009760A6" w:rsidRDefault="009760A6" w:rsidP="009760A6"/>
    <w:p w14:paraId="508A8F2D" w14:textId="6EA3821E" w:rsidR="009760A6" w:rsidRPr="009760A6" w:rsidRDefault="009760A6" w:rsidP="009760A6"/>
    <w:p w14:paraId="11C3B1C3" w14:textId="084F6AF3" w:rsidR="009760A6" w:rsidRDefault="009760A6" w:rsidP="009760A6"/>
    <w:p w14:paraId="69C6ADFD" w14:textId="060DA838" w:rsidR="00007AA5" w:rsidRDefault="00007AA5" w:rsidP="009760A6"/>
    <w:p w14:paraId="08CE8244" w14:textId="75681A21" w:rsidR="00007AA5" w:rsidRDefault="00007AA5" w:rsidP="009760A6"/>
    <w:p w14:paraId="0E3FF0DA" w14:textId="77777777" w:rsidR="00007AA5" w:rsidRPr="00007AA5" w:rsidRDefault="00007AA5" w:rsidP="00007AA5">
      <w:pPr>
        <w:pStyle w:val="Heading1"/>
        <w:jc w:val="center"/>
        <w:rPr>
          <w:b/>
          <w:bCs/>
        </w:rPr>
      </w:pPr>
      <w:bookmarkStart w:id="191" w:name="_Toc114175642"/>
      <w:r w:rsidRPr="00007AA5">
        <w:rPr>
          <w:b/>
          <w:bCs/>
        </w:rPr>
        <w:lastRenderedPageBreak/>
        <w:t>HTML </w:t>
      </w:r>
      <w:r w:rsidRPr="00007AA5">
        <w:rPr>
          <w:rStyle w:val="Hyperlink"/>
          <w:b/>
          <w:bCs/>
          <w:color w:val="2F5496" w:themeColor="accent1" w:themeShade="BF"/>
          <w:u w:val="none"/>
        </w:rPr>
        <w:t>Encoding (Character Sets)</w:t>
      </w:r>
      <w:bookmarkEnd w:id="191"/>
    </w:p>
    <w:p w14:paraId="2274BD9A" w14:textId="69869AA9" w:rsidR="00007AA5" w:rsidRDefault="00007AA5" w:rsidP="00007AA5">
      <w:pPr>
        <w:spacing w:before="300" w:after="300"/>
        <w:rPr>
          <w:rFonts w:ascii="Verdana" w:hAnsi="Verdana"/>
          <w:color w:val="000000"/>
        </w:rPr>
      </w:pPr>
      <w:r>
        <w:rPr>
          <w:rFonts w:ascii="Verdana" w:hAnsi="Verdana"/>
          <w:color w:val="000000"/>
        </w:rPr>
        <w:t>To display an HTML page correctly, a web browser must know which character set to use.</w:t>
      </w:r>
    </w:p>
    <w:p w14:paraId="606F2179" w14:textId="77777777" w:rsidR="00007AA5" w:rsidRPr="00007AA5" w:rsidRDefault="00007AA5" w:rsidP="00007AA5">
      <w:pPr>
        <w:shd w:val="clear" w:color="auto" w:fill="FFFFFF"/>
        <w:spacing w:before="288" w:after="288" w:line="240" w:lineRule="auto"/>
        <w:rPr>
          <w:rFonts w:ascii="Verdana" w:eastAsia="Times New Roman" w:hAnsi="Verdana" w:cs="Times New Roman"/>
          <w:color w:val="000000"/>
          <w:sz w:val="23"/>
          <w:szCs w:val="23"/>
        </w:rPr>
      </w:pPr>
      <w:r w:rsidRPr="00007AA5">
        <w:rPr>
          <w:rFonts w:ascii="Verdana" w:eastAsia="Times New Roman" w:hAnsi="Verdana" w:cs="Times New Roman"/>
          <w:color w:val="000000"/>
          <w:sz w:val="23"/>
          <w:szCs w:val="23"/>
        </w:rPr>
        <w:t>To display an HTML page correctly, a web browser must know the character set used in the page.</w:t>
      </w:r>
    </w:p>
    <w:p w14:paraId="22640DB4" w14:textId="77777777" w:rsidR="00007AA5" w:rsidRPr="00007AA5" w:rsidRDefault="00007AA5" w:rsidP="00007AA5">
      <w:pPr>
        <w:pBdr>
          <w:top w:val="single" w:sz="4" w:space="1" w:color="auto"/>
          <w:left w:val="single" w:sz="4" w:space="4" w:color="auto"/>
          <w:bottom w:val="single" w:sz="4" w:space="1" w:color="auto"/>
          <w:right w:val="single" w:sz="4" w:space="4" w:color="auto"/>
        </w:pBdr>
        <w:shd w:val="clear" w:color="auto" w:fill="FFFFFF"/>
        <w:spacing w:before="288" w:after="288" w:line="240" w:lineRule="auto"/>
        <w:rPr>
          <w:rFonts w:ascii="Verdana" w:eastAsia="Times New Roman" w:hAnsi="Verdana" w:cs="Times New Roman"/>
          <w:color w:val="000000"/>
          <w:sz w:val="23"/>
          <w:szCs w:val="23"/>
        </w:rPr>
      </w:pPr>
      <w:r w:rsidRPr="00007AA5">
        <w:rPr>
          <w:rFonts w:ascii="Verdana" w:eastAsia="Times New Roman" w:hAnsi="Verdana" w:cs="Times New Roman"/>
          <w:color w:val="000000"/>
          <w:sz w:val="23"/>
          <w:szCs w:val="23"/>
        </w:rPr>
        <w:t>This is specified in the </w:t>
      </w:r>
      <w:r w:rsidRPr="00007AA5">
        <w:rPr>
          <w:rFonts w:ascii="Consolas" w:eastAsia="Times New Roman" w:hAnsi="Consolas" w:cs="Courier New"/>
          <w:color w:val="DC143C"/>
          <w:sz w:val="20"/>
        </w:rPr>
        <w:t>&lt;meta&gt;</w:t>
      </w:r>
      <w:r w:rsidRPr="00007AA5">
        <w:rPr>
          <w:rFonts w:ascii="Verdana" w:eastAsia="Times New Roman" w:hAnsi="Verdana" w:cs="Times New Roman"/>
          <w:color w:val="000000"/>
          <w:sz w:val="23"/>
          <w:szCs w:val="23"/>
        </w:rPr>
        <w:t> tag:</w:t>
      </w:r>
    </w:p>
    <w:p w14:paraId="736E77B2" w14:textId="77777777" w:rsidR="00007AA5" w:rsidRPr="00007AA5" w:rsidRDefault="00007AA5" w:rsidP="00007AA5">
      <w:pPr>
        <w:pBdr>
          <w:top w:val="single" w:sz="4" w:space="1" w:color="auto"/>
          <w:left w:val="single" w:sz="4" w:space="4" w:color="auto"/>
          <w:bottom w:val="single" w:sz="4" w:space="1" w:color="auto"/>
          <w:right w:val="single" w:sz="4" w:space="4" w:color="auto"/>
        </w:pBdr>
        <w:shd w:val="clear" w:color="auto" w:fill="FFFFFF"/>
        <w:spacing w:line="240" w:lineRule="auto"/>
        <w:rPr>
          <w:rFonts w:ascii="Consolas" w:eastAsia="Times New Roman" w:hAnsi="Consolas" w:cs="Times New Roman"/>
          <w:color w:val="000000"/>
          <w:sz w:val="23"/>
          <w:szCs w:val="23"/>
        </w:rPr>
      </w:pPr>
      <w:r w:rsidRPr="00007AA5">
        <w:rPr>
          <w:rFonts w:ascii="Consolas" w:eastAsia="Times New Roman" w:hAnsi="Consolas" w:cs="Times New Roman"/>
          <w:color w:val="0000CD"/>
          <w:sz w:val="23"/>
          <w:szCs w:val="23"/>
        </w:rPr>
        <w:t>&lt;</w:t>
      </w:r>
      <w:r w:rsidRPr="00007AA5">
        <w:rPr>
          <w:rFonts w:ascii="Consolas" w:eastAsia="Times New Roman" w:hAnsi="Consolas" w:cs="Times New Roman"/>
          <w:color w:val="A52A2A"/>
          <w:sz w:val="23"/>
          <w:szCs w:val="23"/>
        </w:rPr>
        <w:t>meta</w:t>
      </w:r>
      <w:r w:rsidRPr="00007AA5">
        <w:rPr>
          <w:rFonts w:ascii="Consolas" w:eastAsia="Times New Roman" w:hAnsi="Consolas" w:cs="Times New Roman"/>
          <w:color w:val="FF0000"/>
          <w:sz w:val="23"/>
          <w:szCs w:val="23"/>
        </w:rPr>
        <w:t> charset</w:t>
      </w:r>
      <w:r w:rsidRPr="00007AA5">
        <w:rPr>
          <w:rFonts w:ascii="Consolas" w:eastAsia="Times New Roman" w:hAnsi="Consolas" w:cs="Times New Roman"/>
          <w:color w:val="0000CD"/>
          <w:sz w:val="23"/>
          <w:szCs w:val="23"/>
        </w:rPr>
        <w:t>="UTF-8"&gt;</w:t>
      </w:r>
    </w:p>
    <w:p w14:paraId="6BE828AC" w14:textId="77777777" w:rsidR="00007AA5" w:rsidRPr="00007AA5" w:rsidRDefault="00007AA5" w:rsidP="00007AA5">
      <w:pPr>
        <w:spacing w:before="300" w:after="300"/>
        <w:rPr>
          <w:rFonts w:ascii="Times New Roman" w:hAnsi="Times New Roman"/>
          <w:sz w:val="24"/>
          <w:szCs w:val="24"/>
        </w:rPr>
      </w:pPr>
    </w:p>
    <w:p w14:paraId="4C463430" w14:textId="37C85D77" w:rsidR="00007AA5" w:rsidRPr="00007AA5" w:rsidRDefault="00007AA5" w:rsidP="00007AA5">
      <w:pPr>
        <w:pStyle w:val="Heading1"/>
        <w:jc w:val="center"/>
        <w:rPr>
          <w:b/>
          <w:bCs/>
        </w:rPr>
      </w:pPr>
      <w:bookmarkStart w:id="192" w:name="_Toc114175643"/>
      <w:r w:rsidRPr="00007AA5">
        <w:rPr>
          <w:b/>
          <w:bCs/>
        </w:rPr>
        <w:t>HTML </w:t>
      </w:r>
      <w:r w:rsidRPr="00007AA5">
        <w:rPr>
          <w:rStyle w:val="Hyperlink"/>
          <w:b/>
          <w:bCs/>
          <w:color w:val="2F5496" w:themeColor="accent1" w:themeShade="BF"/>
          <w:u w:val="none"/>
        </w:rPr>
        <w:t>Uniform Resource Locators</w:t>
      </w:r>
      <w:r>
        <w:rPr>
          <w:rStyle w:val="Hyperlink"/>
          <w:b/>
          <w:bCs/>
        </w:rPr>
        <w:t xml:space="preserve"> (URL)</w:t>
      </w:r>
      <w:bookmarkEnd w:id="192"/>
    </w:p>
    <w:p w14:paraId="7747E15A" w14:textId="77777777" w:rsidR="00007AA5" w:rsidRDefault="00007AA5" w:rsidP="00007AA5">
      <w:pPr>
        <w:shd w:val="clear" w:color="auto" w:fill="FFFFFF"/>
        <w:rPr>
          <w:rFonts w:ascii="Verdana" w:hAnsi="Verdana"/>
          <w:color w:val="000000"/>
        </w:rPr>
      </w:pPr>
    </w:p>
    <w:p w14:paraId="0ECC75FE" w14:textId="597EF9F4" w:rsidR="00007AA5" w:rsidRPr="00007AA5" w:rsidRDefault="00007AA5" w:rsidP="00007AA5">
      <w:pPr>
        <w:shd w:val="clear" w:color="auto" w:fill="FFFFFF"/>
        <w:rPr>
          <w:rFonts w:ascii="Verdana" w:hAnsi="Verdana" w:cs="Times New Roman"/>
          <w:color w:val="000000"/>
          <w:sz w:val="23"/>
          <w:szCs w:val="23"/>
        </w:rPr>
      </w:pPr>
      <w:r>
        <w:rPr>
          <w:rFonts w:ascii="Verdana" w:hAnsi="Verdana"/>
          <w:color w:val="000000"/>
        </w:rPr>
        <w:t>A URL is another word for a web address.</w:t>
      </w:r>
    </w:p>
    <w:p w14:paraId="54D739F5" w14:textId="77777777" w:rsidR="00007AA5" w:rsidRDefault="00007AA5" w:rsidP="00007AA5">
      <w:pPr>
        <w:shd w:val="clear" w:color="auto" w:fill="FFFFFF"/>
        <w:spacing w:before="288" w:after="288"/>
        <w:rPr>
          <w:rFonts w:ascii="Verdana" w:hAnsi="Verdana"/>
          <w:color w:val="000000"/>
        </w:rPr>
      </w:pPr>
      <w:r>
        <w:rPr>
          <w:rFonts w:ascii="Verdana" w:hAnsi="Verdana"/>
          <w:color w:val="000000"/>
        </w:rPr>
        <w:t>A URL can be composed of words (e.g. w3schools.com), or an Internet Protocol (IP) address (e.g. 192.68.20.50).</w:t>
      </w:r>
    </w:p>
    <w:p w14:paraId="5FD75E0B" w14:textId="77777777" w:rsidR="00007AA5" w:rsidRDefault="00007AA5" w:rsidP="00007AA5">
      <w:pPr>
        <w:shd w:val="clear" w:color="auto" w:fill="FFFFFF"/>
        <w:spacing w:before="288" w:after="288"/>
        <w:rPr>
          <w:rFonts w:ascii="Verdana" w:hAnsi="Verdana"/>
          <w:color w:val="000000"/>
        </w:rPr>
      </w:pPr>
      <w:r>
        <w:rPr>
          <w:rFonts w:ascii="Verdana" w:hAnsi="Verdana"/>
          <w:color w:val="000000"/>
        </w:rPr>
        <w:t>Most people enter the name when surfing, because names are easier to remember than numbers.</w:t>
      </w:r>
    </w:p>
    <w:p w14:paraId="643FB75E" w14:textId="77777777" w:rsidR="00007AA5" w:rsidRDefault="008625FE" w:rsidP="00007AA5">
      <w:pPr>
        <w:spacing w:before="300" w:after="300"/>
        <w:rPr>
          <w:rFonts w:ascii="Times New Roman" w:hAnsi="Times New Roman"/>
        </w:rPr>
      </w:pPr>
      <w:r>
        <w:pict w14:anchorId="6CDBDE01">
          <v:rect id="_x0000_i1062" style="width:0;height:0" o:hralign="center" o:hrstd="t" o:hrnoshade="t" o:hr="t" fillcolor="black" stroked="f"/>
        </w:pict>
      </w:r>
    </w:p>
    <w:p w14:paraId="7B6A7626" w14:textId="77777777" w:rsidR="00007AA5" w:rsidRPr="00007AA5" w:rsidRDefault="00007AA5" w:rsidP="00007AA5">
      <w:pPr>
        <w:pStyle w:val="Heading2"/>
      </w:pPr>
      <w:bookmarkStart w:id="193" w:name="_Toc114175644"/>
      <w:r w:rsidRPr="00007AA5">
        <w:t>URL - Uniform Resource Locator</w:t>
      </w:r>
      <w:bookmarkEnd w:id="193"/>
    </w:p>
    <w:p w14:paraId="3E438A50" w14:textId="77777777" w:rsidR="00007AA5" w:rsidRDefault="00007AA5" w:rsidP="00007AA5">
      <w:pPr>
        <w:shd w:val="clear" w:color="auto" w:fill="FFFFFF"/>
        <w:spacing w:before="288" w:after="288"/>
        <w:rPr>
          <w:rFonts w:ascii="Verdana" w:hAnsi="Verdana" w:cs="Times New Roman"/>
          <w:color w:val="000000"/>
          <w:sz w:val="23"/>
          <w:szCs w:val="23"/>
        </w:rPr>
      </w:pPr>
      <w:r>
        <w:rPr>
          <w:rFonts w:ascii="Verdana" w:hAnsi="Verdana"/>
          <w:color w:val="000000"/>
          <w:sz w:val="23"/>
          <w:szCs w:val="23"/>
        </w:rPr>
        <w:t>Web browsers request pages from web servers by using a URL.</w:t>
      </w:r>
    </w:p>
    <w:p w14:paraId="401DF84D" w14:textId="77777777" w:rsidR="00007AA5" w:rsidRDefault="00007AA5" w:rsidP="00007AA5">
      <w:pPr>
        <w:shd w:val="clear" w:color="auto" w:fill="FFFFFF"/>
        <w:spacing w:before="288" w:after="288"/>
        <w:rPr>
          <w:rFonts w:ascii="Verdana" w:hAnsi="Verdana"/>
          <w:color w:val="000000"/>
          <w:sz w:val="23"/>
          <w:szCs w:val="23"/>
        </w:rPr>
      </w:pPr>
      <w:r>
        <w:rPr>
          <w:rFonts w:ascii="Verdana" w:hAnsi="Verdana"/>
          <w:color w:val="000000"/>
          <w:sz w:val="23"/>
          <w:szCs w:val="23"/>
        </w:rPr>
        <w:t>A Uniform Resource Locator (URL) is used to address a document (or other data) on the web.</w:t>
      </w:r>
    </w:p>
    <w:p w14:paraId="58CB88A0" w14:textId="77777777" w:rsidR="00007AA5" w:rsidRDefault="00007AA5" w:rsidP="00007AA5">
      <w:pPr>
        <w:shd w:val="clear" w:color="auto" w:fill="FFFFFF"/>
        <w:spacing w:before="288" w:after="288"/>
        <w:rPr>
          <w:rFonts w:ascii="Verdana" w:hAnsi="Verdana"/>
          <w:color w:val="000000"/>
          <w:sz w:val="23"/>
          <w:szCs w:val="23"/>
        </w:rPr>
      </w:pPr>
      <w:r>
        <w:rPr>
          <w:rFonts w:ascii="Verdana" w:hAnsi="Verdana"/>
          <w:color w:val="000000"/>
          <w:sz w:val="23"/>
          <w:szCs w:val="23"/>
        </w:rPr>
        <w:t>A web address like </w:t>
      </w:r>
      <w:hyperlink r:id="rId181" w:tgtFrame="_blank" w:history="1">
        <w:r>
          <w:rPr>
            <w:rStyle w:val="attributecolor"/>
            <w:rFonts w:ascii="Verdana" w:hAnsi="Verdana"/>
            <w:sz w:val="23"/>
            <w:szCs w:val="23"/>
          </w:rPr>
          <w:t>https://www.w3schools.com/html/default.asp</w:t>
        </w:r>
      </w:hyperlink>
      <w:r>
        <w:rPr>
          <w:rFonts w:ascii="Verdana" w:hAnsi="Verdana"/>
          <w:color w:val="000000"/>
          <w:sz w:val="23"/>
          <w:szCs w:val="23"/>
        </w:rPr>
        <w:t> follows these syntax rules:</w:t>
      </w:r>
    </w:p>
    <w:p w14:paraId="1345361F" w14:textId="77777777" w:rsidR="00007AA5" w:rsidRDefault="00007AA5" w:rsidP="00007AA5">
      <w:pPr>
        <w:shd w:val="clear" w:color="auto" w:fill="FFFFFF"/>
        <w:rPr>
          <w:rFonts w:ascii="Consolas" w:hAnsi="Consolas"/>
          <w:color w:val="000000"/>
          <w:sz w:val="23"/>
          <w:szCs w:val="23"/>
        </w:rPr>
      </w:pPr>
      <w:r>
        <w:rPr>
          <w:rFonts w:ascii="Consolas" w:hAnsi="Consolas"/>
          <w:color w:val="000000"/>
          <w:sz w:val="23"/>
          <w:szCs w:val="23"/>
        </w:rPr>
        <w:t>scheme://prefix.domain:port/path/filename</w:t>
      </w:r>
    </w:p>
    <w:p w14:paraId="1EA7C208" w14:textId="77777777" w:rsidR="00007AA5" w:rsidRDefault="00007AA5" w:rsidP="00007AA5">
      <w:pPr>
        <w:shd w:val="clear" w:color="auto" w:fill="FFFFFF"/>
        <w:spacing w:before="288" w:after="288"/>
        <w:rPr>
          <w:rFonts w:ascii="Verdana" w:hAnsi="Verdana"/>
          <w:color w:val="000000"/>
          <w:sz w:val="23"/>
          <w:szCs w:val="23"/>
        </w:rPr>
      </w:pPr>
    </w:p>
    <w:p w14:paraId="2DF78AD4" w14:textId="77777777" w:rsidR="00007AA5" w:rsidRDefault="00007AA5" w:rsidP="00007AA5">
      <w:pPr>
        <w:shd w:val="clear" w:color="auto" w:fill="FFFFFF"/>
        <w:spacing w:before="288" w:after="288"/>
        <w:rPr>
          <w:rFonts w:ascii="Verdana" w:hAnsi="Verdana"/>
          <w:color w:val="000000"/>
          <w:sz w:val="23"/>
          <w:szCs w:val="23"/>
        </w:rPr>
      </w:pPr>
    </w:p>
    <w:p w14:paraId="613A0E7D" w14:textId="24CB7FEE" w:rsidR="00007AA5" w:rsidRDefault="00007AA5" w:rsidP="00007AA5">
      <w:pPr>
        <w:shd w:val="clear" w:color="auto" w:fill="FFFFFF"/>
        <w:spacing w:before="288" w:after="288"/>
        <w:rPr>
          <w:rFonts w:ascii="Verdana" w:hAnsi="Verdana"/>
          <w:color w:val="000000"/>
          <w:sz w:val="23"/>
          <w:szCs w:val="23"/>
        </w:rPr>
      </w:pPr>
      <w:r>
        <w:rPr>
          <w:rFonts w:ascii="Verdana" w:hAnsi="Verdana"/>
          <w:color w:val="000000"/>
          <w:sz w:val="23"/>
          <w:szCs w:val="23"/>
        </w:rPr>
        <w:lastRenderedPageBreak/>
        <w:t>Explanation:</w:t>
      </w:r>
    </w:p>
    <w:p w14:paraId="0B4AB957" w14:textId="77777777" w:rsidR="00007AA5" w:rsidRDefault="00007AA5" w:rsidP="00007AA5">
      <w:pPr>
        <w:numPr>
          <w:ilvl w:val="0"/>
          <w:numId w:val="2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scheme</w:t>
      </w:r>
      <w:r>
        <w:rPr>
          <w:rFonts w:ascii="Verdana" w:hAnsi="Verdana"/>
          <w:color w:val="000000"/>
          <w:sz w:val="23"/>
          <w:szCs w:val="23"/>
        </w:rPr>
        <w:t> - defines the </w:t>
      </w:r>
      <w:r>
        <w:rPr>
          <w:rFonts w:ascii="Verdana" w:hAnsi="Verdana"/>
          <w:b/>
          <w:bCs/>
          <w:color w:val="000000"/>
          <w:sz w:val="23"/>
          <w:szCs w:val="23"/>
        </w:rPr>
        <w:t>type</w:t>
      </w:r>
      <w:r>
        <w:rPr>
          <w:rFonts w:ascii="Verdana" w:hAnsi="Verdana"/>
          <w:color w:val="000000"/>
          <w:sz w:val="23"/>
          <w:szCs w:val="23"/>
        </w:rPr>
        <w:t> of Internet service (most common is </w:t>
      </w:r>
      <w:r>
        <w:rPr>
          <w:rFonts w:ascii="Verdana" w:hAnsi="Verdana"/>
          <w:b/>
          <w:bCs/>
          <w:color w:val="000000"/>
          <w:sz w:val="23"/>
          <w:szCs w:val="23"/>
        </w:rPr>
        <w:t>http or https</w:t>
      </w:r>
      <w:r>
        <w:rPr>
          <w:rFonts w:ascii="Verdana" w:hAnsi="Verdana"/>
          <w:color w:val="000000"/>
          <w:sz w:val="23"/>
          <w:szCs w:val="23"/>
        </w:rPr>
        <w:t>)</w:t>
      </w:r>
    </w:p>
    <w:p w14:paraId="4CB4EF9C" w14:textId="77777777" w:rsidR="00007AA5" w:rsidRDefault="00007AA5" w:rsidP="00007AA5">
      <w:pPr>
        <w:numPr>
          <w:ilvl w:val="0"/>
          <w:numId w:val="24"/>
        </w:numPr>
        <w:shd w:val="clear" w:color="auto" w:fill="FFFFFF"/>
        <w:spacing w:before="100" w:beforeAutospacing="1" w:after="100" w:afterAutospacing="1" w:line="240" w:lineRule="auto"/>
        <w:rPr>
          <w:rFonts w:ascii="Verdana" w:hAnsi="Verdana"/>
          <w:color w:val="000000"/>
          <w:sz w:val="23"/>
          <w:szCs w:val="23"/>
        </w:rPr>
      </w:pPr>
      <w:r>
        <w:rPr>
          <w:rStyle w:val="Heading4Char"/>
          <w:rFonts w:ascii="Verdana" w:hAnsi="Verdana"/>
          <w:color w:val="000000"/>
          <w:sz w:val="23"/>
          <w:szCs w:val="23"/>
        </w:rPr>
        <w:t>prefix</w:t>
      </w:r>
      <w:r>
        <w:rPr>
          <w:rFonts w:ascii="Verdana" w:hAnsi="Verdana"/>
          <w:color w:val="000000"/>
          <w:sz w:val="23"/>
          <w:szCs w:val="23"/>
        </w:rPr>
        <w:t> - defines a domain </w:t>
      </w:r>
      <w:r>
        <w:rPr>
          <w:rFonts w:ascii="Verdana" w:hAnsi="Verdana"/>
          <w:b/>
          <w:bCs/>
          <w:color w:val="000000"/>
          <w:sz w:val="23"/>
          <w:szCs w:val="23"/>
        </w:rPr>
        <w:t>prefix</w:t>
      </w:r>
      <w:r>
        <w:rPr>
          <w:rFonts w:ascii="Verdana" w:hAnsi="Verdana"/>
          <w:color w:val="000000"/>
          <w:sz w:val="23"/>
          <w:szCs w:val="23"/>
        </w:rPr>
        <w:t> (default for http is </w:t>
      </w:r>
      <w:r>
        <w:rPr>
          <w:rFonts w:ascii="Verdana" w:hAnsi="Verdana"/>
          <w:b/>
          <w:bCs/>
          <w:color w:val="000000"/>
          <w:sz w:val="23"/>
          <w:szCs w:val="23"/>
        </w:rPr>
        <w:t>www</w:t>
      </w:r>
      <w:r>
        <w:rPr>
          <w:rFonts w:ascii="Verdana" w:hAnsi="Verdana"/>
          <w:color w:val="000000"/>
          <w:sz w:val="23"/>
          <w:szCs w:val="23"/>
        </w:rPr>
        <w:t>)</w:t>
      </w:r>
    </w:p>
    <w:p w14:paraId="54590591" w14:textId="77777777" w:rsidR="00007AA5" w:rsidRDefault="00007AA5" w:rsidP="00007AA5">
      <w:pPr>
        <w:numPr>
          <w:ilvl w:val="0"/>
          <w:numId w:val="2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domain</w:t>
      </w:r>
      <w:r>
        <w:rPr>
          <w:rFonts w:ascii="Verdana" w:hAnsi="Verdana"/>
          <w:color w:val="000000"/>
          <w:sz w:val="23"/>
          <w:szCs w:val="23"/>
        </w:rPr>
        <w:t> - defines the Internet </w:t>
      </w:r>
      <w:r>
        <w:rPr>
          <w:rFonts w:ascii="Verdana" w:hAnsi="Verdana"/>
          <w:b/>
          <w:bCs/>
          <w:color w:val="000000"/>
          <w:sz w:val="23"/>
          <w:szCs w:val="23"/>
        </w:rPr>
        <w:t>domain name </w:t>
      </w:r>
      <w:r>
        <w:rPr>
          <w:rFonts w:ascii="Verdana" w:hAnsi="Verdana"/>
          <w:color w:val="000000"/>
          <w:sz w:val="23"/>
          <w:szCs w:val="23"/>
        </w:rPr>
        <w:t>(like w3schools.com)</w:t>
      </w:r>
    </w:p>
    <w:p w14:paraId="763779F8" w14:textId="77777777" w:rsidR="00007AA5" w:rsidRDefault="00007AA5" w:rsidP="00007AA5">
      <w:pPr>
        <w:numPr>
          <w:ilvl w:val="0"/>
          <w:numId w:val="2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port</w:t>
      </w:r>
      <w:r>
        <w:rPr>
          <w:rFonts w:ascii="Verdana" w:hAnsi="Verdana"/>
          <w:color w:val="000000"/>
          <w:sz w:val="23"/>
          <w:szCs w:val="23"/>
        </w:rPr>
        <w:t> - defines the </w:t>
      </w:r>
      <w:r>
        <w:rPr>
          <w:rFonts w:ascii="Verdana" w:hAnsi="Verdana"/>
          <w:b/>
          <w:bCs/>
          <w:color w:val="000000"/>
          <w:sz w:val="23"/>
          <w:szCs w:val="23"/>
        </w:rPr>
        <w:t>port number </w:t>
      </w:r>
      <w:r>
        <w:rPr>
          <w:rFonts w:ascii="Verdana" w:hAnsi="Verdana"/>
          <w:color w:val="000000"/>
          <w:sz w:val="23"/>
          <w:szCs w:val="23"/>
        </w:rPr>
        <w:t>at the host (default for http is </w:t>
      </w:r>
      <w:r>
        <w:rPr>
          <w:rFonts w:ascii="Verdana" w:hAnsi="Verdana"/>
          <w:b/>
          <w:bCs/>
          <w:color w:val="000000"/>
          <w:sz w:val="23"/>
          <w:szCs w:val="23"/>
        </w:rPr>
        <w:t>80</w:t>
      </w:r>
      <w:r>
        <w:rPr>
          <w:rFonts w:ascii="Verdana" w:hAnsi="Verdana"/>
          <w:color w:val="000000"/>
          <w:sz w:val="23"/>
          <w:szCs w:val="23"/>
        </w:rPr>
        <w:t>)</w:t>
      </w:r>
    </w:p>
    <w:p w14:paraId="494F0752" w14:textId="77777777" w:rsidR="00007AA5" w:rsidRDefault="00007AA5" w:rsidP="00007AA5">
      <w:pPr>
        <w:numPr>
          <w:ilvl w:val="0"/>
          <w:numId w:val="2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path</w:t>
      </w:r>
      <w:r>
        <w:rPr>
          <w:rFonts w:ascii="Verdana" w:hAnsi="Verdana"/>
          <w:color w:val="000000"/>
          <w:sz w:val="23"/>
          <w:szCs w:val="23"/>
        </w:rPr>
        <w:t> - defines a </w:t>
      </w:r>
      <w:r>
        <w:rPr>
          <w:rFonts w:ascii="Verdana" w:hAnsi="Verdana"/>
          <w:b/>
          <w:bCs/>
          <w:color w:val="000000"/>
          <w:sz w:val="23"/>
          <w:szCs w:val="23"/>
        </w:rPr>
        <w:t>path</w:t>
      </w:r>
      <w:r>
        <w:rPr>
          <w:rFonts w:ascii="Verdana" w:hAnsi="Verdana"/>
          <w:color w:val="000000"/>
          <w:sz w:val="23"/>
          <w:szCs w:val="23"/>
        </w:rPr>
        <w:t> at the server (If omitted: the root directory of the site)</w:t>
      </w:r>
    </w:p>
    <w:p w14:paraId="77D8A1BD" w14:textId="77777777" w:rsidR="00007AA5" w:rsidRDefault="00007AA5" w:rsidP="00007AA5">
      <w:pPr>
        <w:numPr>
          <w:ilvl w:val="0"/>
          <w:numId w:val="2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filename</w:t>
      </w:r>
      <w:r>
        <w:rPr>
          <w:rFonts w:ascii="Verdana" w:hAnsi="Verdana"/>
          <w:color w:val="000000"/>
          <w:sz w:val="23"/>
          <w:szCs w:val="23"/>
        </w:rPr>
        <w:t> - defines the name of a document or resource</w:t>
      </w:r>
    </w:p>
    <w:p w14:paraId="4CC1BE67" w14:textId="77777777" w:rsidR="00007AA5" w:rsidRDefault="008625FE" w:rsidP="00007AA5">
      <w:pPr>
        <w:spacing w:before="300" w:after="300"/>
        <w:rPr>
          <w:rFonts w:ascii="Times New Roman" w:hAnsi="Times New Roman"/>
          <w:sz w:val="24"/>
          <w:szCs w:val="24"/>
        </w:rPr>
      </w:pPr>
      <w:r>
        <w:pict w14:anchorId="49E0B32A">
          <v:rect id="_x0000_i1063" style="width:0;height:0" o:hralign="center" o:hrstd="t" o:hrnoshade="t" o:hr="t" fillcolor="black" stroked="f"/>
        </w:pict>
      </w:r>
    </w:p>
    <w:p w14:paraId="3FB2613D" w14:textId="77777777" w:rsidR="00007AA5" w:rsidRPr="00007AA5" w:rsidRDefault="00007AA5" w:rsidP="00007AA5">
      <w:pPr>
        <w:jc w:val="center"/>
        <w:rPr>
          <w:b/>
          <w:bCs/>
          <w:sz w:val="32"/>
          <w:szCs w:val="32"/>
          <w:u w:val="single"/>
        </w:rPr>
      </w:pPr>
      <w:r w:rsidRPr="00007AA5">
        <w:rPr>
          <w:b/>
          <w:bCs/>
          <w:sz w:val="32"/>
          <w:szCs w:val="32"/>
          <w:u w:val="single"/>
        </w:rPr>
        <w:t>Common URL Schemes</w:t>
      </w:r>
    </w:p>
    <w:tbl>
      <w:tblPr>
        <w:tblStyle w:val="TableGridLight"/>
        <w:tblpPr w:leftFromText="180" w:rightFromText="180" w:vertAnchor="page" w:horzAnchor="page" w:tblpX="1" w:tblpY="6761"/>
        <w:tblW w:w="16421" w:type="dxa"/>
        <w:tblLook w:val="04A0" w:firstRow="1" w:lastRow="0" w:firstColumn="1" w:lastColumn="0" w:noHBand="0" w:noVBand="1"/>
      </w:tblPr>
      <w:tblGrid>
        <w:gridCol w:w="1640"/>
        <w:gridCol w:w="5742"/>
        <w:gridCol w:w="9039"/>
      </w:tblGrid>
      <w:tr w:rsidR="00007AA5" w14:paraId="4036E4DF" w14:textId="77777777" w:rsidTr="00007AA5">
        <w:tc>
          <w:tcPr>
            <w:tcW w:w="1640" w:type="dxa"/>
            <w:hideMark/>
          </w:tcPr>
          <w:p w14:paraId="670645B0" w14:textId="77777777" w:rsidR="00007AA5" w:rsidRDefault="00007AA5" w:rsidP="00007AA5">
            <w:pPr>
              <w:spacing w:before="300" w:after="300"/>
              <w:rPr>
                <w:rFonts w:ascii="Verdana" w:hAnsi="Verdana"/>
                <w:b/>
                <w:bCs/>
                <w:color w:val="000000"/>
                <w:sz w:val="23"/>
                <w:szCs w:val="23"/>
              </w:rPr>
            </w:pPr>
            <w:r>
              <w:rPr>
                <w:rFonts w:ascii="Verdana" w:hAnsi="Verdana"/>
                <w:b/>
                <w:bCs/>
                <w:color w:val="000000"/>
                <w:sz w:val="23"/>
                <w:szCs w:val="23"/>
              </w:rPr>
              <w:t>Scheme</w:t>
            </w:r>
          </w:p>
        </w:tc>
        <w:tc>
          <w:tcPr>
            <w:tcW w:w="5742" w:type="dxa"/>
            <w:hideMark/>
          </w:tcPr>
          <w:p w14:paraId="76AC4FCB" w14:textId="77777777" w:rsidR="00007AA5" w:rsidRDefault="00007AA5" w:rsidP="00007AA5">
            <w:pPr>
              <w:spacing w:before="300" w:after="300"/>
              <w:rPr>
                <w:rFonts w:ascii="Verdana" w:hAnsi="Verdana"/>
                <w:b/>
                <w:bCs/>
                <w:color w:val="000000"/>
                <w:sz w:val="23"/>
                <w:szCs w:val="23"/>
              </w:rPr>
            </w:pPr>
            <w:r>
              <w:rPr>
                <w:rFonts w:ascii="Verdana" w:hAnsi="Verdana"/>
                <w:b/>
                <w:bCs/>
                <w:color w:val="000000"/>
                <w:sz w:val="23"/>
                <w:szCs w:val="23"/>
              </w:rPr>
              <w:t>Short for</w:t>
            </w:r>
          </w:p>
        </w:tc>
        <w:tc>
          <w:tcPr>
            <w:tcW w:w="0" w:type="auto"/>
            <w:hideMark/>
          </w:tcPr>
          <w:p w14:paraId="4B7E1D4D" w14:textId="77777777" w:rsidR="00007AA5" w:rsidRDefault="00007AA5" w:rsidP="00007AA5">
            <w:pPr>
              <w:spacing w:before="300" w:after="300"/>
              <w:rPr>
                <w:rFonts w:ascii="Verdana" w:hAnsi="Verdana"/>
                <w:b/>
                <w:bCs/>
                <w:color w:val="000000"/>
                <w:sz w:val="23"/>
                <w:szCs w:val="23"/>
              </w:rPr>
            </w:pPr>
            <w:r>
              <w:rPr>
                <w:rFonts w:ascii="Verdana" w:hAnsi="Verdana"/>
                <w:b/>
                <w:bCs/>
                <w:color w:val="000000"/>
                <w:sz w:val="23"/>
                <w:szCs w:val="23"/>
              </w:rPr>
              <w:t>Used for</w:t>
            </w:r>
          </w:p>
        </w:tc>
      </w:tr>
      <w:tr w:rsidR="00007AA5" w14:paraId="69DA2765" w14:textId="77777777" w:rsidTr="00007AA5">
        <w:tc>
          <w:tcPr>
            <w:tcW w:w="0" w:type="auto"/>
            <w:hideMark/>
          </w:tcPr>
          <w:p w14:paraId="14F706F2"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http</w:t>
            </w:r>
          </w:p>
        </w:tc>
        <w:tc>
          <w:tcPr>
            <w:tcW w:w="0" w:type="auto"/>
            <w:hideMark/>
          </w:tcPr>
          <w:p w14:paraId="63D233C6" w14:textId="77777777" w:rsidR="00007AA5" w:rsidRDefault="00007AA5" w:rsidP="00007AA5">
            <w:pPr>
              <w:spacing w:before="300" w:after="300"/>
              <w:rPr>
                <w:rFonts w:ascii="Verdana" w:hAnsi="Verdana"/>
                <w:color w:val="000000"/>
                <w:sz w:val="23"/>
                <w:szCs w:val="23"/>
              </w:rPr>
            </w:pPr>
            <w:proofErr w:type="spellStart"/>
            <w:r>
              <w:rPr>
                <w:rFonts w:ascii="Verdana" w:hAnsi="Verdana"/>
                <w:color w:val="000000"/>
                <w:sz w:val="23"/>
                <w:szCs w:val="23"/>
              </w:rPr>
              <w:t>HyperText</w:t>
            </w:r>
            <w:proofErr w:type="spellEnd"/>
            <w:r>
              <w:rPr>
                <w:rFonts w:ascii="Verdana" w:hAnsi="Verdana"/>
                <w:color w:val="000000"/>
                <w:sz w:val="23"/>
                <w:szCs w:val="23"/>
              </w:rPr>
              <w:t xml:space="preserve"> Transfer Protocol</w:t>
            </w:r>
          </w:p>
        </w:tc>
        <w:tc>
          <w:tcPr>
            <w:tcW w:w="0" w:type="auto"/>
            <w:hideMark/>
          </w:tcPr>
          <w:p w14:paraId="1219262C"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Common web pages. Not encrypted</w:t>
            </w:r>
          </w:p>
        </w:tc>
      </w:tr>
      <w:tr w:rsidR="00007AA5" w14:paraId="1640EC8A" w14:textId="77777777" w:rsidTr="00007AA5">
        <w:tc>
          <w:tcPr>
            <w:tcW w:w="0" w:type="auto"/>
            <w:hideMark/>
          </w:tcPr>
          <w:p w14:paraId="71263D7B"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https</w:t>
            </w:r>
          </w:p>
        </w:tc>
        <w:tc>
          <w:tcPr>
            <w:tcW w:w="0" w:type="auto"/>
            <w:hideMark/>
          </w:tcPr>
          <w:p w14:paraId="6311982F"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 xml:space="preserve">Secure </w:t>
            </w:r>
            <w:proofErr w:type="spellStart"/>
            <w:r>
              <w:rPr>
                <w:rFonts w:ascii="Verdana" w:hAnsi="Verdana"/>
                <w:color w:val="000000"/>
                <w:sz w:val="23"/>
                <w:szCs w:val="23"/>
              </w:rPr>
              <w:t>HyperText</w:t>
            </w:r>
            <w:proofErr w:type="spellEnd"/>
            <w:r>
              <w:rPr>
                <w:rFonts w:ascii="Verdana" w:hAnsi="Verdana"/>
                <w:color w:val="000000"/>
                <w:sz w:val="23"/>
                <w:szCs w:val="23"/>
              </w:rPr>
              <w:t xml:space="preserve"> Transfer Protocol</w:t>
            </w:r>
          </w:p>
        </w:tc>
        <w:tc>
          <w:tcPr>
            <w:tcW w:w="0" w:type="auto"/>
            <w:hideMark/>
          </w:tcPr>
          <w:p w14:paraId="350830B2"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Secure web pages. Encrypted</w:t>
            </w:r>
          </w:p>
        </w:tc>
      </w:tr>
      <w:tr w:rsidR="00007AA5" w14:paraId="259B90F1" w14:textId="77777777" w:rsidTr="00007AA5">
        <w:tc>
          <w:tcPr>
            <w:tcW w:w="0" w:type="auto"/>
            <w:hideMark/>
          </w:tcPr>
          <w:p w14:paraId="53BF35BC"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ftp</w:t>
            </w:r>
          </w:p>
        </w:tc>
        <w:tc>
          <w:tcPr>
            <w:tcW w:w="0" w:type="auto"/>
            <w:hideMark/>
          </w:tcPr>
          <w:p w14:paraId="697D51B3"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File Transfer Protocol</w:t>
            </w:r>
          </w:p>
        </w:tc>
        <w:tc>
          <w:tcPr>
            <w:tcW w:w="0" w:type="auto"/>
            <w:hideMark/>
          </w:tcPr>
          <w:p w14:paraId="07B42928"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Downloading or uploading files</w:t>
            </w:r>
          </w:p>
        </w:tc>
      </w:tr>
      <w:tr w:rsidR="00007AA5" w14:paraId="66784071" w14:textId="77777777" w:rsidTr="00007AA5">
        <w:tc>
          <w:tcPr>
            <w:tcW w:w="0" w:type="auto"/>
            <w:hideMark/>
          </w:tcPr>
          <w:p w14:paraId="5C1423DF"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file</w:t>
            </w:r>
          </w:p>
        </w:tc>
        <w:tc>
          <w:tcPr>
            <w:tcW w:w="0" w:type="auto"/>
            <w:hideMark/>
          </w:tcPr>
          <w:p w14:paraId="0BB1164E"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 </w:t>
            </w:r>
          </w:p>
        </w:tc>
        <w:tc>
          <w:tcPr>
            <w:tcW w:w="0" w:type="auto"/>
            <w:hideMark/>
          </w:tcPr>
          <w:p w14:paraId="23B15E38" w14:textId="77777777" w:rsidR="00007AA5" w:rsidRDefault="00007AA5" w:rsidP="00007AA5">
            <w:pPr>
              <w:spacing w:before="300" w:after="300"/>
              <w:rPr>
                <w:rFonts w:ascii="Verdana" w:hAnsi="Verdana"/>
                <w:color w:val="000000"/>
                <w:sz w:val="23"/>
                <w:szCs w:val="23"/>
              </w:rPr>
            </w:pPr>
            <w:r>
              <w:rPr>
                <w:rFonts w:ascii="Verdana" w:hAnsi="Verdana"/>
                <w:color w:val="000000"/>
                <w:sz w:val="23"/>
                <w:szCs w:val="23"/>
              </w:rPr>
              <w:t>A file on your computer</w:t>
            </w:r>
          </w:p>
        </w:tc>
      </w:tr>
    </w:tbl>
    <w:p w14:paraId="3949499C" w14:textId="1740FDEC" w:rsidR="00007AA5" w:rsidRDefault="00007AA5" w:rsidP="00007AA5">
      <w:pPr>
        <w:shd w:val="clear" w:color="auto" w:fill="FFFFFF"/>
        <w:spacing w:before="288" w:after="288"/>
        <w:rPr>
          <w:rFonts w:ascii="Verdana" w:hAnsi="Verdana" w:cs="Times New Roman"/>
          <w:color w:val="000000"/>
          <w:sz w:val="23"/>
          <w:szCs w:val="23"/>
        </w:rPr>
      </w:pPr>
      <w:r>
        <w:rPr>
          <w:rFonts w:ascii="Verdana" w:hAnsi="Verdana"/>
          <w:color w:val="000000"/>
          <w:sz w:val="23"/>
          <w:szCs w:val="23"/>
        </w:rPr>
        <w:t xml:space="preserve">                table below lists some common schemes:</w:t>
      </w:r>
    </w:p>
    <w:p w14:paraId="35BF635E" w14:textId="3E8343CC" w:rsidR="00007AA5" w:rsidRDefault="00007AA5" w:rsidP="009760A6"/>
    <w:p w14:paraId="4CCCBDEE" w14:textId="659F1E9D" w:rsidR="00E346CC" w:rsidRDefault="00E346CC" w:rsidP="009760A6"/>
    <w:p w14:paraId="24664DFF" w14:textId="03CAE4C4" w:rsidR="00E346CC" w:rsidRDefault="00E346CC" w:rsidP="009760A6"/>
    <w:p w14:paraId="19B6DE5D" w14:textId="177D613E" w:rsidR="00E346CC" w:rsidRDefault="00E346CC" w:rsidP="009760A6"/>
    <w:p w14:paraId="400837A1" w14:textId="164AE67F" w:rsidR="00E346CC" w:rsidRDefault="00E346CC" w:rsidP="009760A6"/>
    <w:p w14:paraId="527942CB" w14:textId="1104497B" w:rsidR="00E346CC" w:rsidRDefault="00E346CC" w:rsidP="009760A6"/>
    <w:p w14:paraId="6C839E17" w14:textId="1054D138" w:rsidR="00E346CC" w:rsidRDefault="00E346CC" w:rsidP="009760A6"/>
    <w:p w14:paraId="4D2731DB" w14:textId="77777777" w:rsidR="00E346CC" w:rsidRDefault="00E346CC" w:rsidP="00E346CC">
      <w:pPr>
        <w:pStyle w:val="Heading2"/>
        <w:shd w:val="clear" w:color="auto" w:fill="FFFFFF"/>
        <w:spacing w:before="150" w:after="150"/>
        <w:rPr>
          <w:rFonts w:ascii="Segoe UI" w:hAnsi="Segoe UI" w:cs="Segoe UI"/>
          <w:b w:val="0"/>
          <w:color w:val="000000"/>
          <w:sz w:val="48"/>
          <w:szCs w:val="48"/>
        </w:rPr>
      </w:pPr>
      <w:bookmarkStart w:id="194" w:name="_Toc114175645"/>
      <w:r>
        <w:rPr>
          <w:rFonts w:ascii="Segoe UI" w:hAnsi="Segoe UI" w:cs="Segoe UI"/>
          <w:b w:val="0"/>
          <w:bCs/>
          <w:color w:val="000000"/>
          <w:sz w:val="48"/>
          <w:szCs w:val="48"/>
        </w:rPr>
        <w:lastRenderedPageBreak/>
        <w:t>URL Encoding</w:t>
      </w:r>
      <w:bookmarkEnd w:id="194"/>
    </w:p>
    <w:p w14:paraId="73B07998" w14:textId="77777777" w:rsidR="00E346CC" w:rsidRDefault="00E346CC" w:rsidP="00E346CC">
      <w:pPr>
        <w:shd w:val="clear" w:color="auto" w:fill="FFFFFF"/>
        <w:spacing w:before="288" w:after="288"/>
        <w:rPr>
          <w:rFonts w:ascii="Verdana" w:hAnsi="Verdana" w:cs="Times New Roman"/>
          <w:color w:val="000000"/>
          <w:sz w:val="23"/>
          <w:szCs w:val="23"/>
        </w:rPr>
      </w:pPr>
      <w:r>
        <w:rPr>
          <w:rFonts w:ascii="Verdana" w:hAnsi="Verdana"/>
          <w:color w:val="000000"/>
          <w:sz w:val="23"/>
          <w:szCs w:val="23"/>
        </w:rPr>
        <w:t>URLs can only be sent over the Internet using the </w:t>
      </w:r>
      <w:hyperlink r:id="rId182" w:history="1">
        <w:r>
          <w:rPr>
            <w:rStyle w:val="attributecolor"/>
            <w:rFonts w:ascii="Verdana" w:hAnsi="Verdana"/>
            <w:sz w:val="23"/>
            <w:szCs w:val="23"/>
          </w:rPr>
          <w:t>ASCII character-set</w:t>
        </w:r>
      </w:hyperlink>
      <w:r>
        <w:rPr>
          <w:rFonts w:ascii="Verdana" w:hAnsi="Verdana"/>
          <w:color w:val="000000"/>
          <w:sz w:val="23"/>
          <w:szCs w:val="23"/>
        </w:rPr>
        <w:t>. If a URL contains characters outside the ASCII set, the URL has to be converted.</w:t>
      </w:r>
    </w:p>
    <w:p w14:paraId="5435B0A8" w14:textId="77777777" w:rsidR="00E346CC" w:rsidRDefault="00E346CC" w:rsidP="00E346CC">
      <w:pPr>
        <w:shd w:val="clear" w:color="auto" w:fill="FFFFFF"/>
        <w:spacing w:before="288" w:after="288"/>
        <w:rPr>
          <w:rFonts w:ascii="Verdana" w:hAnsi="Verdana"/>
          <w:color w:val="000000"/>
          <w:sz w:val="23"/>
          <w:szCs w:val="23"/>
        </w:rPr>
      </w:pPr>
      <w:r>
        <w:rPr>
          <w:rFonts w:ascii="Verdana" w:hAnsi="Verdana"/>
          <w:color w:val="000000"/>
          <w:sz w:val="23"/>
          <w:szCs w:val="23"/>
        </w:rPr>
        <w:t>URL encoding converts non-ASCII characters into a format that can be transmitted over the Internet.</w:t>
      </w:r>
    </w:p>
    <w:p w14:paraId="2AC7015D" w14:textId="77777777" w:rsidR="00E346CC" w:rsidRDefault="00E346CC" w:rsidP="00E346CC">
      <w:pPr>
        <w:shd w:val="clear" w:color="auto" w:fill="FFFFFF"/>
        <w:spacing w:before="288" w:after="288"/>
        <w:rPr>
          <w:rFonts w:ascii="Verdana" w:hAnsi="Verdana"/>
          <w:color w:val="000000"/>
          <w:sz w:val="23"/>
          <w:szCs w:val="23"/>
        </w:rPr>
      </w:pPr>
      <w:r>
        <w:rPr>
          <w:rFonts w:ascii="Verdana" w:hAnsi="Verdana"/>
          <w:color w:val="000000"/>
          <w:sz w:val="23"/>
          <w:szCs w:val="23"/>
        </w:rPr>
        <w:t>URL encoding replaces non-ASCII characters with a "%" followed by hexadecimal digits.</w:t>
      </w:r>
    </w:p>
    <w:p w14:paraId="2F8C0894" w14:textId="2528D8C9" w:rsidR="00E346CC" w:rsidRDefault="00E346CC" w:rsidP="00E346CC">
      <w:pPr>
        <w:shd w:val="clear" w:color="auto" w:fill="FFFFFF"/>
        <w:spacing w:before="288" w:after="288"/>
        <w:rPr>
          <w:rFonts w:ascii="Verdana" w:hAnsi="Verdana"/>
          <w:color w:val="000000"/>
          <w:sz w:val="23"/>
          <w:szCs w:val="23"/>
        </w:rPr>
      </w:pPr>
      <w:r>
        <w:rPr>
          <w:rFonts w:ascii="Verdana" w:hAnsi="Verdana"/>
          <w:color w:val="000000"/>
          <w:sz w:val="23"/>
          <w:szCs w:val="23"/>
        </w:rPr>
        <w:t>URLs cannot contain spaces. URL encoding normally replaces a space with a plus (+) sign, or %20.</w:t>
      </w:r>
    </w:p>
    <w:p w14:paraId="2B116446" w14:textId="77777777" w:rsidR="00E346CC" w:rsidRDefault="00E346CC" w:rsidP="00E346CC">
      <w:pPr>
        <w:shd w:val="clear" w:color="auto" w:fill="FFFFFF"/>
        <w:spacing w:before="288" w:after="288"/>
        <w:rPr>
          <w:rFonts w:ascii="Verdana" w:hAnsi="Verdana"/>
          <w:color w:val="000000"/>
          <w:sz w:val="23"/>
          <w:szCs w:val="23"/>
        </w:rPr>
      </w:pPr>
    </w:p>
    <w:p w14:paraId="20EB045F" w14:textId="5BDB6B04" w:rsidR="00E346CC" w:rsidRPr="009760A6" w:rsidRDefault="00E346CC" w:rsidP="009760A6"/>
    <w:sectPr w:rsidR="00E346CC" w:rsidRPr="009760A6">
      <w:footerReference w:type="default" r:id="rId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D318A" w14:textId="77777777" w:rsidR="00CF0DFE" w:rsidRDefault="00CF0DFE" w:rsidP="00CF0DFE">
      <w:pPr>
        <w:spacing w:after="0" w:line="240" w:lineRule="auto"/>
      </w:pPr>
      <w:r>
        <w:separator/>
      </w:r>
    </w:p>
  </w:endnote>
  <w:endnote w:type="continuationSeparator" w:id="0">
    <w:p w14:paraId="64B1AFC3" w14:textId="77777777" w:rsidR="00CF0DFE" w:rsidRDefault="00CF0DFE" w:rsidP="00CF0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053132"/>
      <w:docPartObj>
        <w:docPartGallery w:val="Page Numbers (Bottom of Page)"/>
        <w:docPartUnique/>
      </w:docPartObj>
    </w:sdtPr>
    <w:sdtEndPr>
      <w:rPr>
        <w:color w:val="7F7F7F" w:themeColor="background1" w:themeShade="7F"/>
        <w:spacing w:val="60"/>
      </w:rPr>
    </w:sdtEndPr>
    <w:sdtContent>
      <w:p w14:paraId="4E829EA6" w14:textId="07DEAE60" w:rsidR="00142313" w:rsidRDefault="00142313">
        <w:pP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1607C9" w14:textId="23876408" w:rsidR="00CF0DFE" w:rsidRDefault="00142313">
    <w:r>
      <w:t xml:space="preserve">                                                                </w:t>
    </w:r>
    <w:r w:rsidR="00473DEE">
      <w:t>HTML Notes Made By AMARTH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5C6FE" w14:textId="77777777" w:rsidR="00CF0DFE" w:rsidRDefault="00CF0DFE" w:rsidP="00CF0DFE">
      <w:pPr>
        <w:spacing w:after="0" w:line="240" w:lineRule="auto"/>
      </w:pPr>
      <w:r>
        <w:separator/>
      </w:r>
    </w:p>
  </w:footnote>
  <w:footnote w:type="continuationSeparator" w:id="0">
    <w:p w14:paraId="400C489C" w14:textId="77777777" w:rsidR="00CF0DFE" w:rsidRDefault="00CF0DFE" w:rsidP="00CF0D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40" style="width:0;height:0" o:hralign="center" o:bullet="t" o:hrstd="t" o:hrnoshade="t" o:hr="t" fillcolor="black" stroked="f"/>
    </w:pict>
  </w:numPicBullet>
  <w:abstractNum w:abstractNumId="0" w15:restartNumberingAfterBreak="0">
    <w:nsid w:val="026C2412"/>
    <w:multiLevelType w:val="multilevel"/>
    <w:tmpl w:val="E990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922F7"/>
    <w:multiLevelType w:val="multilevel"/>
    <w:tmpl w:val="3C6E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8621F"/>
    <w:multiLevelType w:val="multilevel"/>
    <w:tmpl w:val="10B0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562E6"/>
    <w:multiLevelType w:val="multilevel"/>
    <w:tmpl w:val="9EFA653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4" w15:restartNumberingAfterBreak="0">
    <w:nsid w:val="0ED230E5"/>
    <w:multiLevelType w:val="multilevel"/>
    <w:tmpl w:val="EDDEF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2C7CE2"/>
    <w:multiLevelType w:val="hybridMultilevel"/>
    <w:tmpl w:val="2FB47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5008D"/>
    <w:multiLevelType w:val="multilevel"/>
    <w:tmpl w:val="83CA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E15EEF"/>
    <w:multiLevelType w:val="multilevel"/>
    <w:tmpl w:val="790A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CC01EF"/>
    <w:multiLevelType w:val="multilevel"/>
    <w:tmpl w:val="BD0A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9140F"/>
    <w:multiLevelType w:val="multilevel"/>
    <w:tmpl w:val="4E5E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135C9"/>
    <w:multiLevelType w:val="multilevel"/>
    <w:tmpl w:val="579A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CE70F0"/>
    <w:multiLevelType w:val="multilevel"/>
    <w:tmpl w:val="10B2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340AF"/>
    <w:multiLevelType w:val="multilevel"/>
    <w:tmpl w:val="94FC3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C35990"/>
    <w:multiLevelType w:val="multilevel"/>
    <w:tmpl w:val="793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4E6954"/>
    <w:multiLevelType w:val="multilevel"/>
    <w:tmpl w:val="0CB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0415CD"/>
    <w:multiLevelType w:val="multilevel"/>
    <w:tmpl w:val="FF481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D307D1"/>
    <w:multiLevelType w:val="multilevel"/>
    <w:tmpl w:val="1F4E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7D083F"/>
    <w:multiLevelType w:val="multilevel"/>
    <w:tmpl w:val="05FE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C000B8"/>
    <w:multiLevelType w:val="multilevel"/>
    <w:tmpl w:val="88C2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006BA0"/>
    <w:multiLevelType w:val="multilevel"/>
    <w:tmpl w:val="2D9E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EE3A17"/>
    <w:multiLevelType w:val="multilevel"/>
    <w:tmpl w:val="850C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D75D3"/>
    <w:multiLevelType w:val="multilevel"/>
    <w:tmpl w:val="E652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DB716F"/>
    <w:multiLevelType w:val="multilevel"/>
    <w:tmpl w:val="1E42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EF6BD9"/>
    <w:multiLevelType w:val="multilevel"/>
    <w:tmpl w:val="4E84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6071980">
    <w:abstractNumId w:val="19"/>
  </w:num>
  <w:num w:numId="2" w16cid:durableId="990597546">
    <w:abstractNumId w:val="1"/>
  </w:num>
  <w:num w:numId="3" w16cid:durableId="2046053404">
    <w:abstractNumId w:val="15"/>
  </w:num>
  <w:num w:numId="4" w16cid:durableId="508327499">
    <w:abstractNumId w:val="0"/>
  </w:num>
  <w:num w:numId="5" w16cid:durableId="1208951136">
    <w:abstractNumId w:val="17"/>
  </w:num>
  <w:num w:numId="6" w16cid:durableId="202452011">
    <w:abstractNumId w:val="6"/>
  </w:num>
  <w:num w:numId="7" w16cid:durableId="788476662">
    <w:abstractNumId w:val="13"/>
  </w:num>
  <w:num w:numId="8" w16cid:durableId="517038217">
    <w:abstractNumId w:val="8"/>
  </w:num>
  <w:num w:numId="9" w16cid:durableId="1920018334">
    <w:abstractNumId w:val="4"/>
  </w:num>
  <w:num w:numId="10" w16cid:durableId="239675337">
    <w:abstractNumId w:val="20"/>
  </w:num>
  <w:num w:numId="11" w16cid:durableId="1608466820">
    <w:abstractNumId w:val="3"/>
  </w:num>
  <w:num w:numId="12" w16cid:durableId="881021848">
    <w:abstractNumId w:val="5"/>
  </w:num>
  <w:num w:numId="13" w16cid:durableId="305203990">
    <w:abstractNumId w:val="2"/>
  </w:num>
  <w:num w:numId="14" w16cid:durableId="1010983583">
    <w:abstractNumId w:val="23"/>
  </w:num>
  <w:num w:numId="15" w16cid:durableId="483158410">
    <w:abstractNumId w:val="10"/>
  </w:num>
  <w:num w:numId="16" w16cid:durableId="578291895">
    <w:abstractNumId w:val="16"/>
  </w:num>
  <w:num w:numId="17" w16cid:durableId="799880805">
    <w:abstractNumId w:val="9"/>
  </w:num>
  <w:num w:numId="18" w16cid:durableId="1642731559">
    <w:abstractNumId w:val="7"/>
  </w:num>
  <w:num w:numId="19" w16cid:durableId="1013191024">
    <w:abstractNumId w:val="11"/>
  </w:num>
  <w:num w:numId="20" w16cid:durableId="656230330">
    <w:abstractNumId w:val="14"/>
  </w:num>
  <w:num w:numId="21" w16cid:durableId="1520042039">
    <w:abstractNumId w:val="12"/>
  </w:num>
  <w:num w:numId="22" w16cid:durableId="2000232785">
    <w:abstractNumId w:val="21"/>
  </w:num>
  <w:num w:numId="23" w16cid:durableId="1117263246">
    <w:abstractNumId w:val="22"/>
  </w:num>
  <w:num w:numId="24" w16cid:durableId="83434366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9B7"/>
    <w:rsid w:val="00001E9B"/>
    <w:rsid w:val="00007AA5"/>
    <w:rsid w:val="00011BC9"/>
    <w:rsid w:val="000174CD"/>
    <w:rsid w:val="0002467F"/>
    <w:rsid w:val="00026543"/>
    <w:rsid w:val="00027CFB"/>
    <w:rsid w:val="0003034F"/>
    <w:rsid w:val="00040DEC"/>
    <w:rsid w:val="00041487"/>
    <w:rsid w:val="000436DE"/>
    <w:rsid w:val="0004488C"/>
    <w:rsid w:val="00045F2A"/>
    <w:rsid w:val="00060F91"/>
    <w:rsid w:val="00064E73"/>
    <w:rsid w:val="00066591"/>
    <w:rsid w:val="00082DCD"/>
    <w:rsid w:val="00084B4F"/>
    <w:rsid w:val="00085E42"/>
    <w:rsid w:val="00087CDE"/>
    <w:rsid w:val="00093905"/>
    <w:rsid w:val="000A13F9"/>
    <w:rsid w:val="000A1B2B"/>
    <w:rsid w:val="000A3F6A"/>
    <w:rsid w:val="000A76B5"/>
    <w:rsid w:val="000B3454"/>
    <w:rsid w:val="000B40E5"/>
    <w:rsid w:val="000C4141"/>
    <w:rsid w:val="000C78E7"/>
    <w:rsid w:val="000E086E"/>
    <w:rsid w:val="000E4AFC"/>
    <w:rsid w:val="000E5F27"/>
    <w:rsid w:val="0010091D"/>
    <w:rsid w:val="001012A8"/>
    <w:rsid w:val="00106ED1"/>
    <w:rsid w:val="0011084A"/>
    <w:rsid w:val="00112081"/>
    <w:rsid w:val="001203FB"/>
    <w:rsid w:val="0012474F"/>
    <w:rsid w:val="001265F0"/>
    <w:rsid w:val="00134A01"/>
    <w:rsid w:val="00134E41"/>
    <w:rsid w:val="00142313"/>
    <w:rsid w:val="001433AC"/>
    <w:rsid w:val="00151727"/>
    <w:rsid w:val="001612C7"/>
    <w:rsid w:val="00162580"/>
    <w:rsid w:val="001642C0"/>
    <w:rsid w:val="0017217E"/>
    <w:rsid w:val="00181B75"/>
    <w:rsid w:val="00184E64"/>
    <w:rsid w:val="001863C9"/>
    <w:rsid w:val="001A16B7"/>
    <w:rsid w:val="001C2776"/>
    <w:rsid w:val="001C50B2"/>
    <w:rsid w:val="001C6AAF"/>
    <w:rsid w:val="001D2941"/>
    <w:rsid w:val="001D5A26"/>
    <w:rsid w:val="001E62FF"/>
    <w:rsid w:val="001E63AB"/>
    <w:rsid w:val="001E796D"/>
    <w:rsid w:val="001F5FE8"/>
    <w:rsid w:val="002008A7"/>
    <w:rsid w:val="00207634"/>
    <w:rsid w:val="00215609"/>
    <w:rsid w:val="002168BA"/>
    <w:rsid w:val="00221B20"/>
    <w:rsid w:val="002247BA"/>
    <w:rsid w:val="00241779"/>
    <w:rsid w:val="0025146D"/>
    <w:rsid w:val="00253B18"/>
    <w:rsid w:val="00262BE3"/>
    <w:rsid w:val="00267F0B"/>
    <w:rsid w:val="00280539"/>
    <w:rsid w:val="00295CA4"/>
    <w:rsid w:val="002A40D1"/>
    <w:rsid w:val="002A5713"/>
    <w:rsid w:val="002C77B1"/>
    <w:rsid w:val="002D0B00"/>
    <w:rsid w:val="002D1145"/>
    <w:rsid w:val="002F3064"/>
    <w:rsid w:val="002F7CE7"/>
    <w:rsid w:val="00301039"/>
    <w:rsid w:val="00301437"/>
    <w:rsid w:val="00303895"/>
    <w:rsid w:val="00307A6D"/>
    <w:rsid w:val="003104BC"/>
    <w:rsid w:val="00332A30"/>
    <w:rsid w:val="00341F2E"/>
    <w:rsid w:val="00347976"/>
    <w:rsid w:val="003509B6"/>
    <w:rsid w:val="0035258F"/>
    <w:rsid w:val="003554D5"/>
    <w:rsid w:val="00367D29"/>
    <w:rsid w:val="00372E9D"/>
    <w:rsid w:val="0037477D"/>
    <w:rsid w:val="003777D3"/>
    <w:rsid w:val="00385F3E"/>
    <w:rsid w:val="00390F65"/>
    <w:rsid w:val="0039279C"/>
    <w:rsid w:val="00395D52"/>
    <w:rsid w:val="003C016B"/>
    <w:rsid w:val="003C7BE3"/>
    <w:rsid w:val="003D665B"/>
    <w:rsid w:val="003E04FC"/>
    <w:rsid w:val="003E1DD3"/>
    <w:rsid w:val="003E2CEC"/>
    <w:rsid w:val="003E2F5B"/>
    <w:rsid w:val="003E51C2"/>
    <w:rsid w:val="003F2CCC"/>
    <w:rsid w:val="004130E6"/>
    <w:rsid w:val="00423A1B"/>
    <w:rsid w:val="00435EAF"/>
    <w:rsid w:val="00443778"/>
    <w:rsid w:val="00445915"/>
    <w:rsid w:val="004601A1"/>
    <w:rsid w:val="004666B7"/>
    <w:rsid w:val="00466DB7"/>
    <w:rsid w:val="00467523"/>
    <w:rsid w:val="00473DEE"/>
    <w:rsid w:val="00474380"/>
    <w:rsid w:val="004B285D"/>
    <w:rsid w:val="004B428F"/>
    <w:rsid w:val="004B6C87"/>
    <w:rsid w:val="004D2A29"/>
    <w:rsid w:val="004D7D80"/>
    <w:rsid w:val="004F1F9A"/>
    <w:rsid w:val="004F79B0"/>
    <w:rsid w:val="00500EB0"/>
    <w:rsid w:val="005173A5"/>
    <w:rsid w:val="005229FB"/>
    <w:rsid w:val="0052632B"/>
    <w:rsid w:val="00542C13"/>
    <w:rsid w:val="00546065"/>
    <w:rsid w:val="00557D20"/>
    <w:rsid w:val="00560DDB"/>
    <w:rsid w:val="0056338A"/>
    <w:rsid w:val="00563CAA"/>
    <w:rsid w:val="0056533B"/>
    <w:rsid w:val="00565EF4"/>
    <w:rsid w:val="00572F08"/>
    <w:rsid w:val="00577671"/>
    <w:rsid w:val="005829CC"/>
    <w:rsid w:val="00585765"/>
    <w:rsid w:val="005A0F74"/>
    <w:rsid w:val="005A568F"/>
    <w:rsid w:val="005C5276"/>
    <w:rsid w:val="005D38B8"/>
    <w:rsid w:val="005E5B4B"/>
    <w:rsid w:val="005F1842"/>
    <w:rsid w:val="00616BCF"/>
    <w:rsid w:val="00631350"/>
    <w:rsid w:val="00637075"/>
    <w:rsid w:val="0064455B"/>
    <w:rsid w:val="00653515"/>
    <w:rsid w:val="00661D78"/>
    <w:rsid w:val="006654F7"/>
    <w:rsid w:val="00675DBF"/>
    <w:rsid w:val="00677EFE"/>
    <w:rsid w:val="00685CAE"/>
    <w:rsid w:val="00691B7F"/>
    <w:rsid w:val="006945B4"/>
    <w:rsid w:val="006A011B"/>
    <w:rsid w:val="006A0CE1"/>
    <w:rsid w:val="006A185B"/>
    <w:rsid w:val="006A28A9"/>
    <w:rsid w:val="006B36E5"/>
    <w:rsid w:val="006B4842"/>
    <w:rsid w:val="006B48A3"/>
    <w:rsid w:val="006C3117"/>
    <w:rsid w:val="006C6723"/>
    <w:rsid w:val="006D2679"/>
    <w:rsid w:val="006D383A"/>
    <w:rsid w:val="006D6FFA"/>
    <w:rsid w:val="006E49B9"/>
    <w:rsid w:val="006F0441"/>
    <w:rsid w:val="00704DB3"/>
    <w:rsid w:val="00705373"/>
    <w:rsid w:val="0070626C"/>
    <w:rsid w:val="007072CF"/>
    <w:rsid w:val="00722941"/>
    <w:rsid w:val="0073087F"/>
    <w:rsid w:val="007409A2"/>
    <w:rsid w:val="00740D83"/>
    <w:rsid w:val="00745044"/>
    <w:rsid w:val="00762652"/>
    <w:rsid w:val="00776D29"/>
    <w:rsid w:val="007802E0"/>
    <w:rsid w:val="00786264"/>
    <w:rsid w:val="007872F5"/>
    <w:rsid w:val="00794E89"/>
    <w:rsid w:val="00794F28"/>
    <w:rsid w:val="007952AC"/>
    <w:rsid w:val="007B1FDA"/>
    <w:rsid w:val="007B24EB"/>
    <w:rsid w:val="007B6DE5"/>
    <w:rsid w:val="007C21A2"/>
    <w:rsid w:val="007D01A5"/>
    <w:rsid w:val="007D47C8"/>
    <w:rsid w:val="007E6CC3"/>
    <w:rsid w:val="007F5E4F"/>
    <w:rsid w:val="00810477"/>
    <w:rsid w:val="00810F7E"/>
    <w:rsid w:val="00812842"/>
    <w:rsid w:val="00813C13"/>
    <w:rsid w:val="008209C1"/>
    <w:rsid w:val="008213D0"/>
    <w:rsid w:val="008219B7"/>
    <w:rsid w:val="00823C58"/>
    <w:rsid w:val="00824479"/>
    <w:rsid w:val="00833B86"/>
    <w:rsid w:val="00834024"/>
    <w:rsid w:val="00844212"/>
    <w:rsid w:val="00854CD8"/>
    <w:rsid w:val="008625FE"/>
    <w:rsid w:val="00866343"/>
    <w:rsid w:val="00872381"/>
    <w:rsid w:val="00885032"/>
    <w:rsid w:val="00886760"/>
    <w:rsid w:val="008902E3"/>
    <w:rsid w:val="008A1F60"/>
    <w:rsid w:val="008B135E"/>
    <w:rsid w:val="008C5CD5"/>
    <w:rsid w:val="008E1C80"/>
    <w:rsid w:val="008E21B7"/>
    <w:rsid w:val="008E2FBC"/>
    <w:rsid w:val="008E46F3"/>
    <w:rsid w:val="008E5B4F"/>
    <w:rsid w:val="008E5B7A"/>
    <w:rsid w:val="008F1914"/>
    <w:rsid w:val="00901FCA"/>
    <w:rsid w:val="00913F4C"/>
    <w:rsid w:val="009165C6"/>
    <w:rsid w:val="00916A37"/>
    <w:rsid w:val="00921598"/>
    <w:rsid w:val="00924A12"/>
    <w:rsid w:val="00924CB7"/>
    <w:rsid w:val="009258FD"/>
    <w:rsid w:val="0093523E"/>
    <w:rsid w:val="00950631"/>
    <w:rsid w:val="00955A3B"/>
    <w:rsid w:val="009577E7"/>
    <w:rsid w:val="0096219D"/>
    <w:rsid w:val="00965F6C"/>
    <w:rsid w:val="00967B2C"/>
    <w:rsid w:val="00970375"/>
    <w:rsid w:val="009760A6"/>
    <w:rsid w:val="009776BD"/>
    <w:rsid w:val="00983185"/>
    <w:rsid w:val="0098565B"/>
    <w:rsid w:val="00987423"/>
    <w:rsid w:val="009911BF"/>
    <w:rsid w:val="009923F5"/>
    <w:rsid w:val="009947C8"/>
    <w:rsid w:val="009962C0"/>
    <w:rsid w:val="009B441B"/>
    <w:rsid w:val="009C02E6"/>
    <w:rsid w:val="009C54A0"/>
    <w:rsid w:val="009C6E91"/>
    <w:rsid w:val="009D2ABA"/>
    <w:rsid w:val="009D6672"/>
    <w:rsid w:val="009D70E7"/>
    <w:rsid w:val="009F0354"/>
    <w:rsid w:val="009F1F87"/>
    <w:rsid w:val="009F2CD7"/>
    <w:rsid w:val="00A13CC3"/>
    <w:rsid w:val="00A17823"/>
    <w:rsid w:val="00A271C8"/>
    <w:rsid w:val="00A326E8"/>
    <w:rsid w:val="00A32D1E"/>
    <w:rsid w:val="00A46DF1"/>
    <w:rsid w:val="00A513B2"/>
    <w:rsid w:val="00A519C3"/>
    <w:rsid w:val="00A53DC3"/>
    <w:rsid w:val="00A54334"/>
    <w:rsid w:val="00A55D46"/>
    <w:rsid w:val="00A63E9C"/>
    <w:rsid w:val="00A66068"/>
    <w:rsid w:val="00A836C4"/>
    <w:rsid w:val="00A971CD"/>
    <w:rsid w:val="00AA4DB5"/>
    <w:rsid w:val="00AA5462"/>
    <w:rsid w:val="00AC0F0A"/>
    <w:rsid w:val="00AC44BE"/>
    <w:rsid w:val="00AC6A54"/>
    <w:rsid w:val="00AC6CA7"/>
    <w:rsid w:val="00AD2C35"/>
    <w:rsid w:val="00AE1A03"/>
    <w:rsid w:val="00AE70E6"/>
    <w:rsid w:val="00AF1F9F"/>
    <w:rsid w:val="00AF2FF2"/>
    <w:rsid w:val="00AF3658"/>
    <w:rsid w:val="00B05F39"/>
    <w:rsid w:val="00B23FFF"/>
    <w:rsid w:val="00B243FA"/>
    <w:rsid w:val="00B40AD2"/>
    <w:rsid w:val="00B44A7B"/>
    <w:rsid w:val="00B577BC"/>
    <w:rsid w:val="00B7033B"/>
    <w:rsid w:val="00B95059"/>
    <w:rsid w:val="00BA3F01"/>
    <w:rsid w:val="00BA6657"/>
    <w:rsid w:val="00BB4267"/>
    <w:rsid w:val="00BB6FB9"/>
    <w:rsid w:val="00BB7259"/>
    <w:rsid w:val="00BC62FF"/>
    <w:rsid w:val="00BD0FE2"/>
    <w:rsid w:val="00BD2362"/>
    <w:rsid w:val="00BD3D0E"/>
    <w:rsid w:val="00BE7DA3"/>
    <w:rsid w:val="00BF2807"/>
    <w:rsid w:val="00C01114"/>
    <w:rsid w:val="00C029F3"/>
    <w:rsid w:val="00C044A7"/>
    <w:rsid w:val="00C0573C"/>
    <w:rsid w:val="00C06B75"/>
    <w:rsid w:val="00C3115C"/>
    <w:rsid w:val="00C4395B"/>
    <w:rsid w:val="00C518A1"/>
    <w:rsid w:val="00C57755"/>
    <w:rsid w:val="00C64783"/>
    <w:rsid w:val="00C6555D"/>
    <w:rsid w:val="00C65F7A"/>
    <w:rsid w:val="00C66A23"/>
    <w:rsid w:val="00C73B70"/>
    <w:rsid w:val="00C84824"/>
    <w:rsid w:val="00C92C0E"/>
    <w:rsid w:val="00C936E1"/>
    <w:rsid w:val="00C9529C"/>
    <w:rsid w:val="00CA372B"/>
    <w:rsid w:val="00CC2DAC"/>
    <w:rsid w:val="00CC4B3D"/>
    <w:rsid w:val="00CD1B61"/>
    <w:rsid w:val="00CE1DEB"/>
    <w:rsid w:val="00CF0DFE"/>
    <w:rsid w:val="00CF7344"/>
    <w:rsid w:val="00D016C0"/>
    <w:rsid w:val="00D03F15"/>
    <w:rsid w:val="00D050F6"/>
    <w:rsid w:val="00D1506A"/>
    <w:rsid w:val="00D16922"/>
    <w:rsid w:val="00D219DB"/>
    <w:rsid w:val="00D60227"/>
    <w:rsid w:val="00D65C5D"/>
    <w:rsid w:val="00D67A13"/>
    <w:rsid w:val="00D92A22"/>
    <w:rsid w:val="00DA7CF7"/>
    <w:rsid w:val="00DB24A5"/>
    <w:rsid w:val="00DB3252"/>
    <w:rsid w:val="00DB55F4"/>
    <w:rsid w:val="00DD38D1"/>
    <w:rsid w:val="00DE1FC2"/>
    <w:rsid w:val="00DE4CF0"/>
    <w:rsid w:val="00DE6180"/>
    <w:rsid w:val="00DF0964"/>
    <w:rsid w:val="00E054CB"/>
    <w:rsid w:val="00E132FD"/>
    <w:rsid w:val="00E17716"/>
    <w:rsid w:val="00E20F50"/>
    <w:rsid w:val="00E31AC9"/>
    <w:rsid w:val="00E333A9"/>
    <w:rsid w:val="00E346CC"/>
    <w:rsid w:val="00E368E2"/>
    <w:rsid w:val="00E40847"/>
    <w:rsid w:val="00E46A1D"/>
    <w:rsid w:val="00E531C0"/>
    <w:rsid w:val="00E70609"/>
    <w:rsid w:val="00E75EE2"/>
    <w:rsid w:val="00E82653"/>
    <w:rsid w:val="00E833FA"/>
    <w:rsid w:val="00E931D0"/>
    <w:rsid w:val="00E95E43"/>
    <w:rsid w:val="00EA1067"/>
    <w:rsid w:val="00EA6FB9"/>
    <w:rsid w:val="00EB7151"/>
    <w:rsid w:val="00EC4396"/>
    <w:rsid w:val="00ED683D"/>
    <w:rsid w:val="00EE1DEC"/>
    <w:rsid w:val="00EE62B8"/>
    <w:rsid w:val="00EE6C1F"/>
    <w:rsid w:val="00F04B51"/>
    <w:rsid w:val="00F1257D"/>
    <w:rsid w:val="00F15BE7"/>
    <w:rsid w:val="00F276D4"/>
    <w:rsid w:val="00F30084"/>
    <w:rsid w:val="00F37E98"/>
    <w:rsid w:val="00F457AB"/>
    <w:rsid w:val="00F47D1E"/>
    <w:rsid w:val="00F54813"/>
    <w:rsid w:val="00F7174F"/>
    <w:rsid w:val="00F859D7"/>
    <w:rsid w:val="00F90C54"/>
    <w:rsid w:val="00F90CB3"/>
    <w:rsid w:val="00F93043"/>
    <w:rsid w:val="00F931E7"/>
    <w:rsid w:val="00FB4820"/>
    <w:rsid w:val="00FC3DA7"/>
    <w:rsid w:val="00FC4CC2"/>
    <w:rsid w:val="00FD0B56"/>
    <w:rsid w:val="00FE4CBC"/>
    <w:rsid w:val="00FE5072"/>
    <w:rsid w:val="00FE507E"/>
    <w:rsid w:val="00FF67AD"/>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EB91D"/>
  <w15:chartTrackingRefBased/>
  <w15:docId w15:val="{C995330A-AC83-4427-86D9-50D976444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609"/>
  </w:style>
  <w:style w:type="paragraph" w:styleId="Heading1">
    <w:name w:val="heading 1"/>
    <w:basedOn w:val="Normal"/>
    <w:next w:val="Normal"/>
    <w:link w:val="Heading1Char"/>
    <w:uiPriority w:val="9"/>
    <w:qFormat/>
    <w:rsid w:val="00E70609"/>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C9529C"/>
    <w:pPr>
      <w:keepNext/>
      <w:keepLines/>
      <w:spacing w:before="40" w:after="0"/>
      <w:jc w:val="center"/>
      <w:outlineLvl w:val="1"/>
    </w:pPr>
    <w:rPr>
      <w:rFonts w:asciiTheme="majorHAnsi" w:eastAsiaTheme="majorEastAsia" w:hAnsiTheme="majorHAnsi" w:cstheme="majorBidi"/>
      <w:b/>
      <w:color w:val="2F5496" w:themeColor="accent1" w:themeShade="BF"/>
      <w:sz w:val="32"/>
      <w:szCs w:val="23"/>
    </w:rPr>
  </w:style>
  <w:style w:type="paragraph" w:styleId="Heading3">
    <w:name w:val="heading 3"/>
    <w:basedOn w:val="Normal"/>
    <w:next w:val="Normal"/>
    <w:link w:val="Heading3Char"/>
    <w:uiPriority w:val="9"/>
    <w:unhideWhenUsed/>
    <w:qFormat/>
    <w:rsid w:val="009165C6"/>
    <w:pPr>
      <w:keepNext/>
      <w:keepLines/>
      <w:spacing w:before="40" w:after="0"/>
      <w:jc w:val="center"/>
      <w:outlineLvl w:val="2"/>
    </w:pPr>
    <w:rPr>
      <w:rFonts w:asciiTheme="majorHAnsi" w:eastAsiaTheme="majorEastAsia" w:hAnsiTheme="majorHAnsi" w:cstheme="majorBidi"/>
      <w:b/>
      <w:color w:val="1F3763" w:themeColor="accent1" w:themeShade="7F"/>
      <w:sz w:val="32"/>
      <w:szCs w:val="21"/>
    </w:rPr>
  </w:style>
  <w:style w:type="paragraph" w:styleId="Heading4">
    <w:name w:val="heading 4"/>
    <w:basedOn w:val="Normal"/>
    <w:next w:val="Normal"/>
    <w:link w:val="Heading4Char"/>
    <w:uiPriority w:val="9"/>
    <w:unhideWhenUsed/>
    <w:qFormat/>
    <w:rsid w:val="00987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0609"/>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C9529C"/>
    <w:rPr>
      <w:rFonts w:asciiTheme="majorHAnsi" w:eastAsiaTheme="majorEastAsia" w:hAnsiTheme="majorHAnsi" w:cstheme="majorBidi"/>
      <w:b/>
      <w:color w:val="2F5496" w:themeColor="accent1" w:themeShade="BF"/>
      <w:sz w:val="32"/>
      <w:szCs w:val="23"/>
    </w:rPr>
  </w:style>
  <w:style w:type="character" w:customStyle="1" w:styleId="Heading3Char">
    <w:name w:val="Heading 3 Char"/>
    <w:basedOn w:val="DefaultParagraphFont"/>
    <w:link w:val="Heading3"/>
    <w:uiPriority w:val="9"/>
    <w:rsid w:val="009165C6"/>
    <w:rPr>
      <w:rFonts w:asciiTheme="majorHAnsi" w:eastAsiaTheme="majorEastAsia" w:hAnsiTheme="majorHAnsi" w:cstheme="majorBidi"/>
      <w:b/>
      <w:color w:val="1F3763" w:themeColor="accent1" w:themeShade="7F"/>
      <w:sz w:val="32"/>
      <w:szCs w:val="21"/>
    </w:rPr>
  </w:style>
  <w:style w:type="character" w:customStyle="1" w:styleId="Heading4Char">
    <w:name w:val="Heading 4 Char"/>
    <w:basedOn w:val="DefaultParagraphFont"/>
    <w:link w:val="Heading4"/>
    <w:uiPriority w:val="9"/>
    <w:rsid w:val="00987423"/>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E70609"/>
    <w:rPr>
      <w:b/>
      <w:bCs/>
    </w:rPr>
  </w:style>
  <w:style w:type="paragraph" w:styleId="NormalWeb">
    <w:name w:val="Normal (Web)"/>
    <w:basedOn w:val="Normal"/>
    <w:uiPriority w:val="99"/>
    <w:unhideWhenUsed/>
    <w:rsid w:val="004130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estagname">
    <w:name w:val="spes_tagname"/>
    <w:basedOn w:val="DefaultParagraphFont"/>
    <w:rsid w:val="004130E6"/>
  </w:style>
  <w:style w:type="character" w:customStyle="1" w:styleId="spestag">
    <w:name w:val="spes_tag"/>
    <w:basedOn w:val="DefaultParagraphFont"/>
    <w:rsid w:val="004130E6"/>
  </w:style>
  <w:style w:type="paragraph" w:styleId="ListParagraph">
    <w:name w:val="List Paragraph"/>
    <w:basedOn w:val="Normal"/>
    <w:uiPriority w:val="34"/>
    <w:qFormat/>
    <w:rsid w:val="004130E6"/>
    <w:pPr>
      <w:ind w:left="720"/>
      <w:contextualSpacing/>
    </w:pPr>
  </w:style>
  <w:style w:type="character" w:styleId="Emphasis">
    <w:name w:val="Emphasis"/>
    <w:basedOn w:val="DefaultParagraphFont"/>
    <w:uiPriority w:val="20"/>
    <w:qFormat/>
    <w:rsid w:val="002A40D1"/>
    <w:rPr>
      <w:i/>
      <w:iCs/>
    </w:rPr>
  </w:style>
  <w:style w:type="character" w:styleId="HTMLCode">
    <w:name w:val="HTML Code"/>
    <w:basedOn w:val="DefaultParagraphFont"/>
    <w:uiPriority w:val="99"/>
    <w:semiHidden/>
    <w:unhideWhenUsed/>
    <w:rsid w:val="002A40D1"/>
    <w:rPr>
      <w:rFonts w:ascii="Courier New" w:eastAsia="Times New Roman" w:hAnsi="Courier New" w:cs="Courier New"/>
      <w:sz w:val="20"/>
      <w:szCs w:val="20"/>
    </w:rPr>
  </w:style>
  <w:style w:type="character" w:customStyle="1" w:styleId="tagnamecolor">
    <w:name w:val="tagnamecolor"/>
    <w:basedOn w:val="DefaultParagraphFont"/>
    <w:rsid w:val="00040DEC"/>
  </w:style>
  <w:style w:type="character" w:customStyle="1" w:styleId="tagcolor">
    <w:name w:val="tagcolor"/>
    <w:basedOn w:val="DefaultParagraphFont"/>
    <w:rsid w:val="00040DEC"/>
  </w:style>
  <w:style w:type="character" w:customStyle="1" w:styleId="attributecolor">
    <w:name w:val="attributecolor"/>
    <w:basedOn w:val="DefaultParagraphFont"/>
    <w:rsid w:val="00040DEC"/>
  </w:style>
  <w:style w:type="character" w:styleId="Hyperlink">
    <w:name w:val="Hyperlink"/>
    <w:basedOn w:val="DefaultParagraphFont"/>
    <w:uiPriority w:val="99"/>
    <w:unhideWhenUsed/>
    <w:rsid w:val="00C6555D"/>
    <w:rPr>
      <w:color w:val="0000FF"/>
      <w:u w:val="single"/>
    </w:rPr>
  </w:style>
  <w:style w:type="character" w:customStyle="1" w:styleId="colorh1">
    <w:name w:val="color_h1"/>
    <w:basedOn w:val="DefaultParagraphFont"/>
    <w:rsid w:val="00DB24A5"/>
  </w:style>
  <w:style w:type="character" w:customStyle="1" w:styleId="attributevaluecolor">
    <w:name w:val="attributevaluecolor"/>
    <w:basedOn w:val="DefaultParagraphFont"/>
    <w:rsid w:val="00AF1F9F"/>
  </w:style>
  <w:style w:type="paragraph" w:styleId="Header">
    <w:name w:val="header"/>
    <w:basedOn w:val="Normal"/>
    <w:link w:val="HeaderChar"/>
    <w:uiPriority w:val="99"/>
    <w:unhideWhenUsed/>
    <w:rsid w:val="00CF0D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DFE"/>
  </w:style>
  <w:style w:type="paragraph" w:styleId="Footer">
    <w:name w:val="footer"/>
    <w:basedOn w:val="Normal"/>
    <w:link w:val="FooterChar"/>
    <w:uiPriority w:val="99"/>
    <w:unhideWhenUsed/>
    <w:rsid w:val="00CF0D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DFE"/>
  </w:style>
  <w:style w:type="character" w:customStyle="1" w:styleId="commentcolor">
    <w:name w:val="commentcolor"/>
    <w:basedOn w:val="DefaultParagraphFont"/>
    <w:rsid w:val="006B4842"/>
  </w:style>
  <w:style w:type="paragraph" w:styleId="NoSpacing">
    <w:name w:val="No Spacing"/>
    <w:uiPriority w:val="1"/>
    <w:qFormat/>
    <w:rsid w:val="00367D29"/>
    <w:pPr>
      <w:spacing w:after="0" w:line="240" w:lineRule="auto"/>
    </w:pPr>
  </w:style>
  <w:style w:type="paragraph" w:styleId="HTMLPreformatted">
    <w:name w:val="HTML Preformatted"/>
    <w:basedOn w:val="Normal"/>
    <w:link w:val="HTMLPreformattedChar"/>
    <w:uiPriority w:val="99"/>
    <w:semiHidden/>
    <w:unhideWhenUsed/>
    <w:rsid w:val="0028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280539"/>
    <w:rPr>
      <w:rFonts w:ascii="Courier New" w:eastAsia="Times New Roman" w:hAnsi="Courier New" w:cs="Courier New"/>
      <w:sz w:val="20"/>
    </w:rPr>
  </w:style>
  <w:style w:type="character" w:styleId="HTMLCite">
    <w:name w:val="HTML Cite"/>
    <w:basedOn w:val="DefaultParagraphFont"/>
    <w:uiPriority w:val="99"/>
    <w:semiHidden/>
    <w:unhideWhenUsed/>
    <w:rsid w:val="009C6E91"/>
    <w:rPr>
      <w:i/>
      <w:iCs/>
    </w:rPr>
  </w:style>
  <w:style w:type="paragraph" w:customStyle="1" w:styleId="intro">
    <w:name w:val="intro"/>
    <w:basedOn w:val="Normal"/>
    <w:rsid w:val="006F0441"/>
    <w:pPr>
      <w:spacing w:before="100" w:beforeAutospacing="1" w:after="100" w:afterAutospacing="1" w:line="240" w:lineRule="auto"/>
    </w:pPr>
    <w:rPr>
      <w:rFonts w:ascii="Times New Roman" w:eastAsia="Times New Roman" w:hAnsi="Times New Roman" w:cs="Times New Roman"/>
      <w:sz w:val="24"/>
      <w:szCs w:val="24"/>
    </w:rPr>
  </w:style>
  <w:style w:type="table" w:styleId="TableGridLight">
    <w:name w:val="Grid Table Light"/>
    <w:basedOn w:val="TableNormal"/>
    <w:uiPriority w:val="40"/>
    <w:rsid w:val="00253B1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082D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E1D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E1D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E1D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E1DE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E1DE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cssdelimitercolor">
    <w:name w:val="cssdelimitercolor"/>
    <w:basedOn w:val="DefaultParagraphFont"/>
    <w:rsid w:val="00577671"/>
  </w:style>
  <w:style w:type="character" w:customStyle="1" w:styleId="csspropertycolor">
    <w:name w:val="csspropertycolor"/>
    <w:basedOn w:val="DefaultParagraphFont"/>
    <w:rsid w:val="00577671"/>
  </w:style>
  <w:style w:type="character" w:customStyle="1" w:styleId="csspropertyvaluecolor">
    <w:name w:val="csspropertyvaluecolor"/>
    <w:basedOn w:val="DefaultParagraphFont"/>
    <w:rsid w:val="00577671"/>
  </w:style>
  <w:style w:type="character" w:customStyle="1" w:styleId="cssselectorcolor">
    <w:name w:val="cssselectorcolor"/>
    <w:basedOn w:val="DefaultParagraphFont"/>
    <w:rsid w:val="003E2F5B"/>
  </w:style>
  <w:style w:type="paragraph" w:customStyle="1" w:styleId="w3-theme-border">
    <w:name w:val="w3-theme-border"/>
    <w:basedOn w:val="Normal"/>
    <w:rsid w:val="00EE6C1F"/>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A76B5"/>
    <w:rPr>
      <w:color w:val="605E5C"/>
      <w:shd w:val="clear" w:color="auto" w:fill="E1DFDD"/>
    </w:rPr>
  </w:style>
  <w:style w:type="paragraph" w:styleId="z-TopofForm">
    <w:name w:val="HTML Top of Form"/>
    <w:basedOn w:val="Normal"/>
    <w:next w:val="Normal"/>
    <w:link w:val="z-TopofFormChar"/>
    <w:hidden/>
    <w:uiPriority w:val="99"/>
    <w:semiHidden/>
    <w:unhideWhenUsed/>
    <w:rsid w:val="00435EAF"/>
    <w:pPr>
      <w:pBdr>
        <w:bottom w:val="single" w:sz="6" w:space="1" w:color="auto"/>
      </w:pBdr>
      <w:spacing w:after="0" w:line="240" w:lineRule="auto"/>
      <w:jc w:val="center"/>
    </w:pPr>
    <w:rPr>
      <w:rFonts w:ascii="Arial" w:eastAsia="Times New Roman" w:hAnsi="Arial" w:cs="Mangal"/>
      <w:vanish/>
      <w:sz w:val="16"/>
      <w:szCs w:val="14"/>
    </w:rPr>
  </w:style>
  <w:style w:type="character" w:customStyle="1" w:styleId="z-TopofFormChar">
    <w:name w:val="z-Top of Form Char"/>
    <w:basedOn w:val="DefaultParagraphFont"/>
    <w:link w:val="z-TopofForm"/>
    <w:uiPriority w:val="99"/>
    <w:semiHidden/>
    <w:rsid w:val="00435EAF"/>
    <w:rPr>
      <w:rFonts w:ascii="Arial" w:eastAsia="Times New Roman" w:hAnsi="Arial" w:cs="Mangal"/>
      <w:vanish/>
      <w:sz w:val="16"/>
      <w:szCs w:val="14"/>
    </w:rPr>
  </w:style>
  <w:style w:type="paragraph" w:styleId="z-BottomofForm">
    <w:name w:val="HTML Bottom of Form"/>
    <w:basedOn w:val="Normal"/>
    <w:next w:val="Normal"/>
    <w:link w:val="z-BottomofFormChar"/>
    <w:hidden/>
    <w:uiPriority w:val="99"/>
    <w:unhideWhenUsed/>
    <w:rsid w:val="00435EAF"/>
    <w:pPr>
      <w:pBdr>
        <w:top w:val="single" w:sz="6" w:space="1" w:color="auto"/>
      </w:pBdr>
      <w:spacing w:after="0" w:line="240" w:lineRule="auto"/>
      <w:jc w:val="center"/>
    </w:pPr>
    <w:rPr>
      <w:rFonts w:ascii="Arial" w:eastAsia="Times New Roman" w:hAnsi="Arial" w:cs="Mangal"/>
      <w:vanish/>
      <w:sz w:val="16"/>
      <w:szCs w:val="14"/>
    </w:rPr>
  </w:style>
  <w:style w:type="character" w:customStyle="1" w:styleId="z-BottomofFormChar">
    <w:name w:val="z-Bottom of Form Char"/>
    <w:basedOn w:val="DefaultParagraphFont"/>
    <w:link w:val="z-BottomofForm"/>
    <w:uiPriority w:val="99"/>
    <w:rsid w:val="00435EAF"/>
    <w:rPr>
      <w:rFonts w:ascii="Arial" w:eastAsia="Times New Roman" w:hAnsi="Arial" w:cs="Mangal"/>
      <w:vanish/>
      <w:sz w:val="16"/>
      <w:szCs w:val="14"/>
    </w:rPr>
  </w:style>
  <w:style w:type="paragraph" w:styleId="TOCHeading">
    <w:name w:val="TOC Heading"/>
    <w:basedOn w:val="Heading1"/>
    <w:next w:val="Normal"/>
    <w:uiPriority w:val="39"/>
    <w:unhideWhenUsed/>
    <w:qFormat/>
    <w:rsid w:val="00EE1DEC"/>
    <w:pPr>
      <w:outlineLvl w:val="9"/>
    </w:pPr>
    <w:rPr>
      <w:szCs w:val="32"/>
      <w:lang w:bidi="ar-SA"/>
    </w:rPr>
  </w:style>
  <w:style w:type="paragraph" w:styleId="TOC1">
    <w:name w:val="toc 1"/>
    <w:basedOn w:val="Normal"/>
    <w:next w:val="Normal"/>
    <w:autoRedefine/>
    <w:uiPriority w:val="39"/>
    <w:unhideWhenUsed/>
    <w:rsid w:val="00EE1DEC"/>
    <w:pPr>
      <w:spacing w:after="100"/>
    </w:pPr>
  </w:style>
  <w:style w:type="paragraph" w:styleId="TOC2">
    <w:name w:val="toc 2"/>
    <w:basedOn w:val="Normal"/>
    <w:next w:val="Normal"/>
    <w:autoRedefine/>
    <w:uiPriority w:val="39"/>
    <w:unhideWhenUsed/>
    <w:rsid w:val="00EE1DEC"/>
    <w:pPr>
      <w:spacing w:after="100"/>
      <w:ind w:left="220"/>
    </w:pPr>
  </w:style>
  <w:style w:type="paragraph" w:styleId="TOC3">
    <w:name w:val="toc 3"/>
    <w:basedOn w:val="Normal"/>
    <w:next w:val="Normal"/>
    <w:autoRedefine/>
    <w:uiPriority w:val="39"/>
    <w:unhideWhenUsed/>
    <w:rsid w:val="00EE1D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4864">
      <w:bodyDiv w:val="1"/>
      <w:marLeft w:val="0"/>
      <w:marRight w:val="0"/>
      <w:marTop w:val="0"/>
      <w:marBottom w:val="0"/>
      <w:divBdr>
        <w:top w:val="none" w:sz="0" w:space="0" w:color="auto"/>
        <w:left w:val="none" w:sz="0" w:space="0" w:color="auto"/>
        <w:bottom w:val="none" w:sz="0" w:space="0" w:color="auto"/>
        <w:right w:val="none" w:sz="0" w:space="0" w:color="auto"/>
      </w:divBdr>
    </w:div>
    <w:div w:id="13583494">
      <w:bodyDiv w:val="1"/>
      <w:marLeft w:val="0"/>
      <w:marRight w:val="0"/>
      <w:marTop w:val="0"/>
      <w:marBottom w:val="0"/>
      <w:divBdr>
        <w:top w:val="none" w:sz="0" w:space="0" w:color="auto"/>
        <w:left w:val="none" w:sz="0" w:space="0" w:color="auto"/>
        <w:bottom w:val="none" w:sz="0" w:space="0" w:color="auto"/>
        <w:right w:val="none" w:sz="0" w:space="0" w:color="auto"/>
      </w:divBdr>
    </w:div>
    <w:div w:id="29383214">
      <w:bodyDiv w:val="1"/>
      <w:marLeft w:val="0"/>
      <w:marRight w:val="0"/>
      <w:marTop w:val="0"/>
      <w:marBottom w:val="0"/>
      <w:divBdr>
        <w:top w:val="none" w:sz="0" w:space="0" w:color="auto"/>
        <w:left w:val="none" w:sz="0" w:space="0" w:color="auto"/>
        <w:bottom w:val="none" w:sz="0" w:space="0" w:color="auto"/>
        <w:right w:val="none" w:sz="0" w:space="0" w:color="auto"/>
      </w:divBdr>
      <w:divsChild>
        <w:div w:id="1261180863">
          <w:marLeft w:val="-300"/>
          <w:marRight w:val="-300"/>
          <w:marTop w:val="360"/>
          <w:marBottom w:val="360"/>
          <w:divBdr>
            <w:top w:val="none" w:sz="0" w:space="0" w:color="auto"/>
            <w:left w:val="none" w:sz="0" w:space="0" w:color="auto"/>
            <w:bottom w:val="none" w:sz="0" w:space="0" w:color="auto"/>
            <w:right w:val="none" w:sz="0" w:space="0" w:color="auto"/>
          </w:divBdr>
          <w:divsChild>
            <w:div w:id="119835370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6512367">
      <w:bodyDiv w:val="1"/>
      <w:marLeft w:val="0"/>
      <w:marRight w:val="0"/>
      <w:marTop w:val="0"/>
      <w:marBottom w:val="0"/>
      <w:divBdr>
        <w:top w:val="none" w:sz="0" w:space="0" w:color="auto"/>
        <w:left w:val="none" w:sz="0" w:space="0" w:color="auto"/>
        <w:bottom w:val="none" w:sz="0" w:space="0" w:color="auto"/>
        <w:right w:val="none" w:sz="0" w:space="0" w:color="auto"/>
      </w:divBdr>
    </w:div>
    <w:div w:id="64424812">
      <w:bodyDiv w:val="1"/>
      <w:marLeft w:val="0"/>
      <w:marRight w:val="0"/>
      <w:marTop w:val="0"/>
      <w:marBottom w:val="0"/>
      <w:divBdr>
        <w:top w:val="none" w:sz="0" w:space="0" w:color="auto"/>
        <w:left w:val="none" w:sz="0" w:space="0" w:color="auto"/>
        <w:bottom w:val="none" w:sz="0" w:space="0" w:color="auto"/>
        <w:right w:val="none" w:sz="0" w:space="0" w:color="auto"/>
      </w:divBdr>
    </w:div>
    <w:div w:id="75827384">
      <w:bodyDiv w:val="1"/>
      <w:marLeft w:val="0"/>
      <w:marRight w:val="0"/>
      <w:marTop w:val="0"/>
      <w:marBottom w:val="0"/>
      <w:divBdr>
        <w:top w:val="none" w:sz="0" w:space="0" w:color="auto"/>
        <w:left w:val="none" w:sz="0" w:space="0" w:color="auto"/>
        <w:bottom w:val="none" w:sz="0" w:space="0" w:color="auto"/>
        <w:right w:val="none" w:sz="0" w:space="0" w:color="auto"/>
      </w:divBdr>
    </w:div>
    <w:div w:id="90123770">
      <w:bodyDiv w:val="1"/>
      <w:marLeft w:val="0"/>
      <w:marRight w:val="0"/>
      <w:marTop w:val="0"/>
      <w:marBottom w:val="0"/>
      <w:divBdr>
        <w:top w:val="none" w:sz="0" w:space="0" w:color="auto"/>
        <w:left w:val="none" w:sz="0" w:space="0" w:color="auto"/>
        <w:bottom w:val="none" w:sz="0" w:space="0" w:color="auto"/>
        <w:right w:val="none" w:sz="0" w:space="0" w:color="auto"/>
      </w:divBdr>
      <w:divsChild>
        <w:div w:id="1041519295">
          <w:marLeft w:val="-300"/>
          <w:marRight w:val="-300"/>
          <w:marTop w:val="360"/>
          <w:marBottom w:val="360"/>
          <w:divBdr>
            <w:top w:val="none" w:sz="0" w:space="0" w:color="auto"/>
            <w:left w:val="none" w:sz="0" w:space="0" w:color="auto"/>
            <w:bottom w:val="none" w:sz="0" w:space="0" w:color="auto"/>
            <w:right w:val="none" w:sz="0" w:space="0" w:color="auto"/>
          </w:divBdr>
          <w:divsChild>
            <w:div w:id="201595317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3520466">
      <w:bodyDiv w:val="1"/>
      <w:marLeft w:val="0"/>
      <w:marRight w:val="0"/>
      <w:marTop w:val="0"/>
      <w:marBottom w:val="0"/>
      <w:divBdr>
        <w:top w:val="none" w:sz="0" w:space="0" w:color="auto"/>
        <w:left w:val="none" w:sz="0" w:space="0" w:color="auto"/>
        <w:bottom w:val="none" w:sz="0" w:space="0" w:color="auto"/>
        <w:right w:val="none" w:sz="0" w:space="0" w:color="auto"/>
      </w:divBdr>
    </w:div>
    <w:div w:id="97724535">
      <w:bodyDiv w:val="1"/>
      <w:marLeft w:val="0"/>
      <w:marRight w:val="0"/>
      <w:marTop w:val="0"/>
      <w:marBottom w:val="0"/>
      <w:divBdr>
        <w:top w:val="none" w:sz="0" w:space="0" w:color="auto"/>
        <w:left w:val="none" w:sz="0" w:space="0" w:color="auto"/>
        <w:bottom w:val="none" w:sz="0" w:space="0" w:color="auto"/>
        <w:right w:val="none" w:sz="0" w:space="0" w:color="auto"/>
      </w:divBdr>
    </w:div>
    <w:div w:id="99033072">
      <w:bodyDiv w:val="1"/>
      <w:marLeft w:val="0"/>
      <w:marRight w:val="0"/>
      <w:marTop w:val="0"/>
      <w:marBottom w:val="0"/>
      <w:divBdr>
        <w:top w:val="none" w:sz="0" w:space="0" w:color="auto"/>
        <w:left w:val="none" w:sz="0" w:space="0" w:color="auto"/>
        <w:bottom w:val="none" w:sz="0" w:space="0" w:color="auto"/>
        <w:right w:val="none" w:sz="0" w:space="0" w:color="auto"/>
      </w:divBdr>
    </w:div>
    <w:div w:id="99419976">
      <w:bodyDiv w:val="1"/>
      <w:marLeft w:val="0"/>
      <w:marRight w:val="0"/>
      <w:marTop w:val="0"/>
      <w:marBottom w:val="0"/>
      <w:divBdr>
        <w:top w:val="none" w:sz="0" w:space="0" w:color="auto"/>
        <w:left w:val="none" w:sz="0" w:space="0" w:color="auto"/>
        <w:bottom w:val="none" w:sz="0" w:space="0" w:color="auto"/>
        <w:right w:val="none" w:sz="0" w:space="0" w:color="auto"/>
      </w:divBdr>
    </w:div>
    <w:div w:id="103381051">
      <w:bodyDiv w:val="1"/>
      <w:marLeft w:val="0"/>
      <w:marRight w:val="0"/>
      <w:marTop w:val="0"/>
      <w:marBottom w:val="0"/>
      <w:divBdr>
        <w:top w:val="none" w:sz="0" w:space="0" w:color="auto"/>
        <w:left w:val="none" w:sz="0" w:space="0" w:color="auto"/>
        <w:bottom w:val="none" w:sz="0" w:space="0" w:color="auto"/>
        <w:right w:val="none" w:sz="0" w:space="0" w:color="auto"/>
      </w:divBdr>
    </w:div>
    <w:div w:id="113257452">
      <w:bodyDiv w:val="1"/>
      <w:marLeft w:val="0"/>
      <w:marRight w:val="0"/>
      <w:marTop w:val="0"/>
      <w:marBottom w:val="0"/>
      <w:divBdr>
        <w:top w:val="none" w:sz="0" w:space="0" w:color="auto"/>
        <w:left w:val="none" w:sz="0" w:space="0" w:color="auto"/>
        <w:bottom w:val="none" w:sz="0" w:space="0" w:color="auto"/>
        <w:right w:val="none" w:sz="0" w:space="0" w:color="auto"/>
      </w:divBdr>
    </w:div>
    <w:div w:id="117380014">
      <w:bodyDiv w:val="1"/>
      <w:marLeft w:val="0"/>
      <w:marRight w:val="0"/>
      <w:marTop w:val="0"/>
      <w:marBottom w:val="0"/>
      <w:divBdr>
        <w:top w:val="none" w:sz="0" w:space="0" w:color="auto"/>
        <w:left w:val="none" w:sz="0" w:space="0" w:color="auto"/>
        <w:bottom w:val="none" w:sz="0" w:space="0" w:color="auto"/>
        <w:right w:val="none" w:sz="0" w:space="0" w:color="auto"/>
      </w:divBdr>
    </w:div>
    <w:div w:id="132604823">
      <w:bodyDiv w:val="1"/>
      <w:marLeft w:val="0"/>
      <w:marRight w:val="0"/>
      <w:marTop w:val="0"/>
      <w:marBottom w:val="0"/>
      <w:divBdr>
        <w:top w:val="none" w:sz="0" w:space="0" w:color="auto"/>
        <w:left w:val="none" w:sz="0" w:space="0" w:color="auto"/>
        <w:bottom w:val="none" w:sz="0" w:space="0" w:color="auto"/>
        <w:right w:val="none" w:sz="0" w:space="0" w:color="auto"/>
      </w:divBdr>
    </w:div>
    <w:div w:id="149447754">
      <w:bodyDiv w:val="1"/>
      <w:marLeft w:val="0"/>
      <w:marRight w:val="0"/>
      <w:marTop w:val="0"/>
      <w:marBottom w:val="0"/>
      <w:divBdr>
        <w:top w:val="none" w:sz="0" w:space="0" w:color="auto"/>
        <w:left w:val="none" w:sz="0" w:space="0" w:color="auto"/>
        <w:bottom w:val="none" w:sz="0" w:space="0" w:color="auto"/>
        <w:right w:val="none" w:sz="0" w:space="0" w:color="auto"/>
      </w:divBdr>
      <w:divsChild>
        <w:div w:id="1293092601">
          <w:marLeft w:val="-300"/>
          <w:marRight w:val="-300"/>
          <w:marTop w:val="360"/>
          <w:marBottom w:val="360"/>
          <w:divBdr>
            <w:top w:val="none" w:sz="0" w:space="0" w:color="auto"/>
            <w:left w:val="none" w:sz="0" w:space="0" w:color="auto"/>
            <w:bottom w:val="none" w:sz="0" w:space="0" w:color="auto"/>
            <w:right w:val="none" w:sz="0" w:space="0" w:color="auto"/>
          </w:divBdr>
          <w:divsChild>
            <w:div w:id="65295008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1722385">
      <w:bodyDiv w:val="1"/>
      <w:marLeft w:val="0"/>
      <w:marRight w:val="0"/>
      <w:marTop w:val="0"/>
      <w:marBottom w:val="0"/>
      <w:divBdr>
        <w:top w:val="none" w:sz="0" w:space="0" w:color="auto"/>
        <w:left w:val="none" w:sz="0" w:space="0" w:color="auto"/>
        <w:bottom w:val="none" w:sz="0" w:space="0" w:color="auto"/>
        <w:right w:val="none" w:sz="0" w:space="0" w:color="auto"/>
      </w:divBdr>
    </w:div>
    <w:div w:id="154342234">
      <w:bodyDiv w:val="1"/>
      <w:marLeft w:val="0"/>
      <w:marRight w:val="0"/>
      <w:marTop w:val="0"/>
      <w:marBottom w:val="0"/>
      <w:divBdr>
        <w:top w:val="none" w:sz="0" w:space="0" w:color="auto"/>
        <w:left w:val="none" w:sz="0" w:space="0" w:color="auto"/>
        <w:bottom w:val="none" w:sz="0" w:space="0" w:color="auto"/>
        <w:right w:val="none" w:sz="0" w:space="0" w:color="auto"/>
      </w:divBdr>
    </w:div>
    <w:div w:id="154808326">
      <w:bodyDiv w:val="1"/>
      <w:marLeft w:val="0"/>
      <w:marRight w:val="0"/>
      <w:marTop w:val="0"/>
      <w:marBottom w:val="0"/>
      <w:divBdr>
        <w:top w:val="none" w:sz="0" w:space="0" w:color="auto"/>
        <w:left w:val="none" w:sz="0" w:space="0" w:color="auto"/>
        <w:bottom w:val="none" w:sz="0" w:space="0" w:color="auto"/>
        <w:right w:val="none" w:sz="0" w:space="0" w:color="auto"/>
      </w:divBdr>
    </w:div>
    <w:div w:id="155848435">
      <w:bodyDiv w:val="1"/>
      <w:marLeft w:val="0"/>
      <w:marRight w:val="0"/>
      <w:marTop w:val="0"/>
      <w:marBottom w:val="0"/>
      <w:divBdr>
        <w:top w:val="none" w:sz="0" w:space="0" w:color="auto"/>
        <w:left w:val="none" w:sz="0" w:space="0" w:color="auto"/>
        <w:bottom w:val="none" w:sz="0" w:space="0" w:color="auto"/>
        <w:right w:val="none" w:sz="0" w:space="0" w:color="auto"/>
      </w:divBdr>
      <w:divsChild>
        <w:div w:id="1526942532">
          <w:marLeft w:val="-300"/>
          <w:marRight w:val="-300"/>
          <w:marTop w:val="360"/>
          <w:marBottom w:val="360"/>
          <w:divBdr>
            <w:top w:val="none" w:sz="0" w:space="0" w:color="auto"/>
            <w:left w:val="none" w:sz="0" w:space="0" w:color="auto"/>
            <w:bottom w:val="none" w:sz="0" w:space="0" w:color="auto"/>
            <w:right w:val="none" w:sz="0" w:space="0" w:color="auto"/>
          </w:divBdr>
          <w:divsChild>
            <w:div w:id="23458545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0702985">
      <w:bodyDiv w:val="1"/>
      <w:marLeft w:val="0"/>
      <w:marRight w:val="0"/>
      <w:marTop w:val="0"/>
      <w:marBottom w:val="0"/>
      <w:divBdr>
        <w:top w:val="none" w:sz="0" w:space="0" w:color="auto"/>
        <w:left w:val="none" w:sz="0" w:space="0" w:color="auto"/>
        <w:bottom w:val="none" w:sz="0" w:space="0" w:color="auto"/>
        <w:right w:val="none" w:sz="0" w:space="0" w:color="auto"/>
      </w:divBdr>
    </w:div>
    <w:div w:id="164128202">
      <w:bodyDiv w:val="1"/>
      <w:marLeft w:val="0"/>
      <w:marRight w:val="0"/>
      <w:marTop w:val="0"/>
      <w:marBottom w:val="0"/>
      <w:divBdr>
        <w:top w:val="none" w:sz="0" w:space="0" w:color="auto"/>
        <w:left w:val="none" w:sz="0" w:space="0" w:color="auto"/>
        <w:bottom w:val="none" w:sz="0" w:space="0" w:color="auto"/>
        <w:right w:val="none" w:sz="0" w:space="0" w:color="auto"/>
      </w:divBdr>
    </w:div>
    <w:div w:id="176038691">
      <w:bodyDiv w:val="1"/>
      <w:marLeft w:val="0"/>
      <w:marRight w:val="0"/>
      <w:marTop w:val="0"/>
      <w:marBottom w:val="0"/>
      <w:divBdr>
        <w:top w:val="none" w:sz="0" w:space="0" w:color="auto"/>
        <w:left w:val="none" w:sz="0" w:space="0" w:color="auto"/>
        <w:bottom w:val="none" w:sz="0" w:space="0" w:color="auto"/>
        <w:right w:val="none" w:sz="0" w:space="0" w:color="auto"/>
      </w:divBdr>
      <w:divsChild>
        <w:div w:id="881594589">
          <w:marLeft w:val="-300"/>
          <w:marRight w:val="-300"/>
          <w:marTop w:val="360"/>
          <w:marBottom w:val="360"/>
          <w:divBdr>
            <w:top w:val="none" w:sz="0" w:space="0" w:color="auto"/>
            <w:left w:val="none" w:sz="0" w:space="0" w:color="auto"/>
            <w:bottom w:val="none" w:sz="0" w:space="0" w:color="auto"/>
            <w:right w:val="none" w:sz="0" w:space="0" w:color="auto"/>
          </w:divBdr>
          <w:divsChild>
            <w:div w:id="75471435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6887490">
      <w:bodyDiv w:val="1"/>
      <w:marLeft w:val="0"/>
      <w:marRight w:val="0"/>
      <w:marTop w:val="0"/>
      <w:marBottom w:val="0"/>
      <w:divBdr>
        <w:top w:val="none" w:sz="0" w:space="0" w:color="auto"/>
        <w:left w:val="none" w:sz="0" w:space="0" w:color="auto"/>
        <w:bottom w:val="none" w:sz="0" w:space="0" w:color="auto"/>
        <w:right w:val="none" w:sz="0" w:space="0" w:color="auto"/>
      </w:divBdr>
      <w:divsChild>
        <w:div w:id="1537231524">
          <w:marLeft w:val="-300"/>
          <w:marRight w:val="-300"/>
          <w:marTop w:val="360"/>
          <w:marBottom w:val="360"/>
          <w:divBdr>
            <w:top w:val="none" w:sz="0" w:space="0" w:color="auto"/>
            <w:left w:val="none" w:sz="0" w:space="0" w:color="auto"/>
            <w:bottom w:val="none" w:sz="0" w:space="0" w:color="auto"/>
            <w:right w:val="none" w:sz="0" w:space="0" w:color="auto"/>
          </w:divBdr>
          <w:divsChild>
            <w:div w:id="149653549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9513087">
      <w:bodyDiv w:val="1"/>
      <w:marLeft w:val="0"/>
      <w:marRight w:val="0"/>
      <w:marTop w:val="0"/>
      <w:marBottom w:val="0"/>
      <w:divBdr>
        <w:top w:val="none" w:sz="0" w:space="0" w:color="auto"/>
        <w:left w:val="none" w:sz="0" w:space="0" w:color="auto"/>
        <w:bottom w:val="none" w:sz="0" w:space="0" w:color="auto"/>
        <w:right w:val="none" w:sz="0" w:space="0" w:color="auto"/>
      </w:divBdr>
    </w:div>
    <w:div w:id="181943064">
      <w:bodyDiv w:val="1"/>
      <w:marLeft w:val="0"/>
      <w:marRight w:val="0"/>
      <w:marTop w:val="0"/>
      <w:marBottom w:val="0"/>
      <w:divBdr>
        <w:top w:val="none" w:sz="0" w:space="0" w:color="auto"/>
        <w:left w:val="none" w:sz="0" w:space="0" w:color="auto"/>
        <w:bottom w:val="none" w:sz="0" w:space="0" w:color="auto"/>
        <w:right w:val="none" w:sz="0" w:space="0" w:color="auto"/>
      </w:divBdr>
    </w:div>
    <w:div w:id="184095280">
      <w:bodyDiv w:val="1"/>
      <w:marLeft w:val="0"/>
      <w:marRight w:val="0"/>
      <w:marTop w:val="0"/>
      <w:marBottom w:val="0"/>
      <w:divBdr>
        <w:top w:val="none" w:sz="0" w:space="0" w:color="auto"/>
        <w:left w:val="none" w:sz="0" w:space="0" w:color="auto"/>
        <w:bottom w:val="none" w:sz="0" w:space="0" w:color="auto"/>
        <w:right w:val="none" w:sz="0" w:space="0" w:color="auto"/>
      </w:divBdr>
      <w:divsChild>
        <w:div w:id="1595626258">
          <w:marLeft w:val="-300"/>
          <w:marRight w:val="-300"/>
          <w:marTop w:val="360"/>
          <w:marBottom w:val="360"/>
          <w:divBdr>
            <w:top w:val="none" w:sz="0" w:space="0" w:color="auto"/>
            <w:left w:val="none" w:sz="0" w:space="0" w:color="auto"/>
            <w:bottom w:val="none" w:sz="0" w:space="0" w:color="auto"/>
            <w:right w:val="none" w:sz="0" w:space="0" w:color="auto"/>
          </w:divBdr>
          <w:divsChild>
            <w:div w:id="1318916770">
              <w:marLeft w:val="0"/>
              <w:marRight w:val="0"/>
              <w:marTop w:val="240"/>
              <w:marBottom w:val="240"/>
              <w:divBdr>
                <w:top w:val="none" w:sz="0" w:space="0" w:color="auto"/>
                <w:left w:val="single" w:sz="24" w:space="9" w:color="04AA6D"/>
                <w:bottom w:val="none" w:sz="0" w:space="0" w:color="auto"/>
                <w:right w:val="none" w:sz="0" w:space="0" w:color="auto"/>
              </w:divBdr>
            </w:div>
          </w:divsChild>
        </w:div>
        <w:div w:id="2016105371">
          <w:marLeft w:val="-300"/>
          <w:marRight w:val="-300"/>
          <w:marTop w:val="360"/>
          <w:marBottom w:val="360"/>
          <w:divBdr>
            <w:top w:val="none" w:sz="0" w:space="0" w:color="auto"/>
            <w:left w:val="none" w:sz="0" w:space="0" w:color="auto"/>
            <w:bottom w:val="none" w:sz="0" w:space="0" w:color="auto"/>
            <w:right w:val="none" w:sz="0" w:space="0" w:color="auto"/>
          </w:divBdr>
          <w:divsChild>
            <w:div w:id="1267092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1723979">
      <w:bodyDiv w:val="1"/>
      <w:marLeft w:val="0"/>
      <w:marRight w:val="0"/>
      <w:marTop w:val="0"/>
      <w:marBottom w:val="0"/>
      <w:divBdr>
        <w:top w:val="none" w:sz="0" w:space="0" w:color="auto"/>
        <w:left w:val="none" w:sz="0" w:space="0" w:color="auto"/>
        <w:bottom w:val="none" w:sz="0" w:space="0" w:color="auto"/>
        <w:right w:val="none" w:sz="0" w:space="0" w:color="auto"/>
      </w:divBdr>
      <w:divsChild>
        <w:div w:id="207376880">
          <w:marLeft w:val="-300"/>
          <w:marRight w:val="-300"/>
          <w:marTop w:val="360"/>
          <w:marBottom w:val="360"/>
          <w:divBdr>
            <w:top w:val="none" w:sz="0" w:space="0" w:color="auto"/>
            <w:left w:val="none" w:sz="0" w:space="0" w:color="auto"/>
            <w:bottom w:val="none" w:sz="0" w:space="0" w:color="auto"/>
            <w:right w:val="none" w:sz="0" w:space="0" w:color="auto"/>
          </w:divBdr>
          <w:divsChild>
            <w:div w:id="210156172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2892625">
      <w:bodyDiv w:val="1"/>
      <w:marLeft w:val="0"/>
      <w:marRight w:val="0"/>
      <w:marTop w:val="0"/>
      <w:marBottom w:val="0"/>
      <w:divBdr>
        <w:top w:val="none" w:sz="0" w:space="0" w:color="auto"/>
        <w:left w:val="none" w:sz="0" w:space="0" w:color="auto"/>
        <w:bottom w:val="none" w:sz="0" w:space="0" w:color="auto"/>
        <w:right w:val="none" w:sz="0" w:space="0" w:color="auto"/>
      </w:divBdr>
    </w:div>
    <w:div w:id="228662103">
      <w:bodyDiv w:val="1"/>
      <w:marLeft w:val="0"/>
      <w:marRight w:val="0"/>
      <w:marTop w:val="0"/>
      <w:marBottom w:val="0"/>
      <w:divBdr>
        <w:top w:val="none" w:sz="0" w:space="0" w:color="auto"/>
        <w:left w:val="none" w:sz="0" w:space="0" w:color="auto"/>
        <w:bottom w:val="none" w:sz="0" w:space="0" w:color="auto"/>
        <w:right w:val="none" w:sz="0" w:space="0" w:color="auto"/>
      </w:divBdr>
    </w:div>
    <w:div w:id="235165960">
      <w:bodyDiv w:val="1"/>
      <w:marLeft w:val="0"/>
      <w:marRight w:val="0"/>
      <w:marTop w:val="0"/>
      <w:marBottom w:val="0"/>
      <w:divBdr>
        <w:top w:val="none" w:sz="0" w:space="0" w:color="auto"/>
        <w:left w:val="none" w:sz="0" w:space="0" w:color="auto"/>
        <w:bottom w:val="none" w:sz="0" w:space="0" w:color="auto"/>
        <w:right w:val="none" w:sz="0" w:space="0" w:color="auto"/>
      </w:divBdr>
    </w:div>
    <w:div w:id="235868771">
      <w:bodyDiv w:val="1"/>
      <w:marLeft w:val="0"/>
      <w:marRight w:val="0"/>
      <w:marTop w:val="0"/>
      <w:marBottom w:val="0"/>
      <w:divBdr>
        <w:top w:val="none" w:sz="0" w:space="0" w:color="auto"/>
        <w:left w:val="none" w:sz="0" w:space="0" w:color="auto"/>
        <w:bottom w:val="none" w:sz="0" w:space="0" w:color="auto"/>
        <w:right w:val="none" w:sz="0" w:space="0" w:color="auto"/>
      </w:divBdr>
    </w:div>
    <w:div w:id="248661927">
      <w:bodyDiv w:val="1"/>
      <w:marLeft w:val="0"/>
      <w:marRight w:val="0"/>
      <w:marTop w:val="0"/>
      <w:marBottom w:val="0"/>
      <w:divBdr>
        <w:top w:val="none" w:sz="0" w:space="0" w:color="auto"/>
        <w:left w:val="none" w:sz="0" w:space="0" w:color="auto"/>
        <w:bottom w:val="none" w:sz="0" w:space="0" w:color="auto"/>
        <w:right w:val="none" w:sz="0" w:space="0" w:color="auto"/>
      </w:divBdr>
    </w:div>
    <w:div w:id="250895033">
      <w:bodyDiv w:val="1"/>
      <w:marLeft w:val="0"/>
      <w:marRight w:val="0"/>
      <w:marTop w:val="0"/>
      <w:marBottom w:val="0"/>
      <w:divBdr>
        <w:top w:val="none" w:sz="0" w:space="0" w:color="auto"/>
        <w:left w:val="none" w:sz="0" w:space="0" w:color="auto"/>
        <w:bottom w:val="none" w:sz="0" w:space="0" w:color="auto"/>
        <w:right w:val="none" w:sz="0" w:space="0" w:color="auto"/>
      </w:divBdr>
    </w:div>
    <w:div w:id="273369026">
      <w:bodyDiv w:val="1"/>
      <w:marLeft w:val="0"/>
      <w:marRight w:val="0"/>
      <w:marTop w:val="0"/>
      <w:marBottom w:val="0"/>
      <w:divBdr>
        <w:top w:val="none" w:sz="0" w:space="0" w:color="auto"/>
        <w:left w:val="none" w:sz="0" w:space="0" w:color="auto"/>
        <w:bottom w:val="none" w:sz="0" w:space="0" w:color="auto"/>
        <w:right w:val="none" w:sz="0" w:space="0" w:color="auto"/>
      </w:divBdr>
    </w:div>
    <w:div w:id="275987236">
      <w:bodyDiv w:val="1"/>
      <w:marLeft w:val="0"/>
      <w:marRight w:val="0"/>
      <w:marTop w:val="0"/>
      <w:marBottom w:val="0"/>
      <w:divBdr>
        <w:top w:val="none" w:sz="0" w:space="0" w:color="auto"/>
        <w:left w:val="none" w:sz="0" w:space="0" w:color="auto"/>
        <w:bottom w:val="none" w:sz="0" w:space="0" w:color="auto"/>
        <w:right w:val="none" w:sz="0" w:space="0" w:color="auto"/>
      </w:divBdr>
    </w:div>
    <w:div w:id="276759059">
      <w:bodyDiv w:val="1"/>
      <w:marLeft w:val="0"/>
      <w:marRight w:val="0"/>
      <w:marTop w:val="0"/>
      <w:marBottom w:val="0"/>
      <w:divBdr>
        <w:top w:val="none" w:sz="0" w:space="0" w:color="auto"/>
        <w:left w:val="none" w:sz="0" w:space="0" w:color="auto"/>
        <w:bottom w:val="none" w:sz="0" w:space="0" w:color="auto"/>
        <w:right w:val="none" w:sz="0" w:space="0" w:color="auto"/>
      </w:divBdr>
    </w:div>
    <w:div w:id="282811403">
      <w:bodyDiv w:val="1"/>
      <w:marLeft w:val="0"/>
      <w:marRight w:val="0"/>
      <w:marTop w:val="0"/>
      <w:marBottom w:val="0"/>
      <w:divBdr>
        <w:top w:val="none" w:sz="0" w:space="0" w:color="auto"/>
        <w:left w:val="none" w:sz="0" w:space="0" w:color="auto"/>
        <w:bottom w:val="none" w:sz="0" w:space="0" w:color="auto"/>
        <w:right w:val="none" w:sz="0" w:space="0" w:color="auto"/>
      </w:divBdr>
    </w:div>
    <w:div w:id="285819659">
      <w:bodyDiv w:val="1"/>
      <w:marLeft w:val="0"/>
      <w:marRight w:val="0"/>
      <w:marTop w:val="0"/>
      <w:marBottom w:val="0"/>
      <w:divBdr>
        <w:top w:val="none" w:sz="0" w:space="0" w:color="auto"/>
        <w:left w:val="none" w:sz="0" w:space="0" w:color="auto"/>
        <w:bottom w:val="none" w:sz="0" w:space="0" w:color="auto"/>
        <w:right w:val="none" w:sz="0" w:space="0" w:color="auto"/>
      </w:divBdr>
    </w:div>
    <w:div w:id="301006996">
      <w:bodyDiv w:val="1"/>
      <w:marLeft w:val="0"/>
      <w:marRight w:val="0"/>
      <w:marTop w:val="0"/>
      <w:marBottom w:val="0"/>
      <w:divBdr>
        <w:top w:val="none" w:sz="0" w:space="0" w:color="auto"/>
        <w:left w:val="none" w:sz="0" w:space="0" w:color="auto"/>
        <w:bottom w:val="none" w:sz="0" w:space="0" w:color="auto"/>
        <w:right w:val="none" w:sz="0" w:space="0" w:color="auto"/>
      </w:divBdr>
    </w:div>
    <w:div w:id="314337763">
      <w:bodyDiv w:val="1"/>
      <w:marLeft w:val="0"/>
      <w:marRight w:val="0"/>
      <w:marTop w:val="0"/>
      <w:marBottom w:val="0"/>
      <w:divBdr>
        <w:top w:val="none" w:sz="0" w:space="0" w:color="auto"/>
        <w:left w:val="none" w:sz="0" w:space="0" w:color="auto"/>
        <w:bottom w:val="none" w:sz="0" w:space="0" w:color="auto"/>
        <w:right w:val="none" w:sz="0" w:space="0" w:color="auto"/>
      </w:divBdr>
    </w:div>
    <w:div w:id="320698033">
      <w:bodyDiv w:val="1"/>
      <w:marLeft w:val="0"/>
      <w:marRight w:val="0"/>
      <w:marTop w:val="0"/>
      <w:marBottom w:val="0"/>
      <w:divBdr>
        <w:top w:val="none" w:sz="0" w:space="0" w:color="auto"/>
        <w:left w:val="none" w:sz="0" w:space="0" w:color="auto"/>
        <w:bottom w:val="none" w:sz="0" w:space="0" w:color="auto"/>
        <w:right w:val="none" w:sz="0" w:space="0" w:color="auto"/>
      </w:divBdr>
      <w:divsChild>
        <w:div w:id="61411590">
          <w:marLeft w:val="0"/>
          <w:marRight w:val="0"/>
          <w:marTop w:val="0"/>
          <w:marBottom w:val="0"/>
          <w:divBdr>
            <w:top w:val="none" w:sz="0" w:space="0" w:color="auto"/>
            <w:left w:val="none" w:sz="0" w:space="0" w:color="auto"/>
            <w:bottom w:val="none" w:sz="0" w:space="0" w:color="auto"/>
            <w:right w:val="none" w:sz="0" w:space="0" w:color="auto"/>
          </w:divBdr>
          <w:divsChild>
            <w:div w:id="1443643264">
              <w:marLeft w:val="0"/>
              <w:marRight w:val="0"/>
              <w:marTop w:val="0"/>
              <w:marBottom w:val="0"/>
              <w:divBdr>
                <w:top w:val="none" w:sz="0" w:space="0" w:color="auto"/>
                <w:left w:val="none" w:sz="0" w:space="0" w:color="auto"/>
                <w:bottom w:val="none" w:sz="0" w:space="0" w:color="auto"/>
                <w:right w:val="none" w:sz="0" w:space="0" w:color="auto"/>
              </w:divBdr>
            </w:div>
            <w:div w:id="882445414">
              <w:marLeft w:val="0"/>
              <w:marRight w:val="0"/>
              <w:marTop w:val="0"/>
              <w:marBottom w:val="0"/>
              <w:divBdr>
                <w:top w:val="none" w:sz="0" w:space="0" w:color="auto"/>
                <w:left w:val="none" w:sz="0" w:space="0" w:color="auto"/>
                <w:bottom w:val="none" w:sz="0" w:space="0" w:color="auto"/>
                <w:right w:val="none" w:sz="0" w:space="0" w:color="auto"/>
              </w:divBdr>
            </w:div>
            <w:div w:id="920018287">
              <w:marLeft w:val="0"/>
              <w:marRight w:val="0"/>
              <w:marTop w:val="0"/>
              <w:marBottom w:val="0"/>
              <w:divBdr>
                <w:top w:val="none" w:sz="0" w:space="0" w:color="auto"/>
                <w:left w:val="none" w:sz="0" w:space="0" w:color="auto"/>
                <w:bottom w:val="none" w:sz="0" w:space="0" w:color="auto"/>
                <w:right w:val="none" w:sz="0" w:space="0" w:color="auto"/>
              </w:divBdr>
            </w:div>
            <w:div w:id="387607359">
              <w:marLeft w:val="0"/>
              <w:marRight w:val="0"/>
              <w:marTop w:val="0"/>
              <w:marBottom w:val="0"/>
              <w:divBdr>
                <w:top w:val="none" w:sz="0" w:space="0" w:color="auto"/>
                <w:left w:val="none" w:sz="0" w:space="0" w:color="auto"/>
                <w:bottom w:val="none" w:sz="0" w:space="0" w:color="auto"/>
                <w:right w:val="none" w:sz="0" w:space="0" w:color="auto"/>
              </w:divBdr>
            </w:div>
            <w:div w:id="172575215">
              <w:marLeft w:val="0"/>
              <w:marRight w:val="0"/>
              <w:marTop w:val="0"/>
              <w:marBottom w:val="0"/>
              <w:divBdr>
                <w:top w:val="none" w:sz="0" w:space="0" w:color="auto"/>
                <w:left w:val="none" w:sz="0" w:space="0" w:color="auto"/>
                <w:bottom w:val="none" w:sz="0" w:space="0" w:color="auto"/>
                <w:right w:val="none" w:sz="0" w:space="0" w:color="auto"/>
              </w:divBdr>
            </w:div>
            <w:div w:id="1635868874">
              <w:marLeft w:val="0"/>
              <w:marRight w:val="0"/>
              <w:marTop w:val="0"/>
              <w:marBottom w:val="0"/>
              <w:divBdr>
                <w:top w:val="none" w:sz="0" w:space="0" w:color="auto"/>
                <w:left w:val="none" w:sz="0" w:space="0" w:color="auto"/>
                <w:bottom w:val="none" w:sz="0" w:space="0" w:color="auto"/>
                <w:right w:val="none" w:sz="0" w:space="0" w:color="auto"/>
              </w:divBdr>
            </w:div>
            <w:div w:id="120679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0023">
      <w:bodyDiv w:val="1"/>
      <w:marLeft w:val="0"/>
      <w:marRight w:val="0"/>
      <w:marTop w:val="0"/>
      <w:marBottom w:val="0"/>
      <w:divBdr>
        <w:top w:val="none" w:sz="0" w:space="0" w:color="auto"/>
        <w:left w:val="none" w:sz="0" w:space="0" w:color="auto"/>
        <w:bottom w:val="none" w:sz="0" w:space="0" w:color="auto"/>
        <w:right w:val="none" w:sz="0" w:space="0" w:color="auto"/>
      </w:divBdr>
    </w:div>
    <w:div w:id="327484380">
      <w:bodyDiv w:val="1"/>
      <w:marLeft w:val="0"/>
      <w:marRight w:val="0"/>
      <w:marTop w:val="0"/>
      <w:marBottom w:val="0"/>
      <w:divBdr>
        <w:top w:val="none" w:sz="0" w:space="0" w:color="auto"/>
        <w:left w:val="none" w:sz="0" w:space="0" w:color="auto"/>
        <w:bottom w:val="none" w:sz="0" w:space="0" w:color="auto"/>
        <w:right w:val="none" w:sz="0" w:space="0" w:color="auto"/>
      </w:divBdr>
    </w:div>
    <w:div w:id="347948594">
      <w:bodyDiv w:val="1"/>
      <w:marLeft w:val="0"/>
      <w:marRight w:val="0"/>
      <w:marTop w:val="0"/>
      <w:marBottom w:val="0"/>
      <w:divBdr>
        <w:top w:val="none" w:sz="0" w:space="0" w:color="auto"/>
        <w:left w:val="none" w:sz="0" w:space="0" w:color="auto"/>
        <w:bottom w:val="none" w:sz="0" w:space="0" w:color="auto"/>
        <w:right w:val="none" w:sz="0" w:space="0" w:color="auto"/>
      </w:divBdr>
      <w:divsChild>
        <w:div w:id="192353445">
          <w:marLeft w:val="-300"/>
          <w:marRight w:val="-300"/>
          <w:marTop w:val="360"/>
          <w:marBottom w:val="360"/>
          <w:divBdr>
            <w:top w:val="none" w:sz="0" w:space="0" w:color="auto"/>
            <w:left w:val="none" w:sz="0" w:space="0" w:color="auto"/>
            <w:bottom w:val="none" w:sz="0" w:space="0" w:color="auto"/>
            <w:right w:val="none" w:sz="0" w:space="0" w:color="auto"/>
          </w:divBdr>
          <w:divsChild>
            <w:div w:id="109498077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52269288">
      <w:bodyDiv w:val="1"/>
      <w:marLeft w:val="0"/>
      <w:marRight w:val="0"/>
      <w:marTop w:val="0"/>
      <w:marBottom w:val="0"/>
      <w:divBdr>
        <w:top w:val="none" w:sz="0" w:space="0" w:color="auto"/>
        <w:left w:val="none" w:sz="0" w:space="0" w:color="auto"/>
        <w:bottom w:val="none" w:sz="0" w:space="0" w:color="auto"/>
        <w:right w:val="none" w:sz="0" w:space="0" w:color="auto"/>
      </w:divBdr>
    </w:div>
    <w:div w:id="366875635">
      <w:bodyDiv w:val="1"/>
      <w:marLeft w:val="0"/>
      <w:marRight w:val="0"/>
      <w:marTop w:val="0"/>
      <w:marBottom w:val="0"/>
      <w:divBdr>
        <w:top w:val="none" w:sz="0" w:space="0" w:color="auto"/>
        <w:left w:val="none" w:sz="0" w:space="0" w:color="auto"/>
        <w:bottom w:val="none" w:sz="0" w:space="0" w:color="auto"/>
        <w:right w:val="none" w:sz="0" w:space="0" w:color="auto"/>
      </w:divBdr>
    </w:div>
    <w:div w:id="367336522">
      <w:bodyDiv w:val="1"/>
      <w:marLeft w:val="0"/>
      <w:marRight w:val="0"/>
      <w:marTop w:val="0"/>
      <w:marBottom w:val="0"/>
      <w:divBdr>
        <w:top w:val="none" w:sz="0" w:space="0" w:color="auto"/>
        <w:left w:val="none" w:sz="0" w:space="0" w:color="auto"/>
        <w:bottom w:val="none" w:sz="0" w:space="0" w:color="auto"/>
        <w:right w:val="none" w:sz="0" w:space="0" w:color="auto"/>
      </w:divBdr>
    </w:div>
    <w:div w:id="370614984">
      <w:bodyDiv w:val="1"/>
      <w:marLeft w:val="0"/>
      <w:marRight w:val="0"/>
      <w:marTop w:val="0"/>
      <w:marBottom w:val="0"/>
      <w:divBdr>
        <w:top w:val="none" w:sz="0" w:space="0" w:color="auto"/>
        <w:left w:val="none" w:sz="0" w:space="0" w:color="auto"/>
        <w:bottom w:val="none" w:sz="0" w:space="0" w:color="auto"/>
        <w:right w:val="none" w:sz="0" w:space="0" w:color="auto"/>
      </w:divBdr>
    </w:div>
    <w:div w:id="372190962">
      <w:bodyDiv w:val="1"/>
      <w:marLeft w:val="0"/>
      <w:marRight w:val="0"/>
      <w:marTop w:val="0"/>
      <w:marBottom w:val="0"/>
      <w:divBdr>
        <w:top w:val="none" w:sz="0" w:space="0" w:color="auto"/>
        <w:left w:val="none" w:sz="0" w:space="0" w:color="auto"/>
        <w:bottom w:val="none" w:sz="0" w:space="0" w:color="auto"/>
        <w:right w:val="none" w:sz="0" w:space="0" w:color="auto"/>
      </w:divBdr>
    </w:div>
    <w:div w:id="382564998">
      <w:bodyDiv w:val="1"/>
      <w:marLeft w:val="0"/>
      <w:marRight w:val="0"/>
      <w:marTop w:val="0"/>
      <w:marBottom w:val="0"/>
      <w:divBdr>
        <w:top w:val="none" w:sz="0" w:space="0" w:color="auto"/>
        <w:left w:val="none" w:sz="0" w:space="0" w:color="auto"/>
        <w:bottom w:val="none" w:sz="0" w:space="0" w:color="auto"/>
        <w:right w:val="none" w:sz="0" w:space="0" w:color="auto"/>
      </w:divBdr>
    </w:div>
    <w:div w:id="409234262">
      <w:bodyDiv w:val="1"/>
      <w:marLeft w:val="0"/>
      <w:marRight w:val="0"/>
      <w:marTop w:val="0"/>
      <w:marBottom w:val="0"/>
      <w:divBdr>
        <w:top w:val="none" w:sz="0" w:space="0" w:color="auto"/>
        <w:left w:val="none" w:sz="0" w:space="0" w:color="auto"/>
        <w:bottom w:val="none" w:sz="0" w:space="0" w:color="auto"/>
        <w:right w:val="none" w:sz="0" w:space="0" w:color="auto"/>
      </w:divBdr>
    </w:div>
    <w:div w:id="415590094">
      <w:bodyDiv w:val="1"/>
      <w:marLeft w:val="0"/>
      <w:marRight w:val="0"/>
      <w:marTop w:val="0"/>
      <w:marBottom w:val="0"/>
      <w:divBdr>
        <w:top w:val="none" w:sz="0" w:space="0" w:color="auto"/>
        <w:left w:val="none" w:sz="0" w:space="0" w:color="auto"/>
        <w:bottom w:val="none" w:sz="0" w:space="0" w:color="auto"/>
        <w:right w:val="none" w:sz="0" w:space="0" w:color="auto"/>
      </w:divBdr>
      <w:divsChild>
        <w:div w:id="1117061387">
          <w:marLeft w:val="-480"/>
          <w:marRight w:val="-480"/>
          <w:marTop w:val="360"/>
          <w:marBottom w:val="360"/>
          <w:divBdr>
            <w:top w:val="none" w:sz="0" w:space="0" w:color="auto"/>
            <w:left w:val="none" w:sz="0" w:space="0" w:color="auto"/>
            <w:bottom w:val="none" w:sz="0" w:space="0" w:color="auto"/>
            <w:right w:val="none" w:sz="0" w:space="0" w:color="auto"/>
          </w:divBdr>
        </w:div>
      </w:divsChild>
    </w:div>
    <w:div w:id="420182117">
      <w:bodyDiv w:val="1"/>
      <w:marLeft w:val="0"/>
      <w:marRight w:val="0"/>
      <w:marTop w:val="0"/>
      <w:marBottom w:val="0"/>
      <w:divBdr>
        <w:top w:val="none" w:sz="0" w:space="0" w:color="auto"/>
        <w:left w:val="none" w:sz="0" w:space="0" w:color="auto"/>
        <w:bottom w:val="none" w:sz="0" w:space="0" w:color="auto"/>
        <w:right w:val="none" w:sz="0" w:space="0" w:color="auto"/>
      </w:divBdr>
    </w:div>
    <w:div w:id="436557373">
      <w:bodyDiv w:val="1"/>
      <w:marLeft w:val="0"/>
      <w:marRight w:val="0"/>
      <w:marTop w:val="0"/>
      <w:marBottom w:val="0"/>
      <w:divBdr>
        <w:top w:val="none" w:sz="0" w:space="0" w:color="auto"/>
        <w:left w:val="none" w:sz="0" w:space="0" w:color="auto"/>
        <w:bottom w:val="none" w:sz="0" w:space="0" w:color="auto"/>
        <w:right w:val="none" w:sz="0" w:space="0" w:color="auto"/>
      </w:divBdr>
      <w:divsChild>
        <w:div w:id="1101535925">
          <w:marLeft w:val="0"/>
          <w:marRight w:val="0"/>
          <w:marTop w:val="240"/>
          <w:marBottom w:val="240"/>
          <w:divBdr>
            <w:top w:val="none" w:sz="0" w:space="0" w:color="auto"/>
            <w:left w:val="none" w:sz="0" w:space="0" w:color="auto"/>
            <w:bottom w:val="none" w:sz="0" w:space="0" w:color="auto"/>
            <w:right w:val="none" w:sz="0" w:space="0" w:color="auto"/>
          </w:divBdr>
          <w:divsChild>
            <w:div w:id="242762166">
              <w:marLeft w:val="0"/>
              <w:marRight w:val="0"/>
              <w:marTop w:val="0"/>
              <w:marBottom w:val="0"/>
              <w:divBdr>
                <w:top w:val="none" w:sz="0" w:space="0" w:color="auto"/>
                <w:left w:val="none" w:sz="0" w:space="0" w:color="auto"/>
                <w:bottom w:val="none" w:sz="0" w:space="0" w:color="auto"/>
                <w:right w:val="none" w:sz="0" w:space="0" w:color="auto"/>
              </w:divBdr>
            </w:div>
            <w:div w:id="1931309546">
              <w:marLeft w:val="0"/>
              <w:marRight w:val="0"/>
              <w:marTop w:val="0"/>
              <w:marBottom w:val="0"/>
              <w:divBdr>
                <w:top w:val="none" w:sz="0" w:space="0" w:color="auto"/>
                <w:left w:val="none" w:sz="0" w:space="0" w:color="auto"/>
                <w:bottom w:val="none" w:sz="0" w:space="0" w:color="auto"/>
                <w:right w:val="none" w:sz="0" w:space="0" w:color="auto"/>
              </w:divBdr>
            </w:div>
            <w:div w:id="1240601386">
              <w:marLeft w:val="0"/>
              <w:marRight w:val="0"/>
              <w:marTop w:val="0"/>
              <w:marBottom w:val="0"/>
              <w:divBdr>
                <w:top w:val="none" w:sz="0" w:space="0" w:color="auto"/>
                <w:left w:val="none" w:sz="0" w:space="0" w:color="auto"/>
                <w:bottom w:val="none" w:sz="0" w:space="0" w:color="auto"/>
                <w:right w:val="none" w:sz="0" w:space="0" w:color="auto"/>
              </w:divBdr>
            </w:div>
            <w:div w:id="982856008">
              <w:marLeft w:val="0"/>
              <w:marRight w:val="0"/>
              <w:marTop w:val="0"/>
              <w:marBottom w:val="0"/>
              <w:divBdr>
                <w:top w:val="none" w:sz="0" w:space="0" w:color="auto"/>
                <w:left w:val="none" w:sz="0" w:space="0" w:color="auto"/>
                <w:bottom w:val="none" w:sz="0" w:space="0" w:color="auto"/>
                <w:right w:val="none" w:sz="0" w:space="0" w:color="auto"/>
              </w:divBdr>
            </w:div>
            <w:div w:id="517542515">
              <w:marLeft w:val="0"/>
              <w:marRight w:val="0"/>
              <w:marTop w:val="0"/>
              <w:marBottom w:val="0"/>
              <w:divBdr>
                <w:top w:val="none" w:sz="0" w:space="0" w:color="auto"/>
                <w:left w:val="none" w:sz="0" w:space="0" w:color="auto"/>
                <w:bottom w:val="none" w:sz="0" w:space="0" w:color="auto"/>
                <w:right w:val="none" w:sz="0" w:space="0" w:color="auto"/>
              </w:divBdr>
            </w:div>
            <w:div w:id="1273904909">
              <w:marLeft w:val="0"/>
              <w:marRight w:val="0"/>
              <w:marTop w:val="0"/>
              <w:marBottom w:val="0"/>
              <w:divBdr>
                <w:top w:val="none" w:sz="0" w:space="0" w:color="auto"/>
                <w:left w:val="none" w:sz="0" w:space="0" w:color="auto"/>
                <w:bottom w:val="none" w:sz="0" w:space="0" w:color="auto"/>
                <w:right w:val="none" w:sz="0" w:space="0" w:color="auto"/>
              </w:divBdr>
            </w:div>
            <w:div w:id="2007173084">
              <w:marLeft w:val="0"/>
              <w:marRight w:val="0"/>
              <w:marTop w:val="0"/>
              <w:marBottom w:val="0"/>
              <w:divBdr>
                <w:top w:val="none" w:sz="0" w:space="0" w:color="auto"/>
                <w:left w:val="none" w:sz="0" w:space="0" w:color="auto"/>
                <w:bottom w:val="none" w:sz="0" w:space="0" w:color="auto"/>
                <w:right w:val="none" w:sz="0" w:space="0" w:color="auto"/>
              </w:divBdr>
            </w:div>
            <w:div w:id="392194433">
              <w:marLeft w:val="0"/>
              <w:marRight w:val="0"/>
              <w:marTop w:val="0"/>
              <w:marBottom w:val="0"/>
              <w:divBdr>
                <w:top w:val="none" w:sz="0" w:space="0" w:color="auto"/>
                <w:left w:val="none" w:sz="0" w:space="0" w:color="auto"/>
                <w:bottom w:val="none" w:sz="0" w:space="0" w:color="auto"/>
                <w:right w:val="none" w:sz="0" w:space="0" w:color="auto"/>
              </w:divBdr>
            </w:div>
            <w:div w:id="719668790">
              <w:marLeft w:val="0"/>
              <w:marRight w:val="0"/>
              <w:marTop w:val="0"/>
              <w:marBottom w:val="0"/>
              <w:divBdr>
                <w:top w:val="none" w:sz="0" w:space="0" w:color="auto"/>
                <w:left w:val="none" w:sz="0" w:space="0" w:color="auto"/>
                <w:bottom w:val="none" w:sz="0" w:space="0" w:color="auto"/>
                <w:right w:val="none" w:sz="0" w:space="0" w:color="auto"/>
              </w:divBdr>
            </w:div>
            <w:div w:id="296375113">
              <w:marLeft w:val="0"/>
              <w:marRight w:val="0"/>
              <w:marTop w:val="0"/>
              <w:marBottom w:val="0"/>
              <w:divBdr>
                <w:top w:val="none" w:sz="0" w:space="0" w:color="auto"/>
                <w:left w:val="none" w:sz="0" w:space="0" w:color="auto"/>
                <w:bottom w:val="none" w:sz="0" w:space="0" w:color="auto"/>
                <w:right w:val="none" w:sz="0" w:space="0" w:color="auto"/>
              </w:divBdr>
            </w:div>
            <w:div w:id="1089430777">
              <w:marLeft w:val="0"/>
              <w:marRight w:val="0"/>
              <w:marTop w:val="0"/>
              <w:marBottom w:val="0"/>
              <w:divBdr>
                <w:top w:val="none" w:sz="0" w:space="0" w:color="auto"/>
                <w:left w:val="none" w:sz="0" w:space="0" w:color="auto"/>
                <w:bottom w:val="none" w:sz="0" w:space="0" w:color="auto"/>
                <w:right w:val="none" w:sz="0" w:space="0" w:color="auto"/>
              </w:divBdr>
            </w:div>
            <w:div w:id="1264387706">
              <w:marLeft w:val="0"/>
              <w:marRight w:val="0"/>
              <w:marTop w:val="0"/>
              <w:marBottom w:val="0"/>
              <w:divBdr>
                <w:top w:val="none" w:sz="0" w:space="0" w:color="auto"/>
                <w:left w:val="none" w:sz="0" w:space="0" w:color="auto"/>
                <w:bottom w:val="none" w:sz="0" w:space="0" w:color="auto"/>
                <w:right w:val="none" w:sz="0" w:space="0" w:color="auto"/>
              </w:divBdr>
            </w:div>
            <w:div w:id="284235820">
              <w:marLeft w:val="0"/>
              <w:marRight w:val="0"/>
              <w:marTop w:val="0"/>
              <w:marBottom w:val="0"/>
              <w:divBdr>
                <w:top w:val="none" w:sz="0" w:space="0" w:color="auto"/>
                <w:left w:val="none" w:sz="0" w:space="0" w:color="auto"/>
                <w:bottom w:val="none" w:sz="0" w:space="0" w:color="auto"/>
                <w:right w:val="none" w:sz="0" w:space="0" w:color="auto"/>
              </w:divBdr>
            </w:div>
            <w:div w:id="1809743191">
              <w:marLeft w:val="0"/>
              <w:marRight w:val="0"/>
              <w:marTop w:val="0"/>
              <w:marBottom w:val="0"/>
              <w:divBdr>
                <w:top w:val="none" w:sz="0" w:space="0" w:color="auto"/>
                <w:left w:val="none" w:sz="0" w:space="0" w:color="auto"/>
                <w:bottom w:val="none" w:sz="0" w:space="0" w:color="auto"/>
                <w:right w:val="none" w:sz="0" w:space="0" w:color="auto"/>
              </w:divBdr>
            </w:div>
            <w:div w:id="330528721">
              <w:marLeft w:val="0"/>
              <w:marRight w:val="0"/>
              <w:marTop w:val="0"/>
              <w:marBottom w:val="0"/>
              <w:divBdr>
                <w:top w:val="none" w:sz="0" w:space="0" w:color="auto"/>
                <w:left w:val="none" w:sz="0" w:space="0" w:color="auto"/>
                <w:bottom w:val="none" w:sz="0" w:space="0" w:color="auto"/>
                <w:right w:val="none" w:sz="0" w:space="0" w:color="auto"/>
              </w:divBdr>
            </w:div>
            <w:div w:id="950934708">
              <w:marLeft w:val="0"/>
              <w:marRight w:val="0"/>
              <w:marTop w:val="0"/>
              <w:marBottom w:val="0"/>
              <w:divBdr>
                <w:top w:val="none" w:sz="0" w:space="0" w:color="auto"/>
                <w:left w:val="none" w:sz="0" w:space="0" w:color="auto"/>
                <w:bottom w:val="none" w:sz="0" w:space="0" w:color="auto"/>
                <w:right w:val="none" w:sz="0" w:space="0" w:color="auto"/>
              </w:divBdr>
            </w:div>
            <w:div w:id="999305506">
              <w:marLeft w:val="0"/>
              <w:marRight w:val="0"/>
              <w:marTop w:val="0"/>
              <w:marBottom w:val="0"/>
              <w:divBdr>
                <w:top w:val="none" w:sz="0" w:space="0" w:color="auto"/>
                <w:left w:val="none" w:sz="0" w:space="0" w:color="auto"/>
                <w:bottom w:val="none" w:sz="0" w:space="0" w:color="auto"/>
                <w:right w:val="none" w:sz="0" w:space="0" w:color="auto"/>
              </w:divBdr>
            </w:div>
            <w:div w:id="1936397004">
              <w:marLeft w:val="0"/>
              <w:marRight w:val="0"/>
              <w:marTop w:val="0"/>
              <w:marBottom w:val="0"/>
              <w:divBdr>
                <w:top w:val="none" w:sz="0" w:space="0" w:color="auto"/>
                <w:left w:val="none" w:sz="0" w:space="0" w:color="auto"/>
                <w:bottom w:val="none" w:sz="0" w:space="0" w:color="auto"/>
                <w:right w:val="none" w:sz="0" w:space="0" w:color="auto"/>
              </w:divBdr>
            </w:div>
            <w:div w:id="862551478">
              <w:marLeft w:val="0"/>
              <w:marRight w:val="0"/>
              <w:marTop w:val="0"/>
              <w:marBottom w:val="0"/>
              <w:divBdr>
                <w:top w:val="none" w:sz="0" w:space="0" w:color="auto"/>
                <w:left w:val="none" w:sz="0" w:space="0" w:color="auto"/>
                <w:bottom w:val="none" w:sz="0" w:space="0" w:color="auto"/>
                <w:right w:val="none" w:sz="0" w:space="0" w:color="auto"/>
              </w:divBdr>
            </w:div>
            <w:div w:id="1662852068">
              <w:marLeft w:val="0"/>
              <w:marRight w:val="0"/>
              <w:marTop w:val="0"/>
              <w:marBottom w:val="0"/>
              <w:divBdr>
                <w:top w:val="none" w:sz="0" w:space="0" w:color="auto"/>
                <w:left w:val="none" w:sz="0" w:space="0" w:color="auto"/>
                <w:bottom w:val="none" w:sz="0" w:space="0" w:color="auto"/>
                <w:right w:val="none" w:sz="0" w:space="0" w:color="auto"/>
              </w:divBdr>
            </w:div>
            <w:div w:id="2136562212">
              <w:marLeft w:val="0"/>
              <w:marRight w:val="0"/>
              <w:marTop w:val="0"/>
              <w:marBottom w:val="0"/>
              <w:divBdr>
                <w:top w:val="none" w:sz="0" w:space="0" w:color="auto"/>
                <w:left w:val="none" w:sz="0" w:space="0" w:color="auto"/>
                <w:bottom w:val="none" w:sz="0" w:space="0" w:color="auto"/>
                <w:right w:val="none" w:sz="0" w:space="0" w:color="auto"/>
              </w:divBdr>
            </w:div>
            <w:div w:id="1185635717">
              <w:marLeft w:val="0"/>
              <w:marRight w:val="0"/>
              <w:marTop w:val="0"/>
              <w:marBottom w:val="0"/>
              <w:divBdr>
                <w:top w:val="none" w:sz="0" w:space="0" w:color="auto"/>
                <w:left w:val="none" w:sz="0" w:space="0" w:color="auto"/>
                <w:bottom w:val="none" w:sz="0" w:space="0" w:color="auto"/>
                <w:right w:val="none" w:sz="0" w:space="0" w:color="auto"/>
              </w:divBdr>
            </w:div>
            <w:div w:id="1365327885">
              <w:marLeft w:val="0"/>
              <w:marRight w:val="0"/>
              <w:marTop w:val="0"/>
              <w:marBottom w:val="0"/>
              <w:divBdr>
                <w:top w:val="none" w:sz="0" w:space="0" w:color="auto"/>
                <w:left w:val="none" w:sz="0" w:space="0" w:color="auto"/>
                <w:bottom w:val="none" w:sz="0" w:space="0" w:color="auto"/>
                <w:right w:val="none" w:sz="0" w:space="0" w:color="auto"/>
              </w:divBdr>
            </w:div>
            <w:div w:id="1263492894">
              <w:marLeft w:val="0"/>
              <w:marRight w:val="0"/>
              <w:marTop w:val="0"/>
              <w:marBottom w:val="0"/>
              <w:divBdr>
                <w:top w:val="none" w:sz="0" w:space="0" w:color="auto"/>
                <w:left w:val="none" w:sz="0" w:space="0" w:color="auto"/>
                <w:bottom w:val="none" w:sz="0" w:space="0" w:color="auto"/>
                <w:right w:val="none" w:sz="0" w:space="0" w:color="auto"/>
              </w:divBdr>
            </w:div>
            <w:div w:id="569196690">
              <w:marLeft w:val="0"/>
              <w:marRight w:val="0"/>
              <w:marTop w:val="0"/>
              <w:marBottom w:val="0"/>
              <w:divBdr>
                <w:top w:val="none" w:sz="0" w:space="0" w:color="auto"/>
                <w:left w:val="none" w:sz="0" w:space="0" w:color="auto"/>
                <w:bottom w:val="none" w:sz="0" w:space="0" w:color="auto"/>
                <w:right w:val="none" w:sz="0" w:space="0" w:color="auto"/>
              </w:divBdr>
            </w:div>
            <w:div w:id="1205170002">
              <w:marLeft w:val="0"/>
              <w:marRight w:val="0"/>
              <w:marTop w:val="0"/>
              <w:marBottom w:val="0"/>
              <w:divBdr>
                <w:top w:val="none" w:sz="0" w:space="0" w:color="auto"/>
                <w:left w:val="none" w:sz="0" w:space="0" w:color="auto"/>
                <w:bottom w:val="none" w:sz="0" w:space="0" w:color="auto"/>
                <w:right w:val="none" w:sz="0" w:space="0" w:color="auto"/>
              </w:divBdr>
            </w:div>
            <w:div w:id="889268906">
              <w:marLeft w:val="0"/>
              <w:marRight w:val="0"/>
              <w:marTop w:val="0"/>
              <w:marBottom w:val="0"/>
              <w:divBdr>
                <w:top w:val="none" w:sz="0" w:space="0" w:color="auto"/>
                <w:left w:val="none" w:sz="0" w:space="0" w:color="auto"/>
                <w:bottom w:val="none" w:sz="0" w:space="0" w:color="auto"/>
                <w:right w:val="none" w:sz="0" w:space="0" w:color="auto"/>
              </w:divBdr>
            </w:div>
            <w:div w:id="1214999731">
              <w:marLeft w:val="0"/>
              <w:marRight w:val="0"/>
              <w:marTop w:val="0"/>
              <w:marBottom w:val="0"/>
              <w:divBdr>
                <w:top w:val="none" w:sz="0" w:space="0" w:color="auto"/>
                <w:left w:val="none" w:sz="0" w:space="0" w:color="auto"/>
                <w:bottom w:val="none" w:sz="0" w:space="0" w:color="auto"/>
                <w:right w:val="none" w:sz="0" w:space="0" w:color="auto"/>
              </w:divBdr>
            </w:div>
            <w:div w:id="10791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9175">
      <w:bodyDiv w:val="1"/>
      <w:marLeft w:val="0"/>
      <w:marRight w:val="0"/>
      <w:marTop w:val="0"/>
      <w:marBottom w:val="0"/>
      <w:divBdr>
        <w:top w:val="none" w:sz="0" w:space="0" w:color="auto"/>
        <w:left w:val="none" w:sz="0" w:space="0" w:color="auto"/>
        <w:bottom w:val="none" w:sz="0" w:space="0" w:color="auto"/>
        <w:right w:val="none" w:sz="0" w:space="0" w:color="auto"/>
      </w:divBdr>
    </w:div>
    <w:div w:id="451247696">
      <w:bodyDiv w:val="1"/>
      <w:marLeft w:val="0"/>
      <w:marRight w:val="0"/>
      <w:marTop w:val="0"/>
      <w:marBottom w:val="0"/>
      <w:divBdr>
        <w:top w:val="none" w:sz="0" w:space="0" w:color="auto"/>
        <w:left w:val="none" w:sz="0" w:space="0" w:color="auto"/>
        <w:bottom w:val="none" w:sz="0" w:space="0" w:color="auto"/>
        <w:right w:val="none" w:sz="0" w:space="0" w:color="auto"/>
      </w:divBdr>
      <w:divsChild>
        <w:div w:id="1329402258">
          <w:marLeft w:val="0"/>
          <w:marRight w:val="0"/>
          <w:marTop w:val="0"/>
          <w:marBottom w:val="0"/>
          <w:divBdr>
            <w:top w:val="none" w:sz="0" w:space="0" w:color="auto"/>
            <w:left w:val="none" w:sz="0" w:space="0" w:color="auto"/>
            <w:bottom w:val="none" w:sz="0" w:space="0" w:color="auto"/>
            <w:right w:val="none" w:sz="0" w:space="0" w:color="auto"/>
          </w:divBdr>
          <w:divsChild>
            <w:div w:id="1204053336">
              <w:marLeft w:val="0"/>
              <w:marRight w:val="0"/>
              <w:marTop w:val="0"/>
              <w:marBottom w:val="0"/>
              <w:divBdr>
                <w:top w:val="none" w:sz="0" w:space="0" w:color="auto"/>
                <w:left w:val="none" w:sz="0" w:space="0" w:color="auto"/>
                <w:bottom w:val="none" w:sz="0" w:space="0" w:color="auto"/>
                <w:right w:val="none" w:sz="0" w:space="0" w:color="auto"/>
              </w:divBdr>
            </w:div>
            <w:div w:id="147523139">
              <w:marLeft w:val="0"/>
              <w:marRight w:val="0"/>
              <w:marTop w:val="0"/>
              <w:marBottom w:val="0"/>
              <w:divBdr>
                <w:top w:val="none" w:sz="0" w:space="0" w:color="auto"/>
                <w:left w:val="none" w:sz="0" w:space="0" w:color="auto"/>
                <w:bottom w:val="none" w:sz="0" w:space="0" w:color="auto"/>
                <w:right w:val="none" w:sz="0" w:space="0" w:color="auto"/>
              </w:divBdr>
            </w:div>
            <w:div w:id="9501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4604">
      <w:bodyDiv w:val="1"/>
      <w:marLeft w:val="0"/>
      <w:marRight w:val="0"/>
      <w:marTop w:val="0"/>
      <w:marBottom w:val="0"/>
      <w:divBdr>
        <w:top w:val="none" w:sz="0" w:space="0" w:color="auto"/>
        <w:left w:val="none" w:sz="0" w:space="0" w:color="auto"/>
        <w:bottom w:val="none" w:sz="0" w:space="0" w:color="auto"/>
        <w:right w:val="none" w:sz="0" w:space="0" w:color="auto"/>
      </w:divBdr>
      <w:divsChild>
        <w:div w:id="625701019">
          <w:marLeft w:val="0"/>
          <w:marRight w:val="0"/>
          <w:marTop w:val="0"/>
          <w:marBottom w:val="0"/>
          <w:divBdr>
            <w:top w:val="none" w:sz="0" w:space="0" w:color="auto"/>
            <w:left w:val="none" w:sz="0" w:space="0" w:color="auto"/>
            <w:bottom w:val="none" w:sz="0" w:space="0" w:color="auto"/>
            <w:right w:val="none" w:sz="0" w:space="0" w:color="auto"/>
          </w:divBdr>
        </w:div>
      </w:divsChild>
    </w:div>
    <w:div w:id="470946561">
      <w:bodyDiv w:val="1"/>
      <w:marLeft w:val="0"/>
      <w:marRight w:val="0"/>
      <w:marTop w:val="0"/>
      <w:marBottom w:val="0"/>
      <w:divBdr>
        <w:top w:val="none" w:sz="0" w:space="0" w:color="auto"/>
        <w:left w:val="none" w:sz="0" w:space="0" w:color="auto"/>
        <w:bottom w:val="none" w:sz="0" w:space="0" w:color="auto"/>
        <w:right w:val="none" w:sz="0" w:space="0" w:color="auto"/>
      </w:divBdr>
    </w:div>
    <w:div w:id="479493708">
      <w:bodyDiv w:val="1"/>
      <w:marLeft w:val="0"/>
      <w:marRight w:val="0"/>
      <w:marTop w:val="0"/>
      <w:marBottom w:val="0"/>
      <w:divBdr>
        <w:top w:val="none" w:sz="0" w:space="0" w:color="auto"/>
        <w:left w:val="none" w:sz="0" w:space="0" w:color="auto"/>
        <w:bottom w:val="none" w:sz="0" w:space="0" w:color="auto"/>
        <w:right w:val="none" w:sz="0" w:space="0" w:color="auto"/>
      </w:divBdr>
      <w:divsChild>
        <w:div w:id="1245337710">
          <w:marLeft w:val="-300"/>
          <w:marRight w:val="-300"/>
          <w:marTop w:val="360"/>
          <w:marBottom w:val="360"/>
          <w:divBdr>
            <w:top w:val="none" w:sz="0" w:space="0" w:color="auto"/>
            <w:left w:val="none" w:sz="0" w:space="0" w:color="auto"/>
            <w:bottom w:val="none" w:sz="0" w:space="0" w:color="auto"/>
            <w:right w:val="none" w:sz="0" w:space="0" w:color="auto"/>
          </w:divBdr>
          <w:divsChild>
            <w:div w:id="1346309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82235567">
      <w:bodyDiv w:val="1"/>
      <w:marLeft w:val="0"/>
      <w:marRight w:val="0"/>
      <w:marTop w:val="0"/>
      <w:marBottom w:val="0"/>
      <w:divBdr>
        <w:top w:val="none" w:sz="0" w:space="0" w:color="auto"/>
        <w:left w:val="none" w:sz="0" w:space="0" w:color="auto"/>
        <w:bottom w:val="none" w:sz="0" w:space="0" w:color="auto"/>
        <w:right w:val="none" w:sz="0" w:space="0" w:color="auto"/>
      </w:divBdr>
      <w:divsChild>
        <w:div w:id="1519930275">
          <w:marLeft w:val="-300"/>
          <w:marRight w:val="-300"/>
          <w:marTop w:val="360"/>
          <w:marBottom w:val="360"/>
          <w:divBdr>
            <w:top w:val="none" w:sz="0" w:space="0" w:color="auto"/>
            <w:left w:val="none" w:sz="0" w:space="0" w:color="auto"/>
            <w:bottom w:val="none" w:sz="0" w:space="0" w:color="auto"/>
            <w:right w:val="none" w:sz="0" w:space="0" w:color="auto"/>
          </w:divBdr>
          <w:divsChild>
            <w:div w:id="900404101">
              <w:marLeft w:val="0"/>
              <w:marRight w:val="0"/>
              <w:marTop w:val="240"/>
              <w:marBottom w:val="240"/>
              <w:divBdr>
                <w:top w:val="none" w:sz="0" w:space="0" w:color="auto"/>
                <w:left w:val="single" w:sz="24" w:space="9" w:color="04AA6D"/>
                <w:bottom w:val="none" w:sz="0" w:space="0" w:color="auto"/>
                <w:right w:val="none" w:sz="0" w:space="0" w:color="auto"/>
              </w:divBdr>
            </w:div>
          </w:divsChild>
        </w:div>
        <w:div w:id="242301566">
          <w:marLeft w:val="-300"/>
          <w:marRight w:val="-300"/>
          <w:marTop w:val="360"/>
          <w:marBottom w:val="360"/>
          <w:divBdr>
            <w:top w:val="none" w:sz="0" w:space="0" w:color="auto"/>
            <w:left w:val="none" w:sz="0" w:space="0" w:color="auto"/>
            <w:bottom w:val="none" w:sz="0" w:space="0" w:color="auto"/>
            <w:right w:val="none" w:sz="0" w:space="0" w:color="auto"/>
          </w:divBdr>
          <w:divsChild>
            <w:div w:id="124048225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86021400">
      <w:bodyDiv w:val="1"/>
      <w:marLeft w:val="0"/>
      <w:marRight w:val="0"/>
      <w:marTop w:val="0"/>
      <w:marBottom w:val="0"/>
      <w:divBdr>
        <w:top w:val="none" w:sz="0" w:space="0" w:color="auto"/>
        <w:left w:val="none" w:sz="0" w:space="0" w:color="auto"/>
        <w:bottom w:val="none" w:sz="0" w:space="0" w:color="auto"/>
        <w:right w:val="none" w:sz="0" w:space="0" w:color="auto"/>
      </w:divBdr>
    </w:div>
    <w:div w:id="503131723">
      <w:bodyDiv w:val="1"/>
      <w:marLeft w:val="0"/>
      <w:marRight w:val="0"/>
      <w:marTop w:val="0"/>
      <w:marBottom w:val="0"/>
      <w:divBdr>
        <w:top w:val="none" w:sz="0" w:space="0" w:color="auto"/>
        <w:left w:val="none" w:sz="0" w:space="0" w:color="auto"/>
        <w:bottom w:val="none" w:sz="0" w:space="0" w:color="auto"/>
        <w:right w:val="none" w:sz="0" w:space="0" w:color="auto"/>
      </w:divBdr>
      <w:divsChild>
        <w:div w:id="1194878240">
          <w:marLeft w:val="-300"/>
          <w:marRight w:val="-300"/>
          <w:marTop w:val="360"/>
          <w:marBottom w:val="360"/>
          <w:divBdr>
            <w:top w:val="none" w:sz="0" w:space="0" w:color="auto"/>
            <w:left w:val="none" w:sz="0" w:space="0" w:color="auto"/>
            <w:bottom w:val="none" w:sz="0" w:space="0" w:color="auto"/>
            <w:right w:val="none" w:sz="0" w:space="0" w:color="auto"/>
          </w:divBdr>
          <w:divsChild>
            <w:div w:id="10094806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32546669">
      <w:bodyDiv w:val="1"/>
      <w:marLeft w:val="0"/>
      <w:marRight w:val="0"/>
      <w:marTop w:val="0"/>
      <w:marBottom w:val="0"/>
      <w:divBdr>
        <w:top w:val="none" w:sz="0" w:space="0" w:color="auto"/>
        <w:left w:val="none" w:sz="0" w:space="0" w:color="auto"/>
        <w:bottom w:val="none" w:sz="0" w:space="0" w:color="auto"/>
        <w:right w:val="none" w:sz="0" w:space="0" w:color="auto"/>
      </w:divBdr>
    </w:div>
    <w:div w:id="534194448">
      <w:bodyDiv w:val="1"/>
      <w:marLeft w:val="0"/>
      <w:marRight w:val="0"/>
      <w:marTop w:val="0"/>
      <w:marBottom w:val="0"/>
      <w:divBdr>
        <w:top w:val="none" w:sz="0" w:space="0" w:color="auto"/>
        <w:left w:val="none" w:sz="0" w:space="0" w:color="auto"/>
        <w:bottom w:val="none" w:sz="0" w:space="0" w:color="auto"/>
        <w:right w:val="none" w:sz="0" w:space="0" w:color="auto"/>
      </w:divBdr>
      <w:divsChild>
        <w:div w:id="1462266581">
          <w:marLeft w:val="-300"/>
          <w:marRight w:val="-300"/>
          <w:marTop w:val="360"/>
          <w:marBottom w:val="360"/>
          <w:divBdr>
            <w:top w:val="none" w:sz="0" w:space="0" w:color="auto"/>
            <w:left w:val="none" w:sz="0" w:space="0" w:color="auto"/>
            <w:bottom w:val="none" w:sz="0" w:space="0" w:color="auto"/>
            <w:right w:val="none" w:sz="0" w:space="0" w:color="auto"/>
          </w:divBdr>
          <w:divsChild>
            <w:div w:id="143143737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38511902">
      <w:bodyDiv w:val="1"/>
      <w:marLeft w:val="0"/>
      <w:marRight w:val="0"/>
      <w:marTop w:val="0"/>
      <w:marBottom w:val="0"/>
      <w:divBdr>
        <w:top w:val="none" w:sz="0" w:space="0" w:color="auto"/>
        <w:left w:val="none" w:sz="0" w:space="0" w:color="auto"/>
        <w:bottom w:val="none" w:sz="0" w:space="0" w:color="auto"/>
        <w:right w:val="none" w:sz="0" w:space="0" w:color="auto"/>
      </w:divBdr>
    </w:div>
    <w:div w:id="552617971">
      <w:bodyDiv w:val="1"/>
      <w:marLeft w:val="0"/>
      <w:marRight w:val="0"/>
      <w:marTop w:val="0"/>
      <w:marBottom w:val="0"/>
      <w:divBdr>
        <w:top w:val="none" w:sz="0" w:space="0" w:color="auto"/>
        <w:left w:val="none" w:sz="0" w:space="0" w:color="auto"/>
        <w:bottom w:val="none" w:sz="0" w:space="0" w:color="auto"/>
        <w:right w:val="none" w:sz="0" w:space="0" w:color="auto"/>
      </w:divBdr>
    </w:div>
    <w:div w:id="554316004">
      <w:bodyDiv w:val="1"/>
      <w:marLeft w:val="0"/>
      <w:marRight w:val="0"/>
      <w:marTop w:val="0"/>
      <w:marBottom w:val="0"/>
      <w:divBdr>
        <w:top w:val="none" w:sz="0" w:space="0" w:color="auto"/>
        <w:left w:val="none" w:sz="0" w:space="0" w:color="auto"/>
        <w:bottom w:val="none" w:sz="0" w:space="0" w:color="auto"/>
        <w:right w:val="none" w:sz="0" w:space="0" w:color="auto"/>
      </w:divBdr>
      <w:divsChild>
        <w:div w:id="1924146670">
          <w:marLeft w:val="-300"/>
          <w:marRight w:val="-300"/>
          <w:marTop w:val="360"/>
          <w:marBottom w:val="360"/>
          <w:divBdr>
            <w:top w:val="none" w:sz="0" w:space="0" w:color="auto"/>
            <w:left w:val="none" w:sz="0" w:space="0" w:color="auto"/>
            <w:bottom w:val="none" w:sz="0" w:space="0" w:color="auto"/>
            <w:right w:val="none" w:sz="0" w:space="0" w:color="auto"/>
          </w:divBdr>
          <w:divsChild>
            <w:div w:id="95894981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55973047">
      <w:bodyDiv w:val="1"/>
      <w:marLeft w:val="0"/>
      <w:marRight w:val="0"/>
      <w:marTop w:val="0"/>
      <w:marBottom w:val="0"/>
      <w:divBdr>
        <w:top w:val="none" w:sz="0" w:space="0" w:color="auto"/>
        <w:left w:val="none" w:sz="0" w:space="0" w:color="auto"/>
        <w:bottom w:val="none" w:sz="0" w:space="0" w:color="auto"/>
        <w:right w:val="none" w:sz="0" w:space="0" w:color="auto"/>
      </w:divBdr>
    </w:div>
    <w:div w:id="557863447">
      <w:bodyDiv w:val="1"/>
      <w:marLeft w:val="0"/>
      <w:marRight w:val="0"/>
      <w:marTop w:val="0"/>
      <w:marBottom w:val="0"/>
      <w:divBdr>
        <w:top w:val="none" w:sz="0" w:space="0" w:color="auto"/>
        <w:left w:val="none" w:sz="0" w:space="0" w:color="auto"/>
        <w:bottom w:val="none" w:sz="0" w:space="0" w:color="auto"/>
        <w:right w:val="none" w:sz="0" w:space="0" w:color="auto"/>
      </w:divBdr>
      <w:divsChild>
        <w:div w:id="913855268">
          <w:marLeft w:val="-480"/>
          <w:marRight w:val="-480"/>
          <w:marTop w:val="360"/>
          <w:marBottom w:val="360"/>
          <w:divBdr>
            <w:top w:val="none" w:sz="0" w:space="0" w:color="auto"/>
            <w:left w:val="none" w:sz="0" w:space="0" w:color="auto"/>
            <w:bottom w:val="none" w:sz="0" w:space="0" w:color="auto"/>
            <w:right w:val="none" w:sz="0" w:space="0" w:color="auto"/>
          </w:divBdr>
        </w:div>
      </w:divsChild>
    </w:div>
    <w:div w:id="561528407">
      <w:bodyDiv w:val="1"/>
      <w:marLeft w:val="0"/>
      <w:marRight w:val="0"/>
      <w:marTop w:val="0"/>
      <w:marBottom w:val="0"/>
      <w:divBdr>
        <w:top w:val="none" w:sz="0" w:space="0" w:color="auto"/>
        <w:left w:val="none" w:sz="0" w:space="0" w:color="auto"/>
        <w:bottom w:val="none" w:sz="0" w:space="0" w:color="auto"/>
        <w:right w:val="none" w:sz="0" w:space="0" w:color="auto"/>
      </w:divBdr>
    </w:div>
    <w:div w:id="574169467">
      <w:bodyDiv w:val="1"/>
      <w:marLeft w:val="0"/>
      <w:marRight w:val="0"/>
      <w:marTop w:val="0"/>
      <w:marBottom w:val="0"/>
      <w:divBdr>
        <w:top w:val="none" w:sz="0" w:space="0" w:color="auto"/>
        <w:left w:val="none" w:sz="0" w:space="0" w:color="auto"/>
        <w:bottom w:val="none" w:sz="0" w:space="0" w:color="auto"/>
        <w:right w:val="none" w:sz="0" w:space="0" w:color="auto"/>
      </w:divBdr>
      <w:divsChild>
        <w:div w:id="346296555">
          <w:marLeft w:val="-300"/>
          <w:marRight w:val="-300"/>
          <w:marTop w:val="360"/>
          <w:marBottom w:val="360"/>
          <w:divBdr>
            <w:top w:val="none" w:sz="0" w:space="0" w:color="auto"/>
            <w:left w:val="none" w:sz="0" w:space="0" w:color="auto"/>
            <w:bottom w:val="none" w:sz="0" w:space="0" w:color="auto"/>
            <w:right w:val="none" w:sz="0" w:space="0" w:color="auto"/>
          </w:divBdr>
          <w:divsChild>
            <w:div w:id="20440869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75163966">
      <w:bodyDiv w:val="1"/>
      <w:marLeft w:val="0"/>
      <w:marRight w:val="0"/>
      <w:marTop w:val="0"/>
      <w:marBottom w:val="0"/>
      <w:divBdr>
        <w:top w:val="none" w:sz="0" w:space="0" w:color="auto"/>
        <w:left w:val="none" w:sz="0" w:space="0" w:color="auto"/>
        <w:bottom w:val="none" w:sz="0" w:space="0" w:color="auto"/>
        <w:right w:val="none" w:sz="0" w:space="0" w:color="auto"/>
      </w:divBdr>
    </w:div>
    <w:div w:id="580530982">
      <w:bodyDiv w:val="1"/>
      <w:marLeft w:val="0"/>
      <w:marRight w:val="0"/>
      <w:marTop w:val="0"/>
      <w:marBottom w:val="0"/>
      <w:divBdr>
        <w:top w:val="none" w:sz="0" w:space="0" w:color="auto"/>
        <w:left w:val="none" w:sz="0" w:space="0" w:color="auto"/>
        <w:bottom w:val="none" w:sz="0" w:space="0" w:color="auto"/>
        <w:right w:val="none" w:sz="0" w:space="0" w:color="auto"/>
      </w:divBdr>
    </w:div>
    <w:div w:id="597297375">
      <w:bodyDiv w:val="1"/>
      <w:marLeft w:val="0"/>
      <w:marRight w:val="0"/>
      <w:marTop w:val="0"/>
      <w:marBottom w:val="0"/>
      <w:divBdr>
        <w:top w:val="none" w:sz="0" w:space="0" w:color="auto"/>
        <w:left w:val="none" w:sz="0" w:space="0" w:color="auto"/>
        <w:bottom w:val="none" w:sz="0" w:space="0" w:color="auto"/>
        <w:right w:val="none" w:sz="0" w:space="0" w:color="auto"/>
      </w:divBdr>
    </w:div>
    <w:div w:id="600643617">
      <w:bodyDiv w:val="1"/>
      <w:marLeft w:val="0"/>
      <w:marRight w:val="0"/>
      <w:marTop w:val="0"/>
      <w:marBottom w:val="0"/>
      <w:divBdr>
        <w:top w:val="none" w:sz="0" w:space="0" w:color="auto"/>
        <w:left w:val="none" w:sz="0" w:space="0" w:color="auto"/>
        <w:bottom w:val="none" w:sz="0" w:space="0" w:color="auto"/>
        <w:right w:val="none" w:sz="0" w:space="0" w:color="auto"/>
      </w:divBdr>
    </w:div>
    <w:div w:id="600770301">
      <w:bodyDiv w:val="1"/>
      <w:marLeft w:val="0"/>
      <w:marRight w:val="0"/>
      <w:marTop w:val="0"/>
      <w:marBottom w:val="0"/>
      <w:divBdr>
        <w:top w:val="none" w:sz="0" w:space="0" w:color="auto"/>
        <w:left w:val="none" w:sz="0" w:space="0" w:color="auto"/>
        <w:bottom w:val="none" w:sz="0" w:space="0" w:color="auto"/>
        <w:right w:val="none" w:sz="0" w:space="0" w:color="auto"/>
      </w:divBdr>
      <w:divsChild>
        <w:div w:id="506097649">
          <w:marLeft w:val="0"/>
          <w:marRight w:val="0"/>
          <w:marTop w:val="0"/>
          <w:marBottom w:val="0"/>
          <w:divBdr>
            <w:top w:val="none" w:sz="0" w:space="0" w:color="auto"/>
            <w:left w:val="none" w:sz="0" w:space="0" w:color="auto"/>
            <w:bottom w:val="none" w:sz="0" w:space="0" w:color="auto"/>
            <w:right w:val="none" w:sz="0" w:space="0" w:color="auto"/>
          </w:divBdr>
          <w:divsChild>
            <w:div w:id="1746031792">
              <w:marLeft w:val="0"/>
              <w:marRight w:val="0"/>
              <w:marTop w:val="0"/>
              <w:marBottom w:val="0"/>
              <w:divBdr>
                <w:top w:val="none" w:sz="0" w:space="0" w:color="auto"/>
                <w:left w:val="none" w:sz="0" w:space="0" w:color="auto"/>
                <w:bottom w:val="none" w:sz="0" w:space="0" w:color="auto"/>
                <w:right w:val="none" w:sz="0" w:space="0" w:color="auto"/>
              </w:divBdr>
            </w:div>
            <w:div w:id="257492462">
              <w:marLeft w:val="0"/>
              <w:marRight w:val="0"/>
              <w:marTop w:val="0"/>
              <w:marBottom w:val="0"/>
              <w:divBdr>
                <w:top w:val="none" w:sz="0" w:space="0" w:color="auto"/>
                <w:left w:val="none" w:sz="0" w:space="0" w:color="auto"/>
                <w:bottom w:val="none" w:sz="0" w:space="0" w:color="auto"/>
                <w:right w:val="none" w:sz="0" w:space="0" w:color="auto"/>
              </w:divBdr>
            </w:div>
            <w:div w:id="2048992199">
              <w:marLeft w:val="0"/>
              <w:marRight w:val="0"/>
              <w:marTop w:val="0"/>
              <w:marBottom w:val="0"/>
              <w:divBdr>
                <w:top w:val="none" w:sz="0" w:space="0" w:color="auto"/>
                <w:left w:val="none" w:sz="0" w:space="0" w:color="auto"/>
                <w:bottom w:val="none" w:sz="0" w:space="0" w:color="auto"/>
                <w:right w:val="none" w:sz="0" w:space="0" w:color="auto"/>
              </w:divBdr>
            </w:div>
            <w:div w:id="595094739">
              <w:marLeft w:val="0"/>
              <w:marRight w:val="0"/>
              <w:marTop w:val="0"/>
              <w:marBottom w:val="0"/>
              <w:divBdr>
                <w:top w:val="none" w:sz="0" w:space="0" w:color="auto"/>
                <w:left w:val="none" w:sz="0" w:space="0" w:color="auto"/>
                <w:bottom w:val="none" w:sz="0" w:space="0" w:color="auto"/>
                <w:right w:val="none" w:sz="0" w:space="0" w:color="auto"/>
              </w:divBdr>
            </w:div>
            <w:div w:id="363292023">
              <w:marLeft w:val="0"/>
              <w:marRight w:val="0"/>
              <w:marTop w:val="0"/>
              <w:marBottom w:val="0"/>
              <w:divBdr>
                <w:top w:val="none" w:sz="0" w:space="0" w:color="auto"/>
                <w:left w:val="none" w:sz="0" w:space="0" w:color="auto"/>
                <w:bottom w:val="none" w:sz="0" w:space="0" w:color="auto"/>
                <w:right w:val="none" w:sz="0" w:space="0" w:color="auto"/>
              </w:divBdr>
            </w:div>
            <w:div w:id="483855356">
              <w:marLeft w:val="0"/>
              <w:marRight w:val="0"/>
              <w:marTop w:val="0"/>
              <w:marBottom w:val="0"/>
              <w:divBdr>
                <w:top w:val="none" w:sz="0" w:space="0" w:color="auto"/>
                <w:left w:val="none" w:sz="0" w:space="0" w:color="auto"/>
                <w:bottom w:val="none" w:sz="0" w:space="0" w:color="auto"/>
                <w:right w:val="none" w:sz="0" w:space="0" w:color="auto"/>
              </w:divBdr>
            </w:div>
            <w:div w:id="1163165053">
              <w:marLeft w:val="0"/>
              <w:marRight w:val="0"/>
              <w:marTop w:val="0"/>
              <w:marBottom w:val="0"/>
              <w:divBdr>
                <w:top w:val="none" w:sz="0" w:space="0" w:color="auto"/>
                <w:left w:val="none" w:sz="0" w:space="0" w:color="auto"/>
                <w:bottom w:val="none" w:sz="0" w:space="0" w:color="auto"/>
                <w:right w:val="none" w:sz="0" w:space="0" w:color="auto"/>
              </w:divBdr>
            </w:div>
            <w:div w:id="11906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8013">
      <w:bodyDiv w:val="1"/>
      <w:marLeft w:val="0"/>
      <w:marRight w:val="0"/>
      <w:marTop w:val="0"/>
      <w:marBottom w:val="0"/>
      <w:divBdr>
        <w:top w:val="none" w:sz="0" w:space="0" w:color="auto"/>
        <w:left w:val="none" w:sz="0" w:space="0" w:color="auto"/>
        <w:bottom w:val="none" w:sz="0" w:space="0" w:color="auto"/>
        <w:right w:val="none" w:sz="0" w:space="0" w:color="auto"/>
      </w:divBdr>
      <w:divsChild>
        <w:div w:id="148711878">
          <w:marLeft w:val="-300"/>
          <w:marRight w:val="-300"/>
          <w:marTop w:val="360"/>
          <w:marBottom w:val="360"/>
          <w:divBdr>
            <w:top w:val="none" w:sz="0" w:space="0" w:color="auto"/>
            <w:left w:val="none" w:sz="0" w:space="0" w:color="auto"/>
            <w:bottom w:val="none" w:sz="0" w:space="0" w:color="auto"/>
            <w:right w:val="none" w:sz="0" w:space="0" w:color="auto"/>
          </w:divBdr>
          <w:divsChild>
            <w:div w:id="43013129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627324238">
      <w:bodyDiv w:val="1"/>
      <w:marLeft w:val="0"/>
      <w:marRight w:val="0"/>
      <w:marTop w:val="0"/>
      <w:marBottom w:val="0"/>
      <w:divBdr>
        <w:top w:val="none" w:sz="0" w:space="0" w:color="auto"/>
        <w:left w:val="none" w:sz="0" w:space="0" w:color="auto"/>
        <w:bottom w:val="none" w:sz="0" w:space="0" w:color="auto"/>
        <w:right w:val="none" w:sz="0" w:space="0" w:color="auto"/>
      </w:divBdr>
    </w:div>
    <w:div w:id="629047017">
      <w:bodyDiv w:val="1"/>
      <w:marLeft w:val="0"/>
      <w:marRight w:val="0"/>
      <w:marTop w:val="0"/>
      <w:marBottom w:val="0"/>
      <w:divBdr>
        <w:top w:val="none" w:sz="0" w:space="0" w:color="auto"/>
        <w:left w:val="none" w:sz="0" w:space="0" w:color="auto"/>
        <w:bottom w:val="none" w:sz="0" w:space="0" w:color="auto"/>
        <w:right w:val="none" w:sz="0" w:space="0" w:color="auto"/>
      </w:divBdr>
      <w:divsChild>
        <w:div w:id="1236744344">
          <w:marLeft w:val="-300"/>
          <w:marRight w:val="-300"/>
          <w:marTop w:val="360"/>
          <w:marBottom w:val="360"/>
          <w:divBdr>
            <w:top w:val="none" w:sz="0" w:space="0" w:color="auto"/>
            <w:left w:val="none" w:sz="0" w:space="0" w:color="auto"/>
            <w:bottom w:val="none" w:sz="0" w:space="0" w:color="auto"/>
            <w:right w:val="none" w:sz="0" w:space="0" w:color="auto"/>
          </w:divBdr>
          <w:divsChild>
            <w:div w:id="202643992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643849989">
      <w:bodyDiv w:val="1"/>
      <w:marLeft w:val="0"/>
      <w:marRight w:val="0"/>
      <w:marTop w:val="0"/>
      <w:marBottom w:val="0"/>
      <w:divBdr>
        <w:top w:val="none" w:sz="0" w:space="0" w:color="auto"/>
        <w:left w:val="none" w:sz="0" w:space="0" w:color="auto"/>
        <w:bottom w:val="none" w:sz="0" w:space="0" w:color="auto"/>
        <w:right w:val="none" w:sz="0" w:space="0" w:color="auto"/>
      </w:divBdr>
    </w:div>
    <w:div w:id="654721399">
      <w:bodyDiv w:val="1"/>
      <w:marLeft w:val="0"/>
      <w:marRight w:val="0"/>
      <w:marTop w:val="0"/>
      <w:marBottom w:val="0"/>
      <w:divBdr>
        <w:top w:val="none" w:sz="0" w:space="0" w:color="auto"/>
        <w:left w:val="none" w:sz="0" w:space="0" w:color="auto"/>
        <w:bottom w:val="none" w:sz="0" w:space="0" w:color="auto"/>
        <w:right w:val="none" w:sz="0" w:space="0" w:color="auto"/>
      </w:divBdr>
    </w:div>
    <w:div w:id="669871322">
      <w:bodyDiv w:val="1"/>
      <w:marLeft w:val="0"/>
      <w:marRight w:val="0"/>
      <w:marTop w:val="0"/>
      <w:marBottom w:val="0"/>
      <w:divBdr>
        <w:top w:val="none" w:sz="0" w:space="0" w:color="auto"/>
        <w:left w:val="none" w:sz="0" w:space="0" w:color="auto"/>
        <w:bottom w:val="none" w:sz="0" w:space="0" w:color="auto"/>
        <w:right w:val="none" w:sz="0" w:space="0" w:color="auto"/>
      </w:divBdr>
    </w:div>
    <w:div w:id="673653105">
      <w:bodyDiv w:val="1"/>
      <w:marLeft w:val="0"/>
      <w:marRight w:val="0"/>
      <w:marTop w:val="0"/>
      <w:marBottom w:val="0"/>
      <w:divBdr>
        <w:top w:val="none" w:sz="0" w:space="0" w:color="auto"/>
        <w:left w:val="none" w:sz="0" w:space="0" w:color="auto"/>
        <w:bottom w:val="none" w:sz="0" w:space="0" w:color="auto"/>
        <w:right w:val="none" w:sz="0" w:space="0" w:color="auto"/>
      </w:divBdr>
    </w:div>
    <w:div w:id="684945851">
      <w:bodyDiv w:val="1"/>
      <w:marLeft w:val="0"/>
      <w:marRight w:val="0"/>
      <w:marTop w:val="0"/>
      <w:marBottom w:val="0"/>
      <w:divBdr>
        <w:top w:val="none" w:sz="0" w:space="0" w:color="auto"/>
        <w:left w:val="none" w:sz="0" w:space="0" w:color="auto"/>
        <w:bottom w:val="none" w:sz="0" w:space="0" w:color="auto"/>
        <w:right w:val="none" w:sz="0" w:space="0" w:color="auto"/>
      </w:divBdr>
      <w:divsChild>
        <w:div w:id="1523395067">
          <w:marLeft w:val="-300"/>
          <w:marRight w:val="-300"/>
          <w:marTop w:val="360"/>
          <w:marBottom w:val="360"/>
          <w:divBdr>
            <w:top w:val="none" w:sz="0" w:space="0" w:color="auto"/>
            <w:left w:val="none" w:sz="0" w:space="0" w:color="auto"/>
            <w:bottom w:val="none" w:sz="0" w:space="0" w:color="auto"/>
            <w:right w:val="none" w:sz="0" w:space="0" w:color="auto"/>
          </w:divBdr>
          <w:divsChild>
            <w:div w:id="15722764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687564856">
      <w:bodyDiv w:val="1"/>
      <w:marLeft w:val="0"/>
      <w:marRight w:val="0"/>
      <w:marTop w:val="0"/>
      <w:marBottom w:val="0"/>
      <w:divBdr>
        <w:top w:val="none" w:sz="0" w:space="0" w:color="auto"/>
        <w:left w:val="none" w:sz="0" w:space="0" w:color="auto"/>
        <w:bottom w:val="none" w:sz="0" w:space="0" w:color="auto"/>
        <w:right w:val="none" w:sz="0" w:space="0" w:color="auto"/>
      </w:divBdr>
    </w:div>
    <w:div w:id="690034417">
      <w:bodyDiv w:val="1"/>
      <w:marLeft w:val="0"/>
      <w:marRight w:val="0"/>
      <w:marTop w:val="0"/>
      <w:marBottom w:val="0"/>
      <w:divBdr>
        <w:top w:val="none" w:sz="0" w:space="0" w:color="auto"/>
        <w:left w:val="none" w:sz="0" w:space="0" w:color="auto"/>
        <w:bottom w:val="none" w:sz="0" w:space="0" w:color="auto"/>
        <w:right w:val="none" w:sz="0" w:space="0" w:color="auto"/>
      </w:divBdr>
      <w:divsChild>
        <w:div w:id="171653414">
          <w:marLeft w:val="-300"/>
          <w:marRight w:val="-300"/>
          <w:marTop w:val="360"/>
          <w:marBottom w:val="360"/>
          <w:divBdr>
            <w:top w:val="none" w:sz="0" w:space="0" w:color="auto"/>
            <w:left w:val="none" w:sz="0" w:space="0" w:color="auto"/>
            <w:bottom w:val="none" w:sz="0" w:space="0" w:color="auto"/>
            <w:right w:val="none" w:sz="0" w:space="0" w:color="auto"/>
          </w:divBdr>
          <w:divsChild>
            <w:div w:id="691806104">
              <w:marLeft w:val="0"/>
              <w:marRight w:val="0"/>
              <w:marTop w:val="240"/>
              <w:marBottom w:val="240"/>
              <w:divBdr>
                <w:top w:val="none" w:sz="0" w:space="0" w:color="auto"/>
                <w:left w:val="single" w:sz="24" w:space="9" w:color="04AA6D"/>
                <w:bottom w:val="none" w:sz="0" w:space="0" w:color="auto"/>
                <w:right w:val="none" w:sz="0" w:space="0" w:color="auto"/>
              </w:divBdr>
            </w:div>
          </w:divsChild>
        </w:div>
        <w:div w:id="579022436">
          <w:marLeft w:val="-300"/>
          <w:marRight w:val="-300"/>
          <w:marTop w:val="360"/>
          <w:marBottom w:val="360"/>
          <w:divBdr>
            <w:top w:val="none" w:sz="0" w:space="0" w:color="auto"/>
            <w:left w:val="none" w:sz="0" w:space="0" w:color="auto"/>
            <w:bottom w:val="none" w:sz="0" w:space="0" w:color="auto"/>
            <w:right w:val="none" w:sz="0" w:space="0" w:color="auto"/>
          </w:divBdr>
          <w:divsChild>
            <w:div w:id="2132163516">
              <w:marLeft w:val="0"/>
              <w:marRight w:val="0"/>
              <w:marTop w:val="240"/>
              <w:marBottom w:val="240"/>
              <w:divBdr>
                <w:top w:val="none" w:sz="0" w:space="0" w:color="auto"/>
                <w:left w:val="single" w:sz="24" w:space="9" w:color="04AA6D"/>
                <w:bottom w:val="none" w:sz="0" w:space="0" w:color="auto"/>
                <w:right w:val="none" w:sz="0" w:space="0" w:color="auto"/>
              </w:divBdr>
            </w:div>
          </w:divsChild>
        </w:div>
        <w:div w:id="1264650956">
          <w:marLeft w:val="-300"/>
          <w:marRight w:val="-300"/>
          <w:marTop w:val="360"/>
          <w:marBottom w:val="360"/>
          <w:divBdr>
            <w:top w:val="none" w:sz="0" w:space="0" w:color="auto"/>
            <w:left w:val="none" w:sz="0" w:space="0" w:color="auto"/>
            <w:bottom w:val="none" w:sz="0" w:space="0" w:color="auto"/>
            <w:right w:val="none" w:sz="0" w:space="0" w:color="auto"/>
          </w:divBdr>
          <w:divsChild>
            <w:div w:id="1393770145">
              <w:marLeft w:val="0"/>
              <w:marRight w:val="0"/>
              <w:marTop w:val="240"/>
              <w:marBottom w:val="240"/>
              <w:divBdr>
                <w:top w:val="none" w:sz="0" w:space="0" w:color="auto"/>
                <w:left w:val="single" w:sz="24" w:space="9" w:color="04AA6D"/>
                <w:bottom w:val="none" w:sz="0" w:space="0" w:color="auto"/>
                <w:right w:val="none" w:sz="0" w:space="0" w:color="auto"/>
              </w:divBdr>
            </w:div>
          </w:divsChild>
        </w:div>
        <w:div w:id="1319266142">
          <w:marLeft w:val="-300"/>
          <w:marRight w:val="-300"/>
          <w:marTop w:val="360"/>
          <w:marBottom w:val="360"/>
          <w:divBdr>
            <w:top w:val="none" w:sz="0" w:space="0" w:color="auto"/>
            <w:left w:val="none" w:sz="0" w:space="0" w:color="auto"/>
            <w:bottom w:val="none" w:sz="0" w:space="0" w:color="auto"/>
            <w:right w:val="none" w:sz="0" w:space="0" w:color="auto"/>
          </w:divBdr>
          <w:divsChild>
            <w:div w:id="104054765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693961780">
      <w:bodyDiv w:val="1"/>
      <w:marLeft w:val="0"/>
      <w:marRight w:val="0"/>
      <w:marTop w:val="0"/>
      <w:marBottom w:val="0"/>
      <w:divBdr>
        <w:top w:val="none" w:sz="0" w:space="0" w:color="auto"/>
        <w:left w:val="none" w:sz="0" w:space="0" w:color="auto"/>
        <w:bottom w:val="none" w:sz="0" w:space="0" w:color="auto"/>
        <w:right w:val="none" w:sz="0" w:space="0" w:color="auto"/>
      </w:divBdr>
      <w:divsChild>
        <w:div w:id="1286038276">
          <w:marLeft w:val="0"/>
          <w:marRight w:val="0"/>
          <w:marTop w:val="240"/>
          <w:marBottom w:val="240"/>
          <w:divBdr>
            <w:top w:val="none" w:sz="0" w:space="0" w:color="auto"/>
            <w:left w:val="none" w:sz="0" w:space="0" w:color="auto"/>
            <w:bottom w:val="none" w:sz="0" w:space="0" w:color="auto"/>
            <w:right w:val="none" w:sz="0" w:space="0" w:color="auto"/>
          </w:divBdr>
          <w:divsChild>
            <w:div w:id="2062944432">
              <w:marLeft w:val="0"/>
              <w:marRight w:val="0"/>
              <w:marTop w:val="0"/>
              <w:marBottom w:val="0"/>
              <w:divBdr>
                <w:top w:val="none" w:sz="0" w:space="0" w:color="auto"/>
                <w:left w:val="none" w:sz="0" w:space="0" w:color="auto"/>
                <w:bottom w:val="none" w:sz="0" w:space="0" w:color="auto"/>
                <w:right w:val="none" w:sz="0" w:space="0" w:color="auto"/>
              </w:divBdr>
            </w:div>
            <w:div w:id="1102802592">
              <w:marLeft w:val="0"/>
              <w:marRight w:val="0"/>
              <w:marTop w:val="0"/>
              <w:marBottom w:val="0"/>
              <w:divBdr>
                <w:top w:val="none" w:sz="0" w:space="0" w:color="auto"/>
                <w:left w:val="none" w:sz="0" w:space="0" w:color="auto"/>
                <w:bottom w:val="none" w:sz="0" w:space="0" w:color="auto"/>
                <w:right w:val="none" w:sz="0" w:space="0" w:color="auto"/>
              </w:divBdr>
            </w:div>
            <w:div w:id="379668499">
              <w:marLeft w:val="0"/>
              <w:marRight w:val="0"/>
              <w:marTop w:val="0"/>
              <w:marBottom w:val="0"/>
              <w:divBdr>
                <w:top w:val="none" w:sz="0" w:space="0" w:color="auto"/>
                <w:left w:val="none" w:sz="0" w:space="0" w:color="auto"/>
                <w:bottom w:val="none" w:sz="0" w:space="0" w:color="auto"/>
                <w:right w:val="none" w:sz="0" w:space="0" w:color="auto"/>
              </w:divBdr>
            </w:div>
            <w:div w:id="366639320">
              <w:marLeft w:val="0"/>
              <w:marRight w:val="0"/>
              <w:marTop w:val="0"/>
              <w:marBottom w:val="0"/>
              <w:divBdr>
                <w:top w:val="none" w:sz="0" w:space="0" w:color="auto"/>
                <w:left w:val="none" w:sz="0" w:space="0" w:color="auto"/>
                <w:bottom w:val="none" w:sz="0" w:space="0" w:color="auto"/>
                <w:right w:val="none" w:sz="0" w:space="0" w:color="auto"/>
              </w:divBdr>
            </w:div>
            <w:div w:id="583999409">
              <w:marLeft w:val="0"/>
              <w:marRight w:val="0"/>
              <w:marTop w:val="0"/>
              <w:marBottom w:val="0"/>
              <w:divBdr>
                <w:top w:val="none" w:sz="0" w:space="0" w:color="auto"/>
                <w:left w:val="none" w:sz="0" w:space="0" w:color="auto"/>
                <w:bottom w:val="none" w:sz="0" w:space="0" w:color="auto"/>
                <w:right w:val="none" w:sz="0" w:space="0" w:color="auto"/>
              </w:divBdr>
            </w:div>
            <w:div w:id="1714500918">
              <w:marLeft w:val="0"/>
              <w:marRight w:val="0"/>
              <w:marTop w:val="0"/>
              <w:marBottom w:val="0"/>
              <w:divBdr>
                <w:top w:val="none" w:sz="0" w:space="0" w:color="auto"/>
                <w:left w:val="none" w:sz="0" w:space="0" w:color="auto"/>
                <w:bottom w:val="none" w:sz="0" w:space="0" w:color="auto"/>
                <w:right w:val="none" w:sz="0" w:space="0" w:color="auto"/>
              </w:divBdr>
            </w:div>
            <w:div w:id="1579098968">
              <w:marLeft w:val="0"/>
              <w:marRight w:val="0"/>
              <w:marTop w:val="0"/>
              <w:marBottom w:val="0"/>
              <w:divBdr>
                <w:top w:val="none" w:sz="0" w:space="0" w:color="auto"/>
                <w:left w:val="none" w:sz="0" w:space="0" w:color="auto"/>
                <w:bottom w:val="none" w:sz="0" w:space="0" w:color="auto"/>
                <w:right w:val="none" w:sz="0" w:space="0" w:color="auto"/>
              </w:divBdr>
            </w:div>
            <w:div w:id="1751544247">
              <w:marLeft w:val="0"/>
              <w:marRight w:val="0"/>
              <w:marTop w:val="0"/>
              <w:marBottom w:val="0"/>
              <w:divBdr>
                <w:top w:val="none" w:sz="0" w:space="0" w:color="auto"/>
                <w:left w:val="none" w:sz="0" w:space="0" w:color="auto"/>
                <w:bottom w:val="none" w:sz="0" w:space="0" w:color="auto"/>
                <w:right w:val="none" w:sz="0" w:space="0" w:color="auto"/>
              </w:divBdr>
            </w:div>
            <w:div w:id="286157819">
              <w:marLeft w:val="0"/>
              <w:marRight w:val="0"/>
              <w:marTop w:val="0"/>
              <w:marBottom w:val="0"/>
              <w:divBdr>
                <w:top w:val="none" w:sz="0" w:space="0" w:color="auto"/>
                <w:left w:val="none" w:sz="0" w:space="0" w:color="auto"/>
                <w:bottom w:val="none" w:sz="0" w:space="0" w:color="auto"/>
                <w:right w:val="none" w:sz="0" w:space="0" w:color="auto"/>
              </w:divBdr>
            </w:div>
            <w:div w:id="798956250">
              <w:marLeft w:val="0"/>
              <w:marRight w:val="0"/>
              <w:marTop w:val="0"/>
              <w:marBottom w:val="0"/>
              <w:divBdr>
                <w:top w:val="none" w:sz="0" w:space="0" w:color="auto"/>
                <w:left w:val="none" w:sz="0" w:space="0" w:color="auto"/>
                <w:bottom w:val="none" w:sz="0" w:space="0" w:color="auto"/>
                <w:right w:val="none" w:sz="0" w:space="0" w:color="auto"/>
              </w:divBdr>
            </w:div>
            <w:div w:id="443766076">
              <w:marLeft w:val="0"/>
              <w:marRight w:val="0"/>
              <w:marTop w:val="0"/>
              <w:marBottom w:val="0"/>
              <w:divBdr>
                <w:top w:val="none" w:sz="0" w:space="0" w:color="auto"/>
                <w:left w:val="none" w:sz="0" w:space="0" w:color="auto"/>
                <w:bottom w:val="none" w:sz="0" w:space="0" w:color="auto"/>
                <w:right w:val="none" w:sz="0" w:space="0" w:color="auto"/>
              </w:divBdr>
            </w:div>
            <w:div w:id="264848551">
              <w:marLeft w:val="0"/>
              <w:marRight w:val="0"/>
              <w:marTop w:val="0"/>
              <w:marBottom w:val="0"/>
              <w:divBdr>
                <w:top w:val="none" w:sz="0" w:space="0" w:color="auto"/>
                <w:left w:val="none" w:sz="0" w:space="0" w:color="auto"/>
                <w:bottom w:val="none" w:sz="0" w:space="0" w:color="auto"/>
                <w:right w:val="none" w:sz="0" w:space="0" w:color="auto"/>
              </w:divBdr>
            </w:div>
            <w:div w:id="1268999007">
              <w:marLeft w:val="0"/>
              <w:marRight w:val="0"/>
              <w:marTop w:val="0"/>
              <w:marBottom w:val="0"/>
              <w:divBdr>
                <w:top w:val="none" w:sz="0" w:space="0" w:color="auto"/>
                <w:left w:val="none" w:sz="0" w:space="0" w:color="auto"/>
                <w:bottom w:val="none" w:sz="0" w:space="0" w:color="auto"/>
                <w:right w:val="none" w:sz="0" w:space="0" w:color="auto"/>
              </w:divBdr>
            </w:div>
            <w:div w:id="1490051023">
              <w:marLeft w:val="0"/>
              <w:marRight w:val="0"/>
              <w:marTop w:val="0"/>
              <w:marBottom w:val="0"/>
              <w:divBdr>
                <w:top w:val="none" w:sz="0" w:space="0" w:color="auto"/>
                <w:left w:val="none" w:sz="0" w:space="0" w:color="auto"/>
                <w:bottom w:val="none" w:sz="0" w:space="0" w:color="auto"/>
                <w:right w:val="none" w:sz="0" w:space="0" w:color="auto"/>
              </w:divBdr>
            </w:div>
            <w:div w:id="580220084">
              <w:marLeft w:val="0"/>
              <w:marRight w:val="0"/>
              <w:marTop w:val="0"/>
              <w:marBottom w:val="0"/>
              <w:divBdr>
                <w:top w:val="none" w:sz="0" w:space="0" w:color="auto"/>
                <w:left w:val="none" w:sz="0" w:space="0" w:color="auto"/>
                <w:bottom w:val="none" w:sz="0" w:space="0" w:color="auto"/>
                <w:right w:val="none" w:sz="0" w:space="0" w:color="auto"/>
              </w:divBdr>
            </w:div>
            <w:div w:id="1220357206">
              <w:marLeft w:val="0"/>
              <w:marRight w:val="0"/>
              <w:marTop w:val="0"/>
              <w:marBottom w:val="0"/>
              <w:divBdr>
                <w:top w:val="none" w:sz="0" w:space="0" w:color="auto"/>
                <w:left w:val="none" w:sz="0" w:space="0" w:color="auto"/>
                <w:bottom w:val="none" w:sz="0" w:space="0" w:color="auto"/>
                <w:right w:val="none" w:sz="0" w:space="0" w:color="auto"/>
              </w:divBdr>
            </w:div>
            <w:div w:id="2127239020">
              <w:marLeft w:val="0"/>
              <w:marRight w:val="0"/>
              <w:marTop w:val="0"/>
              <w:marBottom w:val="0"/>
              <w:divBdr>
                <w:top w:val="none" w:sz="0" w:space="0" w:color="auto"/>
                <w:left w:val="none" w:sz="0" w:space="0" w:color="auto"/>
                <w:bottom w:val="none" w:sz="0" w:space="0" w:color="auto"/>
                <w:right w:val="none" w:sz="0" w:space="0" w:color="auto"/>
              </w:divBdr>
            </w:div>
            <w:div w:id="647318567">
              <w:marLeft w:val="0"/>
              <w:marRight w:val="0"/>
              <w:marTop w:val="0"/>
              <w:marBottom w:val="0"/>
              <w:divBdr>
                <w:top w:val="none" w:sz="0" w:space="0" w:color="auto"/>
                <w:left w:val="none" w:sz="0" w:space="0" w:color="auto"/>
                <w:bottom w:val="none" w:sz="0" w:space="0" w:color="auto"/>
                <w:right w:val="none" w:sz="0" w:space="0" w:color="auto"/>
              </w:divBdr>
            </w:div>
            <w:div w:id="35743522">
              <w:marLeft w:val="0"/>
              <w:marRight w:val="0"/>
              <w:marTop w:val="0"/>
              <w:marBottom w:val="0"/>
              <w:divBdr>
                <w:top w:val="none" w:sz="0" w:space="0" w:color="auto"/>
                <w:left w:val="none" w:sz="0" w:space="0" w:color="auto"/>
                <w:bottom w:val="none" w:sz="0" w:space="0" w:color="auto"/>
                <w:right w:val="none" w:sz="0" w:space="0" w:color="auto"/>
              </w:divBdr>
            </w:div>
            <w:div w:id="818425647">
              <w:marLeft w:val="0"/>
              <w:marRight w:val="0"/>
              <w:marTop w:val="0"/>
              <w:marBottom w:val="0"/>
              <w:divBdr>
                <w:top w:val="none" w:sz="0" w:space="0" w:color="auto"/>
                <w:left w:val="none" w:sz="0" w:space="0" w:color="auto"/>
                <w:bottom w:val="none" w:sz="0" w:space="0" w:color="auto"/>
                <w:right w:val="none" w:sz="0" w:space="0" w:color="auto"/>
              </w:divBdr>
            </w:div>
            <w:div w:id="1079794804">
              <w:marLeft w:val="0"/>
              <w:marRight w:val="0"/>
              <w:marTop w:val="0"/>
              <w:marBottom w:val="0"/>
              <w:divBdr>
                <w:top w:val="none" w:sz="0" w:space="0" w:color="auto"/>
                <w:left w:val="none" w:sz="0" w:space="0" w:color="auto"/>
                <w:bottom w:val="none" w:sz="0" w:space="0" w:color="auto"/>
                <w:right w:val="none" w:sz="0" w:space="0" w:color="auto"/>
              </w:divBdr>
            </w:div>
            <w:div w:id="52314752">
              <w:marLeft w:val="0"/>
              <w:marRight w:val="0"/>
              <w:marTop w:val="0"/>
              <w:marBottom w:val="0"/>
              <w:divBdr>
                <w:top w:val="none" w:sz="0" w:space="0" w:color="auto"/>
                <w:left w:val="none" w:sz="0" w:space="0" w:color="auto"/>
                <w:bottom w:val="none" w:sz="0" w:space="0" w:color="auto"/>
                <w:right w:val="none" w:sz="0" w:space="0" w:color="auto"/>
              </w:divBdr>
            </w:div>
            <w:div w:id="1305312423">
              <w:marLeft w:val="0"/>
              <w:marRight w:val="0"/>
              <w:marTop w:val="0"/>
              <w:marBottom w:val="0"/>
              <w:divBdr>
                <w:top w:val="none" w:sz="0" w:space="0" w:color="auto"/>
                <w:left w:val="none" w:sz="0" w:space="0" w:color="auto"/>
                <w:bottom w:val="none" w:sz="0" w:space="0" w:color="auto"/>
                <w:right w:val="none" w:sz="0" w:space="0" w:color="auto"/>
              </w:divBdr>
            </w:div>
            <w:div w:id="863979151">
              <w:marLeft w:val="0"/>
              <w:marRight w:val="0"/>
              <w:marTop w:val="0"/>
              <w:marBottom w:val="0"/>
              <w:divBdr>
                <w:top w:val="none" w:sz="0" w:space="0" w:color="auto"/>
                <w:left w:val="none" w:sz="0" w:space="0" w:color="auto"/>
                <w:bottom w:val="none" w:sz="0" w:space="0" w:color="auto"/>
                <w:right w:val="none" w:sz="0" w:space="0" w:color="auto"/>
              </w:divBdr>
            </w:div>
            <w:div w:id="2054114047">
              <w:marLeft w:val="0"/>
              <w:marRight w:val="0"/>
              <w:marTop w:val="0"/>
              <w:marBottom w:val="0"/>
              <w:divBdr>
                <w:top w:val="none" w:sz="0" w:space="0" w:color="auto"/>
                <w:left w:val="none" w:sz="0" w:space="0" w:color="auto"/>
                <w:bottom w:val="none" w:sz="0" w:space="0" w:color="auto"/>
                <w:right w:val="none" w:sz="0" w:space="0" w:color="auto"/>
              </w:divBdr>
            </w:div>
            <w:div w:id="1128160035">
              <w:marLeft w:val="0"/>
              <w:marRight w:val="0"/>
              <w:marTop w:val="0"/>
              <w:marBottom w:val="0"/>
              <w:divBdr>
                <w:top w:val="none" w:sz="0" w:space="0" w:color="auto"/>
                <w:left w:val="none" w:sz="0" w:space="0" w:color="auto"/>
                <w:bottom w:val="none" w:sz="0" w:space="0" w:color="auto"/>
                <w:right w:val="none" w:sz="0" w:space="0" w:color="auto"/>
              </w:divBdr>
            </w:div>
            <w:div w:id="2127308130">
              <w:marLeft w:val="0"/>
              <w:marRight w:val="0"/>
              <w:marTop w:val="0"/>
              <w:marBottom w:val="0"/>
              <w:divBdr>
                <w:top w:val="none" w:sz="0" w:space="0" w:color="auto"/>
                <w:left w:val="none" w:sz="0" w:space="0" w:color="auto"/>
                <w:bottom w:val="none" w:sz="0" w:space="0" w:color="auto"/>
                <w:right w:val="none" w:sz="0" w:space="0" w:color="auto"/>
              </w:divBdr>
            </w:div>
            <w:div w:id="833297889">
              <w:marLeft w:val="0"/>
              <w:marRight w:val="0"/>
              <w:marTop w:val="0"/>
              <w:marBottom w:val="0"/>
              <w:divBdr>
                <w:top w:val="none" w:sz="0" w:space="0" w:color="auto"/>
                <w:left w:val="none" w:sz="0" w:space="0" w:color="auto"/>
                <w:bottom w:val="none" w:sz="0" w:space="0" w:color="auto"/>
                <w:right w:val="none" w:sz="0" w:space="0" w:color="auto"/>
              </w:divBdr>
            </w:div>
            <w:div w:id="139854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6465">
      <w:bodyDiv w:val="1"/>
      <w:marLeft w:val="0"/>
      <w:marRight w:val="0"/>
      <w:marTop w:val="0"/>
      <w:marBottom w:val="0"/>
      <w:divBdr>
        <w:top w:val="none" w:sz="0" w:space="0" w:color="auto"/>
        <w:left w:val="none" w:sz="0" w:space="0" w:color="auto"/>
        <w:bottom w:val="none" w:sz="0" w:space="0" w:color="auto"/>
        <w:right w:val="none" w:sz="0" w:space="0" w:color="auto"/>
      </w:divBdr>
    </w:div>
    <w:div w:id="710887032">
      <w:bodyDiv w:val="1"/>
      <w:marLeft w:val="0"/>
      <w:marRight w:val="0"/>
      <w:marTop w:val="0"/>
      <w:marBottom w:val="0"/>
      <w:divBdr>
        <w:top w:val="none" w:sz="0" w:space="0" w:color="auto"/>
        <w:left w:val="none" w:sz="0" w:space="0" w:color="auto"/>
        <w:bottom w:val="none" w:sz="0" w:space="0" w:color="auto"/>
        <w:right w:val="none" w:sz="0" w:space="0" w:color="auto"/>
      </w:divBdr>
      <w:divsChild>
        <w:div w:id="1028263634">
          <w:marLeft w:val="-300"/>
          <w:marRight w:val="-300"/>
          <w:marTop w:val="360"/>
          <w:marBottom w:val="360"/>
          <w:divBdr>
            <w:top w:val="none" w:sz="0" w:space="0" w:color="auto"/>
            <w:left w:val="none" w:sz="0" w:space="0" w:color="auto"/>
            <w:bottom w:val="none" w:sz="0" w:space="0" w:color="auto"/>
            <w:right w:val="none" w:sz="0" w:space="0" w:color="auto"/>
          </w:divBdr>
          <w:divsChild>
            <w:div w:id="15147635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35399509">
      <w:bodyDiv w:val="1"/>
      <w:marLeft w:val="0"/>
      <w:marRight w:val="0"/>
      <w:marTop w:val="0"/>
      <w:marBottom w:val="0"/>
      <w:divBdr>
        <w:top w:val="none" w:sz="0" w:space="0" w:color="auto"/>
        <w:left w:val="none" w:sz="0" w:space="0" w:color="auto"/>
        <w:bottom w:val="none" w:sz="0" w:space="0" w:color="auto"/>
        <w:right w:val="none" w:sz="0" w:space="0" w:color="auto"/>
      </w:divBdr>
    </w:div>
    <w:div w:id="741218305">
      <w:bodyDiv w:val="1"/>
      <w:marLeft w:val="0"/>
      <w:marRight w:val="0"/>
      <w:marTop w:val="0"/>
      <w:marBottom w:val="0"/>
      <w:divBdr>
        <w:top w:val="none" w:sz="0" w:space="0" w:color="auto"/>
        <w:left w:val="none" w:sz="0" w:space="0" w:color="auto"/>
        <w:bottom w:val="none" w:sz="0" w:space="0" w:color="auto"/>
        <w:right w:val="none" w:sz="0" w:space="0" w:color="auto"/>
      </w:divBdr>
    </w:div>
    <w:div w:id="741609039">
      <w:bodyDiv w:val="1"/>
      <w:marLeft w:val="0"/>
      <w:marRight w:val="0"/>
      <w:marTop w:val="0"/>
      <w:marBottom w:val="0"/>
      <w:divBdr>
        <w:top w:val="none" w:sz="0" w:space="0" w:color="auto"/>
        <w:left w:val="none" w:sz="0" w:space="0" w:color="auto"/>
        <w:bottom w:val="none" w:sz="0" w:space="0" w:color="auto"/>
        <w:right w:val="none" w:sz="0" w:space="0" w:color="auto"/>
      </w:divBdr>
    </w:div>
    <w:div w:id="745570098">
      <w:bodyDiv w:val="1"/>
      <w:marLeft w:val="0"/>
      <w:marRight w:val="0"/>
      <w:marTop w:val="0"/>
      <w:marBottom w:val="0"/>
      <w:divBdr>
        <w:top w:val="none" w:sz="0" w:space="0" w:color="auto"/>
        <w:left w:val="none" w:sz="0" w:space="0" w:color="auto"/>
        <w:bottom w:val="none" w:sz="0" w:space="0" w:color="auto"/>
        <w:right w:val="none" w:sz="0" w:space="0" w:color="auto"/>
      </w:divBdr>
    </w:div>
    <w:div w:id="750077640">
      <w:bodyDiv w:val="1"/>
      <w:marLeft w:val="0"/>
      <w:marRight w:val="0"/>
      <w:marTop w:val="0"/>
      <w:marBottom w:val="0"/>
      <w:divBdr>
        <w:top w:val="none" w:sz="0" w:space="0" w:color="auto"/>
        <w:left w:val="none" w:sz="0" w:space="0" w:color="auto"/>
        <w:bottom w:val="none" w:sz="0" w:space="0" w:color="auto"/>
        <w:right w:val="none" w:sz="0" w:space="0" w:color="auto"/>
      </w:divBdr>
      <w:divsChild>
        <w:div w:id="673536345">
          <w:marLeft w:val="-300"/>
          <w:marRight w:val="-300"/>
          <w:marTop w:val="360"/>
          <w:marBottom w:val="360"/>
          <w:divBdr>
            <w:top w:val="none" w:sz="0" w:space="0" w:color="auto"/>
            <w:left w:val="none" w:sz="0" w:space="0" w:color="auto"/>
            <w:bottom w:val="none" w:sz="0" w:space="0" w:color="auto"/>
            <w:right w:val="none" w:sz="0" w:space="0" w:color="auto"/>
          </w:divBdr>
          <w:divsChild>
            <w:div w:id="1318803550">
              <w:marLeft w:val="0"/>
              <w:marRight w:val="0"/>
              <w:marTop w:val="240"/>
              <w:marBottom w:val="240"/>
              <w:divBdr>
                <w:top w:val="none" w:sz="0" w:space="0" w:color="auto"/>
                <w:left w:val="single" w:sz="24" w:space="9" w:color="04AA6D"/>
                <w:bottom w:val="none" w:sz="0" w:space="0" w:color="auto"/>
                <w:right w:val="none" w:sz="0" w:space="0" w:color="auto"/>
              </w:divBdr>
            </w:div>
          </w:divsChild>
        </w:div>
        <w:div w:id="637298128">
          <w:marLeft w:val="-300"/>
          <w:marRight w:val="-300"/>
          <w:marTop w:val="360"/>
          <w:marBottom w:val="360"/>
          <w:divBdr>
            <w:top w:val="none" w:sz="0" w:space="0" w:color="auto"/>
            <w:left w:val="none" w:sz="0" w:space="0" w:color="auto"/>
            <w:bottom w:val="none" w:sz="0" w:space="0" w:color="auto"/>
            <w:right w:val="none" w:sz="0" w:space="0" w:color="auto"/>
          </w:divBdr>
          <w:divsChild>
            <w:div w:id="1936132217">
              <w:marLeft w:val="0"/>
              <w:marRight w:val="0"/>
              <w:marTop w:val="240"/>
              <w:marBottom w:val="240"/>
              <w:divBdr>
                <w:top w:val="none" w:sz="0" w:space="0" w:color="auto"/>
                <w:left w:val="single" w:sz="24" w:space="9" w:color="04AA6D"/>
                <w:bottom w:val="none" w:sz="0" w:space="0" w:color="auto"/>
                <w:right w:val="none" w:sz="0" w:space="0" w:color="auto"/>
              </w:divBdr>
            </w:div>
          </w:divsChild>
        </w:div>
        <w:div w:id="1606689481">
          <w:marLeft w:val="-300"/>
          <w:marRight w:val="-300"/>
          <w:marTop w:val="360"/>
          <w:marBottom w:val="360"/>
          <w:divBdr>
            <w:top w:val="none" w:sz="0" w:space="0" w:color="auto"/>
            <w:left w:val="none" w:sz="0" w:space="0" w:color="auto"/>
            <w:bottom w:val="none" w:sz="0" w:space="0" w:color="auto"/>
            <w:right w:val="none" w:sz="0" w:space="0" w:color="auto"/>
          </w:divBdr>
          <w:divsChild>
            <w:div w:id="1114591550">
              <w:marLeft w:val="0"/>
              <w:marRight w:val="0"/>
              <w:marTop w:val="240"/>
              <w:marBottom w:val="240"/>
              <w:divBdr>
                <w:top w:val="none" w:sz="0" w:space="0" w:color="auto"/>
                <w:left w:val="single" w:sz="24" w:space="9" w:color="04AA6D"/>
                <w:bottom w:val="none" w:sz="0" w:space="0" w:color="auto"/>
                <w:right w:val="none" w:sz="0" w:space="0" w:color="auto"/>
              </w:divBdr>
            </w:div>
          </w:divsChild>
        </w:div>
        <w:div w:id="305014381">
          <w:marLeft w:val="-300"/>
          <w:marRight w:val="-300"/>
          <w:marTop w:val="360"/>
          <w:marBottom w:val="360"/>
          <w:divBdr>
            <w:top w:val="none" w:sz="0" w:space="0" w:color="auto"/>
            <w:left w:val="none" w:sz="0" w:space="0" w:color="auto"/>
            <w:bottom w:val="none" w:sz="0" w:space="0" w:color="auto"/>
            <w:right w:val="none" w:sz="0" w:space="0" w:color="auto"/>
          </w:divBdr>
          <w:divsChild>
            <w:div w:id="1019114431">
              <w:marLeft w:val="0"/>
              <w:marRight w:val="0"/>
              <w:marTop w:val="240"/>
              <w:marBottom w:val="240"/>
              <w:divBdr>
                <w:top w:val="none" w:sz="0" w:space="0" w:color="auto"/>
                <w:left w:val="single" w:sz="24" w:space="9" w:color="04AA6D"/>
                <w:bottom w:val="none" w:sz="0" w:space="0" w:color="auto"/>
                <w:right w:val="none" w:sz="0" w:space="0" w:color="auto"/>
              </w:divBdr>
            </w:div>
          </w:divsChild>
        </w:div>
        <w:div w:id="1818258834">
          <w:marLeft w:val="-300"/>
          <w:marRight w:val="-300"/>
          <w:marTop w:val="360"/>
          <w:marBottom w:val="360"/>
          <w:divBdr>
            <w:top w:val="none" w:sz="0" w:space="0" w:color="auto"/>
            <w:left w:val="none" w:sz="0" w:space="0" w:color="auto"/>
            <w:bottom w:val="none" w:sz="0" w:space="0" w:color="auto"/>
            <w:right w:val="none" w:sz="0" w:space="0" w:color="auto"/>
          </w:divBdr>
          <w:divsChild>
            <w:div w:id="97695698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56748337">
      <w:bodyDiv w:val="1"/>
      <w:marLeft w:val="0"/>
      <w:marRight w:val="0"/>
      <w:marTop w:val="0"/>
      <w:marBottom w:val="0"/>
      <w:divBdr>
        <w:top w:val="none" w:sz="0" w:space="0" w:color="auto"/>
        <w:left w:val="none" w:sz="0" w:space="0" w:color="auto"/>
        <w:bottom w:val="none" w:sz="0" w:space="0" w:color="auto"/>
        <w:right w:val="none" w:sz="0" w:space="0" w:color="auto"/>
      </w:divBdr>
    </w:div>
    <w:div w:id="759177366">
      <w:bodyDiv w:val="1"/>
      <w:marLeft w:val="0"/>
      <w:marRight w:val="0"/>
      <w:marTop w:val="0"/>
      <w:marBottom w:val="0"/>
      <w:divBdr>
        <w:top w:val="none" w:sz="0" w:space="0" w:color="auto"/>
        <w:left w:val="none" w:sz="0" w:space="0" w:color="auto"/>
        <w:bottom w:val="none" w:sz="0" w:space="0" w:color="auto"/>
        <w:right w:val="none" w:sz="0" w:space="0" w:color="auto"/>
      </w:divBdr>
    </w:div>
    <w:div w:id="762652504">
      <w:bodyDiv w:val="1"/>
      <w:marLeft w:val="0"/>
      <w:marRight w:val="0"/>
      <w:marTop w:val="0"/>
      <w:marBottom w:val="0"/>
      <w:divBdr>
        <w:top w:val="none" w:sz="0" w:space="0" w:color="auto"/>
        <w:left w:val="none" w:sz="0" w:space="0" w:color="auto"/>
        <w:bottom w:val="none" w:sz="0" w:space="0" w:color="auto"/>
        <w:right w:val="none" w:sz="0" w:space="0" w:color="auto"/>
      </w:divBdr>
    </w:div>
    <w:div w:id="775947010">
      <w:bodyDiv w:val="1"/>
      <w:marLeft w:val="0"/>
      <w:marRight w:val="0"/>
      <w:marTop w:val="0"/>
      <w:marBottom w:val="0"/>
      <w:divBdr>
        <w:top w:val="none" w:sz="0" w:space="0" w:color="auto"/>
        <w:left w:val="none" w:sz="0" w:space="0" w:color="auto"/>
        <w:bottom w:val="none" w:sz="0" w:space="0" w:color="auto"/>
        <w:right w:val="none" w:sz="0" w:space="0" w:color="auto"/>
      </w:divBdr>
    </w:div>
    <w:div w:id="788667828">
      <w:bodyDiv w:val="1"/>
      <w:marLeft w:val="0"/>
      <w:marRight w:val="0"/>
      <w:marTop w:val="0"/>
      <w:marBottom w:val="0"/>
      <w:divBdr>
        <w:top w:val="none" w:sz="0" w:space="0" w:color="auto"/>
        <w:left w:val="none" w:sz="0" w:space="0" w:color="auto"/>
        <w:bottom w:val="none" w:sz="0" w:space="0" w:color="auto"/>
        <w:right w:val="none" w:sz="0" w:space="0" w:color="auto"/>
      </w:divBdr>
      <w:divsChild>
        <w:div w:id="603807101">
          <w:marLeft w:val="0"/>
          <w:marRight w:val="0"/>
          <w:marTop w:val="0"/>
          <w:marBottom w:val="0"/>
          <w:divBdr>
            <w:top w:val="single" w:sz="6" w:space="4" w:color="04AA6D"/>
            <w:left w:val="single" w:sz="6" w:space="4" w:color="04AA6D"/>
            <w:bottom w:val="single" w:sz="6" w:space="4" w:color="04AA6D"/>
            <w:right w:val="single" w:sz="6" w:space="4" w:color="04AA6D"/>
          </w:divBdr>
        </w:div>
      </w:divsChild>
    </w:div>
    <w:div w:id="800684559">
      <w:bodyDiv w:val="1"/>
      <w:marLeft w:val="0"/>
      <w:marRight w:val="0"/>
      <w:marTop w:val="0"/>
      <w:marBottom w:val="0"/>
      <w:divBdr>
        <w:top w:val="none" w:sz="0" w:space="0" w:color="auto"/>
        <w:left w:val="none" w:sz="0" w:space="0" w:color="auto"/>
        <w:bottom w:val="none" w:sz="0" w:space="0" w:color="auto"/>
        <w:right w:val="none" w:sz="0" w:space="0" w:color="auto"/>
      </w:divBdr>
    </w:div>
    <w:div w:id="809246164">
      <w:bodyDiv w:val="1"/>
      <w:marLeft w:val="0"/>
      <w:marRight w:val="0"/>
      <w:marTop w:val="0"/>
      <w:marBottom w:val="0"/>
      <w:divBdr>
        <w:top w:val="none" w:sz="0" w:space="0" w:color="auto"/>
        <w:left w:val="none" w:sz="0" w:space="0" w:color="auto"/>
        <w:bottom w:val="none" w:sz="0" w:space="0" w:color="auto"/>
        <w:right w:val="none" w:sz="0" w:space="0" w:color="auto"/>
      </w:divBdr>
    </w:div>
    <w:div w:id="813260907">
      <w:bodyDiv w:val="1"/>
      <w:marLeft w:val="0"/>
      <w:marRight w:val="0"/>
      <w:marTop w:val="0"/>
      <w:marBottom w:val="0"/>
      <w:divBdr>
        <w:top w:val="none" w:sz="0" w:space="0" w:color="auto"/>
        <w:left w:val="none" w:sz="0" w:space="0" w:color="auto"/>
        <w:bottom w:val="none" w:sz="0" w:space="0" w:color="auto"/>
        <w:right w:val="none" w:sz="0" w:space="0" w:color="auto"/>
      </w:divBdr>
    </w:div>
    <w:div w:id="818569333">
      <w:bodyDiv w:val="1"/>
      <w:marLeft w:val="0"/>
      <w:marRight w:val="0"/>
      <w:marTop w:val="0"/>
      <w:marBottom w:val="0"/>
      <w:divBdr>
        <w:top w:val="none" w:sz="0" w:space="0" w:color="auto"/>
        <w:left w:val="none" w:sz="0" w:space="0" w:color="auto"/>
        <w:bottom w:val="none" w:sz="0" w:space="0" w:color="auto"/>
        <w:right w:val="none" w:sz="0" w:space="0" w:color="auto"/>
      </w:divBdr>
    </w:div>
    <w:div w:id="841361971">
      <w:bodyDiv w:val="1"/>
      <w:marLeft w:val="0"/>
      <w:marRight w:val="0"/>
      <w:marTop w:val="0"/>
      <w:marBottom w:val="0"/>
      <w:divBdr>
        <w:top w:val="none" w:sz="0" w:space="0" w:color="auto"/>
        <w:left w:val="none" w:sz="0" w:space="0" w:color="auto"/>
        <w:bottom w:val="none" w:sz="0" w:space="0" w:color="auto"/>
        <w:right w:val="none" w:sz="0" w:space="0" w:color="auto"/>
      </w:divBdr>
      <w:divsChild>
        <w:div w:id="1957562206">
          <w:marLeft w:val="0"/>
          <w:marRight w:val="0"/>
          <w:marTop w:val="0"/>
          <w:marBottom w:val="0"/>
          <w:divBdr>
            <w:top w:val="none" w:sz="0" w:space="0" w:color="auto"/>
            <w:left w:val="none" w:sz="0" w:space="0" w:color="auto"/>
            <w:bottom w:val="none" w:sz="0" w:space="0" w:color="auto"/>
            <w:right w:val="none" w:sz="0" w:space="0" w:color="auto"/>
          </w:divBdr>
        </w:div>
        <w:div w:id="884563381">
          <w:marLeft w:val="0"/>
          <w:marRight w:val="0"/>
          <w:marTop w:val="0"/>
          <w:marBottom w:val="0"/>
          <w:divBdr>
            <w:top w:val="none" w:sz="0" w:space="0" w:color="auto"/>
            <w:left w:val="none" w:sz="0" w:space="0" w:color="auto"/>
            <w:bottom w:val="none" w:sz="0" w:space="0" w:color="auto"/>
            <w:right w:val="none" w:sz="0" w:space="0" w:color="auto"/>
          </w:divBdr>
        </w:div>
        <w:div w:id="1593583327">
          <w:marLeft w:val="-300"/>
          <w:marRight w:val="-300"/>
          <w:marTop w:val="360"/>
          <w:marBottom w:val="360"/>
          <w:divBdr>
            <w:top w:val="none" w:sz="0" w:space="0" w:color="auto"/>
            <w:left w:val="none" w:sz="0" w:space="0" w:color="auto"/>
            <w:bottom w:val="none" w:sz="0" w:space="0" w:color="auto"/>
            <w:right w:val="none" w:sz="0" w:space="0" w:color="auto"/>
          </w:divBdr>
          <w:divsChild>
            <w:div w:id="499738517">
              <w:marLeft w:val="0"/>
              <w:marRight w:val="0"/>
              <w:marTop w:val="240"/>
              <w:marBottom w:val="240"/>
              <w:divBdr>
                <w:top w:val="none" w:sz="0" w:space="0" w:color="auto"/>
                <w:left w:val="single" w:sz="24" w:space="9" w:color="04AA6D"/>
                <w:bottom w:val="none" w:sz="0" w:space="0" w:color="auto"/>
                <w:right w:val="none" w:sz="0" w:space="0" w:color="auto"/>
              </w:divBdr>
            </w:div>
          </w:divsChild>
        </w:div>
        <w:div w:id="675577601">
          <w:marLeft w:val="-300"/>
          <w:marRight w:val="-300"/>
          <w:marTop w:val="360"/>
          <w:marBottom w:val="360"/>
          <w:divBdr>
            <w:top w:val="none" w:sz="0" w:space="0" w:color="auto"/>
            <w:left w:val="none" w:sz="0" w:space="0" w:color="auto"/>
            <w:bottom w:val="none" w:sz="0" w:space="0" w:color="auto"/>
            <w:right w:val="none" w:sz="0" w:space="0" w:color="auto"/>
          </w:divBdr>
          <w:divsChild>
            <w:div w:id="1150747916">
              <w:marLeft w:val="0"/>
              <w:marRight w:val="0"/>
              <w:marTop w:val="240"/>
              <w:marBottom w:val="240"/>
              <w:divBdr>
                <w:top w:val="none" w:sz="0" w:space="0" w:color="auto"/>
                <w:left w:val="single" w:sz="24" w:space="9" w:color="04AA6D"/>
                <w:bottom w:val="none" w:sz="0" w:space="0" w:color="auto"/>
                <w:right w:val="none" w:sz="0" w:space="0" w:color="auto"/>
              </w:divBdr>
            </w:div>
          </w:divsChild>
        </w:div>
        <w:div w:id="964695535">
          <w:marLeft w:val="-240"/>
          <w:marRight w:val="-240"/>
          <w:marTop w:val="0"/>
          <w:marBottom w:val="0"/>
          <w:divBdr>
            <w:top w:val="none" w:sz="0" w:space="0" w:color="auto"/>
            <w:left w:val="none" w:sz="0" w:space="0" w:color="auto"/>
            <w:bottom w:val="none" w:sz="0" w:space="0" w:color="auto"/>
            <w:right w:val="none" w:sz="0" w:space="0" w:color="auto"/>
          </w:divBdr>
          <w:divsChild>
            <w:div w:id="1816951411">
              <w:marLeft w:val="0"/>
              <w:marRight w:val="0"/>
              <w:marTop w:val="0"/>
              <w:marBottom w:val="0"/>
              <w:divBdr>
                <w:top w:val="none" w:sz="0" w:space="0" w:color="auto"/>
                <w:left w:val="none" w:sz="0" w:space="0" w:color="auto"/>
                <w:bottom w:val="none" w:sz="0" w:space="0" w:color="auto"/>
                <w:right w:val="none" w:sz="0" w:space="0" w:color="auto"/>
              </w:divBdr>
            </w:div>
          </w:divsChild>
        </w:div>
        <w:div w:id="989555386">
          <w:marLeft w:val="-300"/>
          <w:marRight w:val="-300"/>
          <w:marTop w:val="360"/>
          <w:marBottom w:val="360"/>
          <w:divBdr>
            <w:top w:val="none" w:sz="0" w:space="0" w:color="auto"/>
            <w:left w:val="none" w:sz="0" w:space="0" w:color="auto"/>
            <w:bottom w:val="none" w:sz="0" w:space="0" w:color="auto"/>
            <w:right w:val="none" w:sz="0" w:space="0" w:color="auto"/>
          </w:divBdr>
          <w:divsChild>
            <w:div w:id="556086420">
              <w:marLeft w:val="0"/>
              <w:marRight w:val="0"/>
              <w:marTop w:val="240"/>
              <w:marBottom w:val="240"/>
              <w:divBdr>
                <w:top w:val="none" w:sz="0" w:space="0" w:color="auto"/>
                <w:left w:val="single" w:sz="24" w:space="9" w:color="04AA6D"/>
                <w:bottom w:val="none" w:sz="0" w:space="0" w:color="auto"/>
                <w:right w:val="none" w:sz="0" w:space="0" w:color="auto"/>
              </w:divBdr>
            </w:div>
          </w:divsChild>
        </w:div>
        <w:div w:id="1338733942">
          <w:marLeft w:val="-300"/>
          <w:marRight w:val="-300"/>
          <w:marTop w:val="360"/>
          <w:marBottom w:val="360"/>
          <w:divBdr>
            <w:top w:val="none" w:sz="0" w:space="0" w:color="auto"/>
            <w:left w:val="none" w:sz="0" w:space="0" w:color="auto"/>
            <w:bottom w:val="none" w:sz="0" w:space="0" w:color="auto"/>
            <w:right w:val="none" w:sz="0" w:space="0" w:color="auto"/>
          </w:divBdr>
          <w:divsChild>
            <w:div w:id="1014722513">
              <w:marLeft w:val="0"/>
              <w:marRight w:val="0"/>
              <w:marTop w:val="240"/>
              <w:marBottom w:val="240"/>
              <w:divBdr>
                <w:top w:val="none" w:sz="0" w:space="0" w:color="auto"/>
                <w:left w:val="single" w:sz="24" w:space="9" w:color="04AA6D"/>
                <w:bottom w:val="none" w:sz="0" w:space="0" w:color="auto"/>
                <w:right w:val="none" w:sz="0" w:space="0" w:color="auto"/>
              </w:divBdr>
            </w:div>
          </w:divsChild>
        </w:div>
        <w:div w:id="1658266667">
          <w:marLeft w:val="-480"/>
          <w:marRight w:val="-480"/>
          <w:marTop w:val="360"/>
          <w:marBottom w:val="360"/>
          <w:divBdr>
            <w:top w:val="none" w:sz="0" w:space="0" w:color="auto"/>
            <w:left w:val="none" w:sz="0" w:space="0" w:color="auto"/>
            <w:bottom w:val="none" w:sz="0" w:space="0" w:color="auto"/>
            <w:right w:val="none" w:sz="0" w:space="0" w:color="auto"/>
          </w:divBdr>
        </w:div>
        <w:div w:id="834807902">
          <w:marLeft w:val="-300"/>
          <w:marRight w:val="-300"/>
          <w:marTop w:val="360"/>
          <w:marBottom w:val="360"/>
          <w:divBdr>
            <w:top w:val="none" w:sz="0" w:space="0" w:color="auto"/>
            <w:left w:val="none" w:sz="0" w:space="0" w:color="auto"/>
            <w:bottom w:val="none" w:sz="0" w:space="0" w:color="auto"/>
            <w:right w:val="none" w:sz="0" w:space="0" w:color="auto"/>
          </w:divBdr>
          <w:divsChild>
            <w:div w:id="1568684404">
              <w:marLeft w:val="0"/>
              <w:marRight w:val="0"/>
              <w:marTop w:val="240"/>
              <w:marBottom w:val="240"/>
              <w:divBdr>
                <w:top w:val="none" w:sz="0" w:space="0" w:color="auto"/>
                <w:left w:val="single" w:sz="24" w:space="9" w:color="04AA6D"/>
                <w:bottom w:val="none" w:sz="0" w:space="0" w:color="auto"/>
                <w:right w:val="none" w:sz="0" w:space="0" w:color="auto"/>
              </w:divBdr>
            </w:div>
          </w:divsChild>
        </w:div>
        <w:div w:id="644966275">
          <w:marLeft w:val="-480"/>
          <w:marRight w:val="-480"/>
          <w:marTop w:val="360"/>
          <w:marBottom w:val="360"/>
          <w:divBdr>
            <w:top w:val="none" w:sz="0" w:space="0" w:color="auto"/>
            <w:left w:val="none" w:sz="0" w:space="0" w:color="auto"/>
            <w:bottom w:val="none" w:sz="0" w:space="0" w:color="auto"/>
            <w:right w:val="none" w:sz="0" w:space="0" w:color="auto"/>
          </w:divBdr>
        </w:div>
      </w:divsChild>
    </w:div>
    <w:div w:id="850143167">
      <w:bodyDiv w:val="1"/>
      <w:marLeft w:val="0"/>
      <w:marRight w:val="0"/>
      <w:marTop w:val="0"/>
      <w:marBottom w:val="0"/>
      <w:divBdr>
        <w:top w:val="none" w:sz="0" w:space="0" w:color="auto"/>
        <w:left w:val="none" w:sz="0" w:space="0" w:color="auto"/>
        <w:bottom w:val="none" w:sz="0" w:space="0" w:color="auto"/>
        <w:right w:val="none" w:sz="0" w:space="0" w:color="auto"/>
      </w:divBdr>
    </w:div>
    <w:div w:id="856311882">
      <w:bodyDiv w:val="1"/>
      <w:marLeft w:val="0"/>
      <w:marRight w:val="0"/>
      <w:marTop w:val="0"/>
      <w:marBottom w:val="0"/>
      <w:divBdr>
        <w:top w:val="none" w:sz="0" w:space="0" w:color="auto"/>
        <w:left w:val="none" w:sz="0" w:space="0" w:color="auto"/>
        <w:bottom w:val="none" w:sz="0" w:space="0" w:color="auto"/>
        <w:right w:val="none" w:sz="0" w:space="0" w:color="auto"/>
      </w:divBdr>
      <w:divsChild>
        <w:div w:id="2008483595">
          <w:marLeft w:val="-300"/>
          <w:marRight w:val="-300"/>
          <w:marTop w:val="360"/>
          <w:marBottom w:val="360"/>
          <w:divBdr>
            <w:top w:val="none" w:sz="0" w:space="0" w:color="auto"/>
            <w:left w:val="none" w:sz="0" w:space="0" w:color="auto"/>
            <w:bottom w:val="none" w:sz="0" w:space="0" w:color="auto"/>
            <w:right w:val="none" w:sz="0" w:space="0" w:color="auto"/>
          </w:divBdr>
          <w:divsChild>
            <w:div w:id="3032001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56504175">
      <w:bodyDiv w:val="1"/>
      <w:marLeft w:val="0"/>
      <w:marRight w:val="0"/>
      <w:marTop w:val="0"/>
      <w:marBottom w:val="0"/>
      <w:divBdr>
        <w:top w:val="none" w:sz="0" w:space="0" w:color="auto"/>
        <w:left w:val="none" w:sz="0" w:space="0" w:color="auto"/>
        <w:bottom w:val="none" w:sz="0" w:space="0" w:color="auto"/>
        <w:right w:val="none" w:sz="0" w:space="0" w:color="auto"/>
      </w:divBdr>
    </w:div>
    <w:div w:id="861165500">
      <w:bodyDiv w:val="1"/>
      <w:marLeft w:val="0"/>
      <w:marRight w:val="0"/>
      <w:marTop w:val="0"/>
      <w:marBottom w:val="0"/>
      <w:divBdr>
        <w:top w:val="none" w:sz="0" w:space="0" w:color="auto"/>
        <w:left w:val="none" w:sz="0" w:space="0" w:color="auto"/>
        <w:bottom w:val="none" w:sz="0" w:space="0" w:color="auto"/>
        <w:right w:val="none" w:sz="0" w:space="0" w:color="auto"/>
      </w:divBdr>
    </w:div>
    <w:div w:id="863860959">
      <w:bodyDiv w:val="1"/>
      <w:marLeft w:val="0"/>
      <w:marRight w:val="0"/>
      <w:marTop w:val="0"/>
      <w:marBottom w:val="0"/>
      <w:divBdr>
        <w:top w:val="none" w:sz="0" w:space="0" w:color="auto"/>
        <w:left w:val="none" w:sz="0" w:space="0" w:color="auto"/>
        <w:bottom w:val="none" w:sz="0" w:space="0" w:color="auto"/>
        <w:right w:val="none" w:sz="0" w:space="0" w:color="auto"/>
      </w:divBdr>
      <w:divsChild>
        <w:div w:id="372652244">
          <w:marLeft w:val="0"/>
          <w:marRight w:val="0"/>
          <w:marTop w:val="240"/>
          <w:marBottom w:val="240"/>
          <w:divBdr>
            <w:top w:val="none" w:sz="0" w:space="0" w:color="auto"/>
            <w:left w:val="none" w:sz="0" w:space="0" w:color="auto"/>
            <w:bottom w:val="none" w:sz="0" w:space="0" w:color="auto"/>
            <w:right w:val="none" w:sz="0" w:space="0" w:color="auto"/>
          </w:divBdr>
          <w:divsChild>
            <w:div w:id="1558511834">
              <w:marLeft w:val="0"/>
              <w:marRight w:val="0"/>
              <w:marTop w:val="0"/>
              <w:marBottom w:val="0"/>
              <w:divBdr>
                <w:top w:val="none" w:sz="0" w:space="0" w:color="auto"/>
                <w:left w:val="none" w:sz="0" w:space="0" w:color="auto"/>
                <w:bottom w:val="none" w:sz="0" w:space="0" w:color="auto"/>
                <w:right w:val="none" w:sz="0" w:space="0" w:color="auto"/>
              </w:divBdr>
            </w:div>
            <w:div w:id="780883149">
              <w:marLeft w:val="0"/>
              <w:marRight w:val="0"/>
              <w:marTop w:val="0"/>
              <w:marBottom w:val="0"/>
              <w:divBdr>
                <w:top w:val="none" w:sz="0" w:space="0" w:color="auto"/>
                <w:left w:val="none" w:sz="0" w:space="0" w:color="auto"/>
                <w:bottom w:val="none" w:sz="0" w:space="0" w:color="auto"/>
                <w:right w:val="none" w:sz="0" w:space="0" w:color="auto"/>
              </w:divBdr>
            </w:div>
            <w:div w:id="1758864707">
              <w:marLeft w:val="0"/>
              <w:marRight w:val="0"/>
              <w:marTop w:val="0"/>
              <w:marBottom w:val="0"/>
              <w:divBdr>
                <w:top w:val="none" w:sz="0" w:space="0" w:color="auto"/>
                <w:left w:val="none" w:sz="0" w:space="0" w:color="auto"/>
                <w:bottom w:val="none" w:sz="0" w:space="0" w:color="auto"/>
                <w:right w:val="none" w:sz="0" w:space="0" w:color="auto"/>
              </w:divBdr>
            </w:div>
            <w:div w:id="59253811">
              <w:marLeft w:val="0"/>
              <w:marRight w:val="0"/>
              <w:marTop w:val="0"/>
              <w:marBottom w:val="0"/>
              <w:divBdr>
                <w:top w:val="none" w:sz="0" w:space="0" w:color="auto"/>
                <w:left w:val="none" w:sz="0" w:space="0" w:color="auto"/>
                <w:bottom w:val="none" w:sz="0" w:space="0" w:color="auto"/>
                <w:right w:val="none" w:sz="0" w:space="0" w:color="auto"/>
              </w:divBdr>
            </w:div>
            <w:div w:id="1540512747">
              <w:marLeft w:val="0"/>
              <w:marRight w:val="0"/>
              <w:marTop w:val="0"/>
              <w:marBottom w:val="0"/>
              <w:divBdr>
                <w:top w:val="none" w:sz="0" w:space="0" w:color="auto"/>
                <w:left w:val="none" w:sz="0" w:space="0" w:color="auto"/>
                <w:bottom w:val="none" w:sz="0" w:space="0" w:color="auto"/>
                <w:right w:val="none" w:sz="0" w:space="0" w:color="auto"/>
              </w:divBdr>
            </w:div>
            <w:div w:id="1745227039">
              <w:marLeft w:val="0"/>
              <w:marRight w:val="0"/>
              <w:marTop w:val="0"/>
              <w:marBottom w:val="0"/>
              <w:divBdr>
                <w:top w:val="none" w:sz="0" w:space="0" w:color="auto"/>
                <w:left w:val="none" w:sz="0" w:space="0" w:color="auto"/>
                <w:bottom w:val="none" w:sz="0" w:space="0" w:color="auto"/>
                <w:right w:val="none" w:sz="0" w:space="0" w:color="auto"/>
              </w:divBdr>
            </w:div>
            <w:div w:id="1633902224">
              <w:marLeft w:val="0"/>
              <w:marRight w:val="0"/>
              <w:marTop w:val="0"/>
              <w:marBottom w:val="0"/>
              <w:divBdr>
                <w:top w:val="none" w:sz="0" w:space="0" w:color="auto"/>
                <w:left w:val="none" w:sz="0" w:space="0" w:color="auto"/>
                <w:bottom w:val="none" w:sz="0" w:space="0" w:color="auto"/>
                <w:right w:val="none" w:sz="0" w:space="0" w:color="auto"/>
              </w:divBdr>
            </w:div>
            <w:div w:id="18504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28850">
      <w:bodyDiv w:val="1"/>
      <w:marLeft w:val="0"/>
      <w:marRight w:val="0"/>
      <w:marTop w:val="0"/>
      <w:marBottom w:val="0"/>
      <w:divBdr>
        <w:top w:val="none" w:sz="0" w:space="0" w:color="auto"/>
        <w:left w:val="none" w:sz="0" w:space="0" w:color="auto"/>
        <w:bottom w:val="none" w:sz="0" w:space="0" w:color="auto"/>
        <w:right w:val="none" w:sz="0" w:space="0" w:color="auto"/>
      </w:divBdr>
    </w:div>
    <w:div w:id="869421107">
      <w:bodyDiv w:val="1"/>
      <w:marLeft w:val="0"/>
      <w:marRight w:val="0"/>
      <w:marTop w:val="0"/>
      <w:marBottom w:val="0"/>
      <w:divBdr>
        <w:top w:val="none" w:sz="0" w:space="0" w:color="auto"/>
        <w:left w:val="none" w:sz="0" w:space="0" w:color="auto"/>
        <w:bottom w:val="none" w:sz="0" w:space="0" w:color="auto"/>
        <w:right w:val="none" w:sz="0" w:space="0" w:color="auto"/>
      </w:divBdr>
      <w:divsChild>
        <w:div w:id="1174421973">
          <w:marLeft w:val="-300"/>
          <w:marRight w:val="-300"/>
          <w:marTop w:val="360"/>
          <w:marBottom w:val="360"/>
          <w:divBdr>
            <w:top w:val="none" w:sz="0" w:space="0" w:color="auto"/>
            <w:left w:val="none" w:sz="0" w:space="0" w:color="auto"/>
            <w:bottom w:val="none" w:sz="0" w:space="0" w:color="auto"/>
            <w:right w:val="none" w:sz="0" w:space="0" w:color="auto"/>
          </w:divBdr>
          <w:divsChild>
            <w:div w:id="1914270993">
              <w:marLeft w:val="0"/>
              <w:marRight w:val="0"/>
              <w:marTop w:val="240"/>
              <w:marBottom w:val="240"/>
              <w:divBdr>
                <w:top w:val="none" w:sz="0" w:space="0" w:color="auto"/>
                <w:left w:val="single" w:sz="24" w:space="9" w:color="04AA6D"/>
                <w:bottom w:val="none" w:sz="0" w:space="0" w:color="auto"/>
                <w:right w:val="none" w:sz="0" w:space="0" w:color="auto"/>
              </w:divBdr>
            </w:div>
          </w:divsChild>
        </w:div>
        <w:div w:id="230776716">
          <w:marLeft w:val="-300"/>
          <w:marRight w:val="-300"/>
          <w:marTop w:val="360"/>
          <w:marBottom w:val="360"/>
          <w:divBdr>
            <w:top w:val="none" w:sz="0" w:space="0" w:color="auto"/>
            <w:left w:val="none" w:sz="0" w:space="0" w:color="auto"/>
            <w:bottom w:val="none" w:sz="0" w:space="0" w:color="auto"/>
            <w:right w:val="none" w:sz="0" w:space="0" w:color="auto"/>
          </w:divBdr>
          <w:divsChild>
            <w:div w:id="447819199">
              <w:marLeft w:val="0"/>
              <w:marRight w:val="0"/>
              <w:marTop w:val="240"/>
              <w:marBottom w:val="240"/>
              <w:divBdr>
                <w:top w:val="none" w:sz="0" w:space="0" w:color="auto"/>
                <w:left w:val="single" w:sz="24" w:space="9" w:color="04AA6D"/>
                <w:bottom w:val="none" w:sz="0" w:space="0" w:color="auto"/>
                <w:right w:val="none" w:sz="0" w:space="0" w:color="auto"/>
              </w:divBdr>
            </w:div>
          </w:divsChild>
        </w:div>
        <w:div w:id="136144747">
          <w:marLeft w:val="-480"/>
          <w:marRight w:val="-480"/>
          <w:marTop w:val="360"/>
          <w:marBottom w:val="360"/>
          <w:divBdr>
            <w:top w:val="none" w:sz="0" w:space="0" w:color="auto"/>
            <w:left w:val="none" w:sz="0" w:space="0" w:color="auto"/>
            <w:bottom w:val="none" w:sz="0" w:space="0" w:color="auto"/>
            <w:right w:val="none" w:sz="0" w:space="0" w:color="auto"/>
          </w:divBdr>
        </w:div>
        <w:div w:id="314841572">
          <w:marLeft w:val="-240"/>
          <w:marRight w:val="-240"/>
          <w:marTop w:val="0"/>
          <w:marBottom w:val="0"/>
          <w:divBdr>
            <w:top w:val="none" w:sz="0" w:space="0" w:color="auto"/>
            <w:left w:val="none" w:sz="0" w:space="0" w:color="auto"/>
            <w:bottom w:val="none" w:sz="0" w:space="0" w:color="auto"/>
            <w:right w:val="none" w:sz="0" w:space="0" w:color="auto"/>
          </w:divBdr>
          <w:divsChild>
            <w:div w:id="769160771">
              <w:marLeft w:val="0"/>
              <w:marRight w:val="0"/>
              <w:marTop w:val="0"/>
              <w:marBottom w:val="0"/>
              <w:divBdr>
                <w:top w:val="none" w:sz="0" w:space="0" w:color="auto"/>
                <w:left w:val="none" w:sz="0" w:space="0" w:color="auto"/>
                <w:bottom w:val="none" w:sz="0" w:space="0" w:color="auto"/>
                <w:right w:val="none" w:sz="0" w:space="0" w:color="auto"/>
              </w:divBdr>
            </w:div>
          </w:divsChild>
        </w:div>
        <w:div w:id="1623077556">
          <w:marLeft w:val="-300"/>
          <w:marRight w:val="-300"/>
          <w:marTop w:val="360"/>
          <w:marBottom w:val="360"/>
          <w:divBdr>
            <w:top w:val="none" w:sz="0" w:space="0" w:color="auto"/>
            <w:left w:val="none" w:sz="0" w:space="0" w:color="auto"/>
            <w:bottom w:val="none" w:sz="0" w:space="0" w:color="auto"/>
            <w:right w:val="none" w:sz="0" w:space="0" w:color="auto"/>
          </w:divBdr>
          <w:divsChild>
            <w:div w:id="1040395279">
              <w:marLeft w:val="0"/>
              <w:marRight w:val="0"/>
              <w:marTop w:val="240"/>
              <w:marBottom w:val="240"/>
              <w:divBdr>
                <w:top w:val="none" w:sz="0" w:space="0" w:color="auto"/>
                <w:left w:val="single" w:sz="24" w:space="9" w:color="04AA6D"/>
                <w:bottom w:val="none" w:sz="0" w:space="0" w:color="auto"/>
                <w:right w:val="none" w:sz="0" w:space="0" w:color="auto"/>
              </w:divBdr>
            </w:div>
          </w:divsChild>
        </w:div>
        <w:div w:id="1163203330">
          <w:marLeft w:val="-300"/>
          <w:marRight w:val="-300"/>
          <w:marTop w:val="360"/>
          <w:marBottom w:val="360"/>
          <w:divBdr>
            <w:top w:val="none" w:sz="0" w:space="0" w:color="auto"/>
            <w:left w:val="none" w:sz="0" w:space="0" w:color="auto"/>
            <w:bottom w:val="none" w:sz="0" w:space="0" w:color="auto"/>
            <w:right w:val="none" w:sz="0" w:space="0" w:color="auto"/>
          </w:divBdr>
          <w:divsChild>
            <w:div w:id="79687495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70144840">
      <w:bodyDiv w:val="1"/>
      <w:marLeft w:val="0"/>
      <w:marRight w:val="0"/>
      <w:marTop w:val="0"/>
      <w:marBottom w:val="0"/>
      <w:divBdr>
        <w:top w:val="none" w:sz="0" w:space="0" w:color="auto"/>
        <w:left w:val="none" w:sz="0" w:space="0" w:color="auto"/>
        <w:bottom w:val="none" w:sz="0" w:space="0" w:color="auto"/>
        <w:right w:val="none" w:sz="0" w:space="0" w:color="auto"/>
      </w:divBdr>
    </w:div>
    <w:div w:id="872813885">
      <w:bodyDiv w:val="1"/>
      <w:marLeft w:val="0"/>
      <w:marRight w:val="0"/>
      <w:marTop w:val="0"/>
      <w:marBottom w:val="0"/>
      <w:divBdr>
        <w:top w:val="none" w:sz="0" w:space="0" w:color="auto"/>
        <w:left w:val="none" w:sz="0" w:space="0" w:color="auto"/>
        <w:bottom w:val="none" w:sz="0" w:space="0" w:color="auto"/>
        <w:right w:val="none" w:sz="0" w:space="0" w:color="auto"/>
      </w:divBdr>
    </w:div>
    <w:div w:id="872882161">
      <w:bodyDiv w:val="1"/>
      <w:marLeft w:val="0"/>
      <w:marRight w:val="0"/>
      <w:marTop w:val="0"/>
      <w:marBottom w:val="0"/>
      <w:divBdr>
        <w:top w:val="none" w:sz="0" w:space="0" w:color="auto"/>
        <w:left w:val="none" w:sz="0" w:space="0" w:color="auto"/>
        <w:bottom w:val="none" w:sz="0" w:space="0" w:color="auto"/>
        <w:right w:val="none" w:sz="0" w:space="0" w:color="auto"/>
      </w:divBdr>
      <w:divsChild>
        <w:div w:id="2032998456">
          <w:marLeft w:val="-300"/>
          <w:marRight w:val="-300"/>
          <w:marTop w:val="360"/>
          <w:marBottom w:val="360"/>
          <w:divBdr>
            <w:top w:val="none" w:sz="0" w:space="0" w:color="auto"/>
            <w:left w:val="none" w:sz="0" w:space="0" w:color="auto"/>
            <w:bottom w:val="none" w:sz="0" w:space="0" w:color="auto"/>
            <w:right w:val="none" w:sz="0" w:space="0" w:color="auto"/>
          </w:divBdr>
          <w:divsChild>
            <w:div w:id="73925132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16674354">
      <w:bodyDiv w:val="1"/>
      <w:marLeft w:val="0"/>
      <w:marRight w:val="0"/>
      <w:marTop w:val="0"/>
      <w:marBottom w:val="0"/>
      <w:divBdr>
        <w:top w:val="none" w:sz="0" w:space="0" w:color="auto"/>
        <w:left w:val="none" w:sz="0" w:space="0" w:color="auto"/>
        <w:bottom w:val="none" w:sz="0" w:space="0" w:color="auto"/>
        <w:right w:val="none" w:sz="0" w:space="0" w:color="auto"/>
      </w:divBdr>
    </w:div>
    <w:div w:id="924340220">
      <w:bodyDiv w:val="1"/>
      <w:marLeft w:val="0"/>
      <w:marRight w:val="0"/>
      <w:marTop w:val="0"/>
      <w:marBottom w:val="0"/>
      <w:divBdr>
        <w:top w:val="none" w:sz="0" w:space="0" w:color="auto"/>
        <w:left w:val="none" w:sz="0" w:space="0" w:color="auto"/>
        <w:bottom w:val="none" w:sz="0" w:space="0" w:color="auto"/>
        <w:right w:val="none" w:sz="0" w:space="0" w:color="auto"/>
      </w:divBdr>
    </w:div>
    <w:div w:id="926615510">
      <w:bodyDiv w:val="1"/>
      <w:marLeft w:val="0"/>
      <w:marRight w:val="0"/>
      <w:marTop w:val="0"/>
      <w:marBottom w:val="0"/>
      <w:divBdr>
        <w:top w:val="none" w:sz="0" w:space="0" w:color="auto"/>
        <w:left w:val="none" w:sz="0" w:space="0" w:color="auto"/>
        <w:bottom w:val="none" w:sz="0" w:space="0" w:color="auto"/>
        <w:right w:val="none" w:sz="0" w:space="0" w:color="auto"/>
      </w:divBdr>
    </w:div>
    <w:div w:id="927615356">
      <w:bodyDiv w:val="1"/>
      <w:marLeft w:val="0"/>
      <w:marRight w:val="0"/>
      <w:marTop w:val="0"/>
      <w:marBottom w:val="0"/>
      <w:divBdr>
        <w:top w:val="none" w:sz="0" w:space="0" w:color="auto"/>
        <w:left w:val="none" w:sz="0" w:space="0" w:color="auto"/>
        <w:bottom w:val="none" w:sz="0" w:space="0" w:color="auto"/>
        <w:right w:val="none" w:sz="0" w:space="0" w:color="auto"/>
      </w:divBdr>
      <w:divsChild>
        <w:div w:id="30810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158692">
      <w:bodyDiv w:val="1"/>
      <w:marLeft w:val="0"/>
      <w:marRight w:val="0"/>
      <w:marTop w:val="0"/>
      <w:marBottom w:val="0"/>
      <w:divBdr>
        <w:top w:val="none" w:sz="0" w:space="0" w:color="auto"/>
        <w:left w:val="none" w:sz="0" w:space="0" w:color="auto"/>
        <w:bottom w:val="none" w:sz="0" w:space="0" w:color="auto"/>
        <w:right w:val="none" w:sz="0" w:space="0" w:color="auto"/>
      </w:divBdr>
    </w:div>
    <w:div w:id="937130604">
      <w:bodyDiv w:val="1"/>
      <w:marLeft w:val="0"/>
      <w:marRight w:val="0"/>
      <w:marTop w:val="0"/>
      <w:marBottom w:val="0"/>
      <w:divBdr>
        <w:top w:val="none" w:sz="0" w:space="0" w:color="auto"/>
        <w:left w:val="none" w:sz="0" w:space="0" w:color="auto"/>
        <w:bottom w:val="none" w:sz="0" w:space="0" w:color="auto"/>
        <w:right w:val="none" w:sz="0" w:space="0" w:color="auto"/>
      </w:divBdr>
    </w:div>
    <w:div w:id="946081821">
      <w:bodyDiv w:val="1"/>
      <w:marLeft w:val="0"/>
      <w:marRight w:val="0"/>
      <w:marTop w:val="0"/>
      <w:marBottom w:val="0"/>
      <w:divBdr>
        <w:top w:val="none" w:sz="0" w:space="0" w:color="auto"/>
        <w:left w:val="none" w:sz="0" w:space="0" w:color="auto"/>
        <w:bottom w:val="none" w:sz="0" w:space="0" w:color="auto"/>
        <w:right w:val="none" w:sz="0" w:space="0" w:color="auto"/>
      </w:divBdr>
    </w:div>
    <w:div w:id="956907427">
      <w:bodyDiv w:val="1"/>
      <w:marLeft w:val="0"/>
      <w:marRight w:val="0"/>
      <w:marTop w:val="0"/>
      <w:marBottom w:val="0"/>
      <w:divBdr>
        <w:top w:val="none" w:sz="0" w:space="0" w:color="auto"/>
        <w:left w:val="none" w:sz="0" w:space="0" w:color="auto"/>
        <w:bottom w:val="none" w:sz="0" w:space="0" w:color="auto"/>
        <w:right w:val="none" w:sz="0" w:space="0" w:color="auto"/>
      </w:divBdr>
    </w:div>
    <w:div w:id="962417126">
      <w:bodyDiv w:val="1"/>
      <w:marLeft w:val="0"/>
      <w:marRight w:val="0"/>
      <w:marTop w:val="0"/>
      <w:marBottom w:val="0"/>
      <w:divBdr>
        <w:top w:val="none" w:sz="0" w:space="0" w:color="auto"/>
        <w:left w:val="none" w:sz="0" w:space="0" w:color="auto"/>
        <w:bottom w:val="none" w:sz="0" w:space="0" w:color="auto"/>
        <w:right w:val="none" w:sz="0" w:space="0" w:color="auto"/>
      </w:divBdr>
    </w:div>
    <w:div w:id="968170436">
      <w:bodyDiv w:val="1"/>
      <w:marLeft w:val="0"/>
      <w:marRight w:val="0"/>
      <w:marTop w:val="0"/>
      <w:marBottom w:val="0"/>
      <w:divBdr>
        <w:top w:val="none" w:sz="0" w:space="0" w:color="auto"/>
        <w:left w:val="none" w:sz="0" w:space="0" w:color="auto"/>
        <w:bottom w:val="none" w:sz="0" w:space="0" w:color="auto"/>
        <w:right w:val="none" w:sz="0" w:space="0" w:color="auto"/>
      </w:divBdr>
      <w:divsChild>
        <w:div w:id="1776362901">
          <w:marLeft w:val="-300"/>
          <w:marRight w:val="-300"/>
          <w:marTop w:val="360"/>
          <w:marBottom w:val="360"/>
          <w:divBdr>
            <w:top w:val="none" w:sz="0" w:space="0" w:color="auto"/>
            <w:left w:val="none" w:sz="0" w:space="0" w:color="auto"/>
            <w:bottom w:val="none" w:sz="0" w:space="0" w:color="auto"/>
            <w:right w:val="none" w:sz="0" w:space="0" w:color="auto"/>
          </w:divBdr>
          <w:divsChild>
            <w:div w:id="263923991">
              <w:marLeft w:val="0"/>
              <w:marRight w:val="0"/>
              <w:marTop w:val="240"/>
              <w:marBottom w:val="240"/>
              <w:divBdr>
                <w:top w:val="none" w:sz="0" w:space="0" w:color="auto"/>
                <w:left w:val="single" w:sz="24" w:space="9" w:color="04AA6D"/>
                <w:bottom w:val="none" w:sz="0" w:space="0" w:color="auto"/>
                <w:right w:val="none" w:sz="0" w:space="0" w:color="auto"/>
              </w:divBdr>
            </w:div>
          </w:divsChild>
        </w:div>
        <w:div w:id="1810053922">
          <w:marLeft w:val="-300"/>
          <w:marRight w:val="-300"/>
          <w:marTop w:val="360"/>
          <w:marBottom w:val="360"/>
          <w:divBdr>
            <w:top w:val="none" w:sz="0" w:space="0" w:color="auto"/>
            <w:left w:val="none" w:sz="0" w:space="0" w:color="auto"/>
            <w:bottom w:val="none" w:sz="0" w:space="0" w:color="auto"/>
            <w:right w:val="none" w:sz="0" w:space="0" w:color="auto"/>
          </w:divBdr>
          <w:divsChild>
            <w:div w:id="1469014933">
              <w:marLeft w:val="0"/>
              <w:marRight w:val="0"/>
              <w:marTop w:val="240"/>
              <w:marBottom w:val="240"/>
              <w:divBdr>
                <w:top w:val="none" w:sz="0" w:space="0" w:color="auto"/>
                <w:left w:val="single" w:sz="24" w:space="9" w:color="04AA6D"/>
                <w:bottom w:val="none" w:sz="0" w:space="0" w:color="auto"/>
                <w:right w:val="none" w:sz="0" w:space="0" w:color="auto"/>
              </w:divBdr>
            </w:div>
          </w:divsChild>
        </w:div>
        <w:div w:id="1275359741">
          <w:marLeft w:val="-300"/>
          <w:marRight w:val="-300"/>
          <w:marTop w:val="360"/>
          <w:marBottom w:val="360"/>
          <w:divBdr>
            <w:top w:val="none" w:sz="0" w:space="0" w:color="auto"/>
            <w:left w:val="none" w:sz="0" w:space="0" w:color="auto"/>
            <w:bottom w:val="none" w:sz="0" w:space="0" w:color="auto"/>
            <w:right w:val="none" w:sz="0" w:space="0" w:color="auto"/>
          </w:divBdr>
          <w:divsChild>
            <w:div w:id="629627238">
              <w:marLeft w:val="0"/>
              <w:marRight w:val="0"/>
              <w:marTop w:val="240"/>
              <w:marBottom w:val="240"/>
              <w:divBdr>
                <w:top w:val="none" w:sz="0" w:space="0" w:color="auto"/>
                <w:left w:val="single" w:sz="24" w:space="9" w:color="04AA6D"/>
                <w:bottom w:val="none" w:sz="0" w:space="0" w:color="auto"/>
                <w:right w:val="none" w:sz="0" w:space="0" w:color="auto"/>
              </w:divBdr>
            </w:div>
          </w:divsChild>
        </w:div>
        <w:div w:id="178392720">
          <w:marLeft w:val="-300"/>
          <w:marRight w:val="-300"/>
          <w:marTop w:val="360"/>
          <w:marBottom w:val="360"/>
          <w:divBdr>
            <w:top w:val="none" w:sz="0" w:space="0" w:color="auto"/>
            <w:left w:val="none" w:sz="0" w:space="0" w:color="auto"/>
            <w:bottom w:val="none" w:sz="0" w:space="0" w:color="auto"/>
            <w:right w:val="none" w:sz="0" w:space="0" w:color="auto"/>
          </w:divBdr>
          <w:divsChild>
            <w:div w:id="82451359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7783804">
      <w:bodyDiv w:val="1"/>
      <w:marLeft w:val="0"/>
      <w:marRight w:val="0"/>
      <w:marTop w:val="0"/>
      <w:marBottom w:val="0"/>
      <w:divBdr>
        <w:top w:val="none" w:sz="0" w:space="0" w:color="auto"/>
        <w:left w:val="none" w:sz="0" w:space="0" w:color="auto"/>
        <w:bottom w:val="none" w:sz="0" w:space="0" w:color="auto"/>
        <w:right w:val="none" w:sz="0" w:space="0" w:color="auto"/>
      </w:divBdr>
      <w:divsChild>
        <w:div w:id="462235104">
          <w:marLeft w:val="-300"/>
          <w:marRight w:val="-300"/>
          <w:marTop w:val="360"/>
          <w:marBottom w:val="360"/>
          <w:divBdr>
            <w:top w:val="none" w:sz="0" w:space="0" w:color="auto"/>
            <w:left w:val="none" w:sz="0" w:space="0" w:color="auto"/>
            <w:bottom w:val="none" w:sz="0" w:space="0" w:color="auto"/>
            <w:right w:val="none" w:sz="0" w:space="0" w:color="auto"/>
          </w:divBdr>
          <w:divsChild>
            <w:div w:id="1903520539">
              <w:marLeft w:val="0"/>
              <w:marRight w:val="0"/>
              <w:marTop w:val="240"/>
              <w:marBottom w:val="240"/>
              <w:divBdr>
                <w:top w:val="none" w:sz="0" w:space="0" w:color="auto"/>
                <w:left w:val="single" w:sz="24" w:space="9" w:color="04AA6D"/>
                <w:bottom w:val="none" w:sz="0" w:space="0" w:color="auto"/>
                <w:right w:val="none" w:sz="0" w:space="0" w:color="auto"/>
              </w:divBdr>
            </w:div>
          </w:divsChild>
        </w:div>
        <w:div w:id="1047953111">
          <w:marLeft w:val="-300"/>
          <w:marRight w:val="-300"/>
          <w:marTop w:val="360"/>
          <w:marBottom w:val="360"/>
          <w:divBdr>
            <w:top w:val="none" w:sz="0" w:space="0" w:color="auto"/>
            <w:left w:val="none" w:sz="0" w:space="0" w:color="auto"/>
            <w:bottom w:val="none" w:sz="0" w:space="0" w:color="auto"/>
            <w:right w:val="none" w:sz="0" w:space="0" w:color="auto"/>
          </w:divBdr>
          <w:divsChild>
            <w:div w:id="14898337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94798518">
      <w:bodyDiv w:val="1"/>
      <w:marLeft w:val="0"/>
      <w:marRight w:val="0"/>
      <w:marTop w:val="0"/>
      <w:marBottom w:val="0"/>
      <w:divBdr>
        <w:top w:val="none" w:sz="0" w:space="0" w:color="auto"/>
        <w:left w:val="none" w:sz="0" w:space="0" w:color="auto"/>
        <w:bottom w:val="none" w:sz="0" w:space="0" w:color="auto"/>
        <w:right w:val="none" w:sz="0" w:space="0" w:color="auto"/>
      </w:divBdr>
    </w:div>
    <w:div w:id="999967904">
      <w:bodyDiv w:val="1"/>
      <w:marLeft w:val="0"/>
      <w:marRight w:val="0"/>
      <w:marTop w:val="0"/>
      <w:marBottom w:val="0"/>
      <w:divBdr>
        <w:top w:val="none" w:sz="0" w:space="0" w:color="auto"/>
        <w:left w:val="none" w:sz="0" w:space="0" w:color="auto"/>
        <w:bottom w:val="none" w:sz="0" w:space="0" w:color="auto"/>
        <w:right w:val="none" w:sz="0" w:space="0" w:color="auto"/>
      </w:divBdr>
    </w:div>
    <w:div w:id="1019702263">
      <w:bodyDiv w:val="1"/>
      <w:marLeft w:val="0"/>
      <w:marRight w:val="0"/>
      <w:marTop w:val="0"/>
      <w:marBottom w:val="0"/>
      <w:divBdr>
        <w:top w:val="none" w:sz="0" w:space="0" w:color="auto"/>
        <w:left w:val="none" w:sz="0" w:space="0" w:color="auto"/>
        <w:bottom w:val="none" w:sz="0" w:space="0" w:color="auto"/>
        <w:right w:val="none" w:sz="0" w:space="0" w:color="auto"/>
      </w:divBdr>
    </w:div>
    <w:div w:id="1019896209">
      <w:bodyDiv w:val="1"/>
      <w:marLeft w:val="0"/>
      <w:marRight w:val="0"/>
      <w:marTop w:val="0"/>
      <w:marBottom w:val="0"/>
      <w:divBdr>
        <w:top w:val="none" w:sz="0" w:space="0" w:color="auto"/>
        <w:left w:val="none" w:sz="0" w:space="0" w:color="auto"/>
        <w:bottom w:val="none" w:sz="0" w:space="0" w:color="auto"/>
        <w:right w:val="none" w:sz="0" w:space="0" w:color="auto"/>
      </w:divBdr>
    </w:div>
    <w:div w:id="1026904140">
      <w:bodyDiv w:val="1"/>
      <w:marLeft w:val="0"/>
      <w:marRight w:val="0"/>
      <w:marTop w:val="0"/>
      <w:marBottom w:val="0"/>
      <w:divBdr>
        <w:top w:val="none" w:sz="0" w:space="0" w:color="auto"/>
        <w:left w:val="none" w:sz="0" w:space="0" w:color="auto"/>
        <w:bottom w:val="none" w:sz="0" w:space="0" w:color="auto"/>
        <w:right w:val="none" w:sz="0" w:space="0" w:color="auto"/>
      </w:divBdr>
      <w:divsChild>
        <w:div w:id="296109793">
          <w:marLeft w:val="0"/>
          <w:marRight w:val="0"/>
          <w:marTop w:val="0"/>
          <w:marBottom w:val="0"/>
          <w:divBdr>
            <w:top w:val="none" w:sz="0" w:space="0" w:color="auto"/>
            <w:left w:val="none" w:sz="0" w:space="0" w:color="auto"/>
            <w:bottom w:val="none" w:sz="0" w:space="0" w:color="auto"/>
            <w:right w:val="none" w:sz="0" w:space="0" w:color="auto"/>
          </w:divBdr>
        </w:div>
        <w:div w:id="2110158904">
          <w:marLeft w:val="0"/>
          <w:marRight w:val="0"/>
          <w:marTop w:val="0"/>
          <w:marBottom w:val="0"/>
          <w:divBdr>
            <w:top w:val="none" w:sz="0" w:space="0" w:color="auto"/>
            <w:left w:val="none" w:sz="0" w:space="0" w:color="auto"/>
            <w:bottom w:val="none" w:sz="0" w:space="0" w:color="auto"/>
            <w:right w:val="none" w:sz="0" w:space="0" w:color="auto"/>
          </w:divBdr>
        </w:div>
        <w:div w:id="1348480273">
          <w:marLeft w:val="-300"/>
          <w:marRight w:val="-300"/>
          <w:marTop w:val="360"/>
          <w:marBottom w:val="360"/>
          <w:divBdr>
            <w:top w:val="none" w:sz="0" w:space="0" w:color="auto"/>
            <w:left w:val="none" w:sz="0" w:space="0" w:color="auto"/>
            <w:bottom w:val="none" w:sz="0" w:space="0" w:color="auto"/>
            <w:right w:val="none" w:sz="0" w:space="0" w:color="auto"/>
          </w:divBdr>
          <w:divsChild>
            <w:div w:id="902327859">
              <w:marLeft w:val="0"/>
              <w:marRight w:val="0"/>
              <w:marTop w:val="240"/>
              <w:marBottom w:val="240"/>
              <w:divBdr>
                <w:top w:val="none" w:sz="0" w:space="0" w:color="auto"/>
                <w:left w:val="single" w:sz="24" w:space="9" w:color="04AA6D"/>
                <w:bottom w:val="none" w:sz="0" w:space="0" w:color="auto"/>
                <w:right w:val="none" w:sz="0" w:space="0" w:color="auto"/>
              </w:divBdr>
            </w:div>
          </w:divsChild>
        </w:div>
        <w:div w:id="1996105051">
          <w:marLeft w:val="-480"/>
          <w:marRight w:val="-480"/>
          <w:marTop w:val="360"/>
          <w:marBottom w:val="360"/>
          <w:divBdr>
            <w:top w:val="none" w:sz="0" w:space="0" w:color="auto"/>
            <w:left w:val="none" w:sz="0" w:space="0" w:color="auto"/>
            <w:bottom w:val="none" w:sz="0" w:space="0" w:color="auto"/>
            <w:right w:val="none" w:sz="0" w:space="0" w:color="auto"/>
          </w:divBdr>
        </w:div>
        <w:div w:id="1903443302">
          <w:marLeft w:val="-300"/>
          <w:marRight w:val="-300"/>
          <w:marTop w:val="360"/>
          <w:marBottom w:val="360"/>
          <w:divBdr>
            <w:top w:val="none" w:sz="0" w:space="0" w:color="auto"/>
            <w:left w:val="none" w:sz="0" w:space="0" w:color="auto"/>
            <w:bottom w:val="none" w:sz="0" w:space="0" w:color="auto"/>
            <w:right w:val="none" w:sz="0" w:space="0" w:color="auto"/>
          </w:divBdr>
          <w:divsChild>
            <w:div w:id="782922569">
              <w:marLeft w:val="0"/>
              <w:marRight w:val="0"/>
              <w:marTop w:val="240"/>
              <w:marBottom w:val="240"/>
              <w:divBdr>
                <w:top w:val="none" w:sz="0" w:space="0" w:color="auto"/>
                <w:left w:val="single" w:sz="24" w:space="9" w:color="04AA6D"/>
                <w:bottom w:val="none" w:sz="0" w:space="0" w:color="auto"/>
                <w:right w:val="none" w:sz="0" w:space="0" w:color="auto"/>
              </w:divBdr>
            </w:div>
          </w:divsChild>
        </w:div>
        <w:div w:id="2103647502">
          <w:marLeft w:val="-480"/>
          <w:marRight w:val="-480"/>
          <w:marTop w:val="360"/>
          <w:marBottom w:val="360"/>
          <w:divBdr>
            <w:top w:val="none" w:sz="0" w:space="0" w:color="auto"/>
            <w:left w:val="none" w:sz="0" w:space="0" w:color="auto"/>
            <w:bottom w:val="none" w:sz="0" w:space="0" w:color="auto"/>
            <w:right w:val="none" w:sz="0" w:space="0" w:color="auto"/>
          </w:divBdr>
        </w:div>
      </w:divsChild>
    </w:div>
    <w:div w:id="1028528141">
      <w:bodyDiv w:val="1"/>
      <w:marLeft w:val="0"/>
      <w:marRight w:val="0"/>
      <w:marTop w:val="0"/>
      <w:marBottom w:val="0"/>
      <w:divBdr>
        <w:top w:val="none" w:sz="0" w:space="0" w:color="auto"/>
        <w:left w:val="none" w:sz="0" w:space="0" w:color="auto"/>
        <w:bottom w:val="none" w:sz="0" w:space="0" w:color="auto"/>
        <w:right w:val="none" w:sz="0" w:space="0" w:color="auto"/>
      </w:divBdr>
      <w:divsChild>
        <w:div w:id="1506749124">
          <w:marLeft w:val="-300"/>
          <w:marRight w:val="-300"/>
          <w:marTop w:val="360"/>
          <w:marBottom w:val="360"/>
          <w:divBdr>
            <w:top w:val="none" w:sz="0" w:space="0" w:color="auto"/>
            <w:left w:val="none" w:sz="0" w:space="0" w:color="auto"/>
            <w:bottom w:val="none" w:sz="0" w:space="0" w:color="auto"/>
            <w:right w:val="none" w:sz="0" w:space="0" w:color="auto"/>
          </w:divBdr>
          <w:divsChild>
            <w:div w:id="20062764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35228454">
      <w:bodyDiv w:val="1"/>
      <w:marLeft w:val="0"/>
      <w:marRight w:val="0"/>
      <w:marTop w:val="0"/>
      <w:marBottom w:val="0"/>
      <w:divBdr>
        <w:top w:val="none" w:sz="0" w:space="0" w:color="auto"/>
        <w:left w:val="none" w:sz="0" w:space="0" w:color="auto"/>
        <w:bottom w:val="none" w:sz="0" w:space="0" w:color="auto"/>
        <w:right w:val="none" w:sz="0" w:space="0" w:color="auto"/>
      </w:divBdr>
      <w:divsChild>
        <w:div w:id="2024436278">
          <w:marLeft w:val="-300"/>
          <w:marRight w:val="-300"/>
          <w:marTop w:val="360"/>
          <w:marBottom w:val="360"/>
          <w:divBdr>
            <w:top w:val="none" w:sz="0" w:space="0" w:color="auto"/>
            <w:left w:val="none" w:sz="0" w:space="0" w:color="auto"/>
            <w:bottom w:val="none" w:sz="0" w:space="0" w:color="auto"/>
            <w:right w:val="none" w:sz="0" w:space="0" w:color="auto"/>
          </w:divBdr>
          <w:divsChild>
            <w:div w:id="102329098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38121909">
      <w:bodyDiv w:val="1"/>
      <w:marLeft w:val="0"/>
      <w:marRight w:val="0"/>
      <w:marTop w:val="0"/>
      <w:marBottom w:val="0"/>
      <w:divBdr>
        <w:top w:val="none" w:sz="0" w:space="0" w:color="auto"/>
        <w:left w:val="none" w:sz="0" w:space="0" w:color="auto"/>
        <w:bottom w:val="none" w:sz="0" w:space="0" w:color="auto"/>
        <w:right w:val="none" w:sz="0" w:space="0" w:color="auto"/>
      </w:divBdr>
    </w:div>
    <w:div w:id="1050150888">
      <w:bodyDiv w:val="1"/>
      <w:marLeft w:val="0"/>
      <w:marRight w:val="0"/>
      <w:marTop w:val="0"/>
      <w:marBottom w:val="0"/>
      <w:divBdr>
        <w:top w:val="none" w:sz="0" w:space="0" w:color="auto"/>
        <w:left w:val="none" w:sz="0" w:space="0" w:color="auto"/>
        <w:bottom w:val="none" w:sz="0" w:space="0" w:color="auto"/>
        <w:right w:val="none" w:sz="0" w:space="0" w:color="auto"/>
      </w:divBdr>
      <w:divsChild>
        <w:div w:id="2061391610">
          <w:marLeft w:val="-300"/>
          <w:marRight w:val="-300"/>
          <w:marTop w:val="360"/>
          <w:marBottom w:val="360"/>
          <w:divBdr>
            <w:top w:val="none" w:sz="0" w:space="0" w:color="auto"/>
            <w:left w:val="none" w:sz="0" w:space="0" w:color="auto"/>
            <w:bottom w:val="none" w:sz="0" w:space="0" w:color="auto"/>
            <w:right w:val="none" w:sz="0" w:space="0" w:color="auto"/>
          </w:divBdr>
          <w:divsChild>
            <w:div w:id="1006247631">
              <w:marLeft w:val="0"/>
              <w:marRight w:val="0"/>
              <w:marTop w:val="240"/>
              <w:marBottom w:val="240"/>
              <w:divBdr>
                <w:top w:val="none" w:sz="0" w:space="0" w:color="auto"/>
                <w:left w:val="single" w:sz="24" w:space="9" w:color="04AA6D"/>
                <w:bottom w:val="none" w:sz="0" w:space="0" w:color="auto"/>
                <w:right w:val="none" w:sz="0" w:space="0" w:color="auto"/>
              </w:divBdr>
            </w:div>
          </w:divsChild>
        </w:div>
        <w:div w:id="983043212">
          <w:marLeft w:val="-300"/>
          <w:marRight w:val="-300"/>
          <w:marTop w:val="360"/>
          <w:marBottom w:val="360"/>
          <w:divBdr>
            <w:top w:val="none" w:sz="0" w:space="0" w:color="auto"/>
            <w:left w:val="none" w:sz="0" w:space="0" w:color="auto"/>
            <w:bottom w:val="none" w:sz="0" w:space="0" w:color="auto"/>
            <w:right w:val="none" w:sz="0" w:space="0" w:color="auto"/>
          </w:divBdr>
          <w:divsChild>
            <w:div w:id="1652753840">
              <w:marLeft w:val="0"/>
              <w:marRight w:val="0"/>
              <w:marTop w:val="240"/>
              <w:marBottom w:val="240"/>
              <w:divBdr>
                <w:top w:val="none" w:sz="0" w:space="0" w:color="auto"/>
                <w:left w:val="single" w:sz="24" w:space="9" w:color="04AA6D"/>
                <w:bottom w:val="none" w:sz="0" w:space="0" w:color="auto"/>
                <w:right w:val="none" w:sz="0" w:space="0" w:color="auto"/>
              </w:divBdr>
            </w:div>
          </w:divsChild>
        </w:div>
        <w:div w:id="1671519120">
          <w:marLeft w:val="-480"/>
          <w:marRight w:val="-480"/>
          <w:marTop w:val="360"/>
          <w:marBottom w:val="360"/>
          <w:divBdr>
            <w:top w:val="none" w:sz="0" w:space="0" w:color="auto"/>
            <w:left w:val="none" w:sz="0" w:space="0" w:color="auto"/>
            <w:bottom w:val="none" w:sz="0" w:space="0" w:color="auto"/>
            <w:right w:val="none" w:sz="0" w:space="0" w:color="auto"/>
          </w:divBdr>
        </w:div>
      </w:divsChild>
    </w:div>
    <w:div w:id="1087994439">
      <w:bodyDiv w:val="1"/>
      <w:marLeft w:val="0"/>
      <w:marRight w:val="0"/>
      <w:marTop w:val="0"/>
      <w:marBottom w:val="0"/>
      <w:divBdr>
        <w:top w:val="none" w:sz="0" w:space="0" w:color="auto"/>
        <w:left w:val="none" w:sz="0" w:space="0" w:color="auto"/>
        <w:bottom w:val="none" w:sz="0" w:space="0" w:color="auto"/>
        <w:right w:val="none" w:sz="0" w:space="0" w:color="auto"/>
      </w:divBdr>
    </w:div>
    <w:div w:id="1095589790">
      <w:bodyDiv w:val="1"/>
      <w:marLeft w:val="0"/>
      <w:marRight w:val="0"/>
      <w:marTop w:val="0"/>
      <w:marBottom w:val="0"/>
      <w:divBdr>
        <w:top w:val="none" w:sz="0" w:space="0" w:color="auto"/>
        <w:left w:val="none" w:sz="0" w:space="0" w:color="auto"/>
        <w:bottom w:val="none" w:sz="0" w:space="0" w:color="auto"/>
        <w:right w:val="none" w:sz="0" w:space="0" w:color="auto"/>
      </w:divBdr>
      <w:divsChild>
        <w:div w:id="1558272900">
          <w:marLeft w:val="0"/>
          <w:marRight w:val="0"/>
          <w:marTop w:val="0"/>
          <w:marBottom w:val="0"/>
          <w:divBdr>
            <w:top w:val="none" w:sz="0" w:space="0" w:color="auto"/>
            <w:left w:val="none" w:sz="0" w:space="0" w:color="auto"/>
            <w:bottom w:val="none" w:sz="0" w:space="0" w:color="auto"/>
            <w:right w:val="none" w:sz="0" w:space="0" w:color="auto"/>
          </w:divBdr>
        </w:div>
        <w:div w:id="139806083">
          <w:marLeft w:val="-300"/>
          <w:marRight w:val="-300"/>
          <w:marTop w:val="360"/>
          <w:marBottom w:val="360"/>
          <w:divBdr>
            <w:top w:val="none" w:sz="0" w:space="0" w:color="auto"/>
            <w:left w:val="none" w:sz="0" w:space="0" w:color="auto"/>
            <w:bottom w:val="none" w:sz="0" w:space="0" w:color="auto"/>
            <w:right w:val="none" w:sz="0" w:space="0" w:color="auto"/>
          </w:divBdr>
          <w:divsChild>
            <w:div w:id="205115110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95787766">
      <w:bodyDiv w:val="1"/>
      <w:marLeft w:val="0"/>
      <w:marRight w:val="0"/>
      <w:marTop w:val="0"/>
      <w:marBottom w:val="0"/>
      <w:divBdr>
        <w:top w:val="none" w:sz="0" w:space="0" w:color="auto"/>
        <w:left w:val="none" w:sz="0" w:space="0" w:color="auto"/>
        <w:bottom w:val="none" w:sz="0" w:space="0" w:color="auto"/>
        <w:right w:val="none" w:sz="0" w:space="0" w:color="auto"/>
      </w:divBdr>
      <w:divsChild>
        <w:div w:id="1925533880">
          <w:marLeft w:val="-300"/>
          <w:marRight w:val="-300"/>
          <w:marTop w:val="360"/>
          <w:marBottom w:val="360"/>
          <w:divBdr>
            <w:top w:val="none" w:sz="0" w:space="0" w:color="auto"/>
            <w:left w:val="none" w:sz="0" w:space="0" w:color="auto"/>
            <w:bottom w:val="none" w:sz="0" w:space="0" w:color="auto"/>
            <w:right w:val="none" w:sz="0" w:space="0" w:color="auto"/>
          </w:divBdr>
          <w:divsChild>
            <w:div w:id="93247696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97292848">
      <w:bodyDiv w:val="1"/>
      <w:marLeft w:val="0"/>
      <w:marRight w:val="0"/>
      <w:marTop w:val="0"/>
      <w:marBottom w:val="0"/>
      <w:divBdr>
        <w:top w:val="none" w:sz="0" w:space="0" w:color="auto"/>
        <w:left w:val="none" w:sz="0" w:space="0" w:color="auto"/>
        <w:bottom w:val="none" w:sz="0" w:space="0" w:color="auto"/>
        <w:right w:val="none" w:sz="0" w:space="0" w:color="auto"/>
      </w:divBdr>
    </w:div>
    <w:div w:id="1112477275">
      <w:bodyDiv w:val="1"/>
      <w:marLeft w:val="0"/>
      <w:marRight w:val="0"/>
      <w:marTop w:val="0"/>
      <w:marBottom w:val="0"/>
      <w:divBdr>
        <w:top w:val="none" w:sz="0" w:space="0" w:color="auto"/>
        <w:left w:val="none" w:sz="0" w:space="0" w:color="auto"/>
        <w:bottom w:val="none" w:sz="0" w:space="0" w:color="auto"/>
        <w:right w:val="none" w:sz="0" w:space="0" w:color="auto"/>
      </w:divBdr>
    </w:div>
    <w:div w:id="1116604328">
      <w:bodyDiv w:val="1"/>
      <w:marLeft w:val="0"/>
      <w:marRight w:val="0"/>
      <w:marTop w:val="0"/>
      <w:marBottom w:val="0"/>
      <w:divBdr>
        <w:top w:val="none" w:sz="0" w:space="0" w:color="auto"/>
        <w:left w:val="none" w:sz="0" w:space="0" w:color="auto"/>
        <w:bottom w:val="none" w:sz="0" w:space="0" w:color="auto"/>
        <w:right w:val="none" w:sz="0" w:space="0" w:color="auto"/>
      </w:divBdr>
      <w:divsChild>
        <w:div w:id="931402958">
          <w:marLeft w:val="-480"/>
          <w:marRight w:val="-480"/>
          <w:marTop w:val="360"/>
          <w:marBottom w:val="360"/>
          <w:divBdr>
            <w:top w:val="none" w:sz="0" w:space="0" w:color="auto"/>
            <w:left w:val="none" w:sz="0" w:space="0" w:color="auto"/>
            <w:bottom w:val="none" w:sz="0" w:space="0" w:color="auto"/>
            <w:right w:val="none" w:sz="0" w:space="0" w:color="auto"/>
          </w:divBdr>
        </w:div>
        <w:div w:id="758788985">
          <w:marLeft w:val="-300"/>
          <w:marRight w:val="-300"/>
          <w:marTop w:val="360"/>
          <w:marBottom w:val="360"/>
          <w:divBdr>
            <w:top w:val="none" w:sz="0" w:space="0" w:color="auto"/>
            <w:left w:val="none" w:sz="0" w:space="0" w:color="auto"/>
            <w:bottom w:val="none" w:sz="0" w:space="0" w:color="auto"/>
            <w:right w:val="none" w:sz="0" w:space="0" w:color="auto"/>
          </w:divBdr>
        </w:div>
      </w:divsChild>
    </w:div>
    <w:div w:id="1129056058">
      <w:bodyDiv w:val="1"/>
      <w:marLeft w:val="0"/>
      <w:marRight w:val="0"/>
      <w:marTop w:val="0"/>
      <w:marBottom w:val="0"/>
      <w:divBdr>
        <w:top w:val="none" w:sz="0" w:space="0" w:color="auto"/>
        <w:left w:val="none" w:sz="0" w:space="0" w:color="auto"/>
        <w:bottom w:val="none" w:sz="0" w:space="0" w:color="auto"/>
        <w:right w:val="none" w:sz="0" w:space="0" w:color="auto"/>
      </w:divBdr>
    </w:div>
    <w:div w:id="1136945223">
      <w:bodyDiv w:val="1"/>
      <w:marLeft w:val="0"/>
      <w:marRight w:val="0"/>
      <w:marTop w:val="0"/>
      <w:marBottom w:val="0"/>
      <w:divBdr>
        <w:top w:val="none" w:sz="0" w:space="0" w:color="auto"/>
        <w:left w:val="none" w:sz="0" w:space="0" w:color="auto"/>
        <w:bottom w:val="none" w:sz="0" w:space="0" w:color="auto"/>
        <w:right w:val="none" w:sz="0" w:space="0" w:color="auto"/>
      </w:divBdr>
    </w:div>
    <w:div w:id="1136949981">
      <w:bodyDiv w:val="1"/>
      <w:marLeft w:val="0"/>
      <w:marRight w:val="0"/>
      <w:marTop w:val="0"/>
      <w:marBottom w:val="0"/>
      <w:divBdr>
        <w:top w:val="none" w:sz="0" w:space="0" w:color="auto"/>
        <w:left w:val="none" w:sz="0" w:space="0" w:color="auto"/>
        <w:bottom w:val="none" w:sz="0" w:space="0" w:color="auto"/>
        <w:right w:val="none" w:sz="0" w:space="0" w:color="auto"/>
      </w:divBdr>
      <w:divsChild>
        <w:div w:id="1390573865">
          <w:marLeft w:val="0"/>
          <w:marRight w:val="0"/>
          <w:marTop w:val="0"/>
          <w:marBottom w:val="0"/>
          <w:divBdr>
            <w:top w:val="none" w:sz="0" w:space="0" w:color="auto"/>
            <w:left w:val="none" w:sz="0" w:space="0" w:color="auto"/>
            <w:bottom w:val="none" w:sz="0" w:space="0" w:color="auto"/>
            <w:right w:val="none" w:sz="0" w:space="0" w:color="auto"/>
          </w:divBdr>
        </w:div>
      </w:divsChild>
    </w:div>
    <w:div w:id="1143891164">
      <w:bodyDiv w:val="1"/>
      <w:marLeft w:val="0"/>
      <w:marRight w:val="0"/>
      <w:marTop w:val="0"/>
      <w:marBottom w:val="0"/>
      <w:divBdr>
        <w:top w:val="none" w:sz="0" w:space="0" w:color="auto"/>
        <w:left w:val="none" w:sz="0" w:space="0" w:color="auto"/>
        <w:bottom w:val="none" w:sz="0" w:space="0" w:color="auto"/>
        <w:right w:val="none" w:sz="0" w:space="0" w:color="auto"/>
      </w:divBdr>
      <w:divsChild>
        <w:div w:id="2011911579">
          <w:marLeft w:val="0"/>
          <w:marRight w:val="0"/>
          <w:marTop w:val="0"/>
          <w:marBottom w:val="150"/>
          <w:divBdr>
            <w:top w:val="none" w:sz="0" w:space="0" w:color="auto"/>
            <w:left w:val="none" w:sz="0" w:space="0" w:color="auto"/>
            <w:bottom w:val="none" w:sz="0" w:space="0" w:color="auto"/>
            <w:right w:val="none" w:sz="0" w:space="0" w:color="auto"/>
          </w:divBdr>
        </w:div>
        <w:div w:id="805858599">
          <w:marLeft w:val="0"/>
          <w:marRight w:val="0"/>
          <w:marTop w:val="0"/>
          <w:marBottom w:val="150"/>
          <w:divBdr>
            <w:top w:val="none" w:sz="0" w:space="0" w:color="auto"/>
            <w:left w:val="none" w:sz="0" w:space="0" w:color="auto"/>
            <w:bottom w:val="none" w:sz="0" w:space="0" w:color="auto"/>
            <w:right w:val="none" w:sz="0" w:space="0" w:color="auto"/>
          </w:divBdr>
        </w:div>
        <w:div w:id="270557276">
          <w:marLeft w:val="0"/>
          <w:marRight w:val="0"/>
          <w:marTop w:val="0"/>
          <w:marBottom w:val="150"/>
          <w:divBdr>
            <w:top w:val="none" w:sz="0" w:space="0" w:color="auto"/>
            <w:left w:val="none" w:sz="0" w:space="0" w:color="auto"/>
            <w:bottom w:val="none" w:sz="0" w:space="0" w:color="auto"/>
            <w:right w:val="none" w:sz="0" w:space="0" w:color="auto"/>
          </w:divBdr>
        </w:div>
      </w:divsChild>
    </w:div>
    <w:div w:id="1144617407">
      <w:bodyDiv w:val="1"/>
      <w:marLeft w:val="0"/>
      <w:marRight w:val="0"/>
      <w:marTop w:val="0"/>
      <w:marBottom w:val="0"/>
      <w:divBdr>
        <w:top w:val="none" w:sz="0" w:space="0" w:color="auto"/>
        <w:left w:val="none" w:sz="0" w:space="0" w:color="auto"/>
        <w:bottom w:val="none" w:sz="0" w:space="0" w:color="auto"/>
        <w:right w:val="none" w:sz="0" w:space="0" w:color="auto"/>
      </w:divBdr>
    </w:div>
    <w:div w:id="1152720706">
      <w:bodyDiv w:val="1"/>
      <w:marLeft w:val="0"/>
      <w:marRight w:val="0"/>
      <w:marTop w:val="0"/>
      <w:marBottom w:val="0"/>
      <w:divBdr>
        <w:top w:val="none" w:sz="0" w:space="0" w:color="auto"/>
        <w:left w:val="none" w:sz="0" w:space="0" w:color="auto"/>
        <w:bottom w:val="none" w:sz="0" w:space="0" w:color="auto"/>
        <w:right w:val="none" w:sz="0" w:space="0" w:color="auto"/>
      </w:divBdr>
    </w:div>
    <w:div w:id="1154184569">
      <w:bodyDiv w:val="1"/>
      <w:marLeft w:val="0"/>
      <w:marRight w:val="0"/>
      <w:marTop w:val="0"/>
      <w:marBottom w:val="0"/>
      <w:divBdr>
        <w:top w:val="none" w:sz="0" w:space="0" w:color="auto"/>
        <w:left w:val="none" w:sz="0" w:space="0" w:color="auto"/>
        <w:bottom w:val="none" w:sz="0" w:space="0" w:color="auto"/>
        <w:right w:val="none" w:sz="0" w:space="0" w:color="auto"/>
      </w:divBdr>
    </w:div>
    <w:div w:id="1157108936">
      <w:bodyDiv w:val="1"/>
      <w:marLeft w:val="0"/>
      <w:marRight w:val="0"/>
      <w:marTop w:val="0"/>
      <w:marBottom w:val="0"/>
      <w:divBdr>
        <w:top w:val="none" w:sz="0" w:space="0" w:color="auto"/>
        <w:left w:val="none" w:sz="0" w:space="0" w:color="auto"/>
        <w:bottom w:val="none" w:sz="0" w:space="0" w:color="auto"/>
        <w:right w:val="none" w:sz="0" w:space="0" w:color="auto"/>
      </w:divBdr>
    </w:div>
    <w:div w:id="1161232649">
      <w:bodyDiv w:val="1"/>
      <w:marLeft w:val="0"/>
      <w:marRight w:val="0"/>
      <w:marTop w:val="0"/>
      <w:marBottom w:val="0"/>
      <w:divBdr>
        <w:top w:val="none" w:sz="0" w:space="0" w:color="auto"/>
        <w:left w:val="none" w:sz="0" w:space="0" w:color="auto"/>
        <w:bottom w:val="none" w:sz="0" w:space="0" w:color="auto"/>
        <w:right w:val="none" w:sz="0" w:space="0" w:color="auto"/>
      </w:divBdr>
    </w:div>
    <w:div w:id="1188107192">
      <w:bodyDiv w:val="1"/>
      <w:marLeft w:val="0"/>
      <w:marRight w:val="0"/>
      <w:marTop w:val="0"/>
      <w:marBottom w:val="0"/>
      <w:divBdr>
        <w:top w:val="none" w:sz="0" w:space="0" w:color="auto"/>
        <w:left w:val="none" w:sz="0" w:space="0" w:color="auto"/>
        <w:bottom w:val="none" w:sz="0" w:space="0" w:color="auto"/>
        <w:right w:val="none" w:sz="0" w:space="0" w:color="auto"/>
      </w:divBdr>
      <w:divsChild>
        <w:div w:id="1779328023">
          <w:marLeft w:val="-480"/>
          <w:marRight w:val="-480"/>
          <w:marTop w:val="360"/>
          <w:marBottom w:val="360"/>
          <w:divBdr>
            <w:top w:val="none" w:sz="0" w:space="0" w:color="auto"/>
            <w:left w:val="none" w:sz="0" w:space="0" w:color="auto"/>
            <w:bottom w:val="none" w:sz="0" w:space="0" w:color="auto"/>
            <w:right w:val="none" w:sz="0" w:space="0" w:color="auto"/>
          </w:divBdr>
        </w:div>
        <w:div w:id="1258362897">
          <w:marLeft w:val="-300"/>
          <w:marRight w:val="-300"/>
          <w:marTop w:val="360"/>
          <w:marBottom w:val="360"/>
          <w:divBdr>
            <w:top w:val="none" w:sz="0" w:space="0" w:color="auto"/>
            <w:left w:val="none" w:sz="0" w:space="0" w:color="auto"/>
            <w:bottom w:val="none" w:sz="0" w:space="0" w:color="auto"/>
            <w:right w:val="none" w:sz="0" w:space="0" w:color="auto"/>
          </w:divBdr>
          <w:divsChild>
            <w:div w:id="201503573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189682112">
      <w:bodyDiv w:val="1"/>
      <w:marLeft w:val="0"/>
      <w:marRight w:val="0"/>
      <w:marTop w:val="0"/>
      <w:marBottom w:val="0"/>
      <w:divBdr>
        <w:top w:val="none" w:sz="0" w:space="0" w:color="auto"/>
        <w:left w:val="none" w:sz="0" w:space="0" w:color="auto"/>
        <w:bottom w:val="none" w:sz="0" w:space="0" w:color="auto"/>
        <w:right w:val="none" w:sz="0" w:space="0" w:color="auto"/>
      </w:divBdr>
    </w:div>
    <w:div w:id="1194421545">
      <w:bodyDiv w:val="1"/>
      <w:marLeft w:val="0"/>
      <w:marRight w:val="0"/>
      <w:marTop w:val="0"/>
      <w:marBottom w:val="0"/>
      <w:divBdr>
        <w:top w:val="none" w:sz="0" w:space="0" w:color="auto"/>
        <w:left w:val="none" w:sz="0" w:space="0" w:color="auto"/>
        <w:bottom w:val="none" w:sz="0" w:space="0" w:color="auto"/>
        <w:right w:val="none" w:sz="0" w:space="0" w:color="auto"/>
      </w:divBdr>
    </w:div>
    <w:div w:id="1202401012">
      <w:bodyDiv w:val="1"/>
      <w:marLeft w:val="0"/>
      <w:marRight w:val="0"/>
      <w:marTop w:val="0"/>
      <w:marBottom w:val="0"/>
      <w:divBdr>
        <w:top w:val="none" w:sz="0" w:space="0" w:color="auto"/>
        <w:left w:val="none" w:sz="0" w:space="0" w:color="auto"/>
        <w:bottom w:val="none" w:sz="0" w:space="0" w:color="auto"/>
        <w:right w:val="none" w:sz="0" w:space="0" w:color="auto"/>
      </w:divBdr>
    </w:div>
    <w:div w:id="1205363354">
      <w:bodyDiv w:val="1"/>
      <w:marLeft w:val="0"/>
      <w:marRight w:val="0"/>
      <w:marTop w:val="0"/>
      <w:marBottom w:val="0"/>
      <w:divBdr>
        <w:top w:val="none" w:sz="0" w:space="0" w:color="auto"/>
        <w:left w:val="none" w:sz="0" w:space="0" w:color="auto"/>
        <w:bottom w:val="none" w:sz="0" w:space="0" w:color="auto"/>
        <w:right w:val="none" w:sz="0" w:space="0" w:color="auto"/>
      </w:divBdr>
    </w:div>
    <w:div w:id="1224412119">
      <w:bodyDiv w:val="1"/>
      <w:marLeft w:val="0"/>
      <w:marRight w:val="0"/>
      <w:marTop w:val="0"/>
      <w:marBottom w:val="0"/>
      <w:divBdr>
        <w:top w:val="none" w:sz="0" w:space="0" w:color="auto"/>
        <w:left w:val="none" w:sz="0" w:space="0" w:color="auto"/>
        <w:bottom w:val="none" w:sz="0" w:space="0" w:color="auto"/>
        <w:right w:val="none" w:sz="0" w:space="0" w:color="auto"/>
      </w:divBdr>
    </w:div>
    <w:div w:id="1225992815">
      <w:bodyDiv w:val="1"/>
      <w:marLeft w:val="0"/>
      <w:marRight w:val="0"/>
      <w:marTop w:val="0"/>
      <w:marBottom w:val="0"/>
      <w:divBdr>
        <w:top w:val="none" w:sz="0" w:space="0" w:color="auto"/>
        <w:left w:val="none" w:sz="0" w:space="0" w:color="auto"/>
        <w:bottom w:val="none" w:sz="0" w:space="0" w:color="auto"/>
        <w:right w:val="none" w:sz="0" w:space="0" w:color="auto"/>
      </w:divBdr>
    </w:div>
    <w:div w:id="1262954731">
      <w:bodyDiv w:val="1"/>
      <w:marLeft w:val="0"/>
      <w:marRight w:val="0"/>
      <w:marTop w:val="0"/>
      <w:marBottom w:val="0"/>
      <w:divBdr>
        <w:top w:val="none" w:sz="0" w:space="0" w:color="auto"/>
        <w:left w:val="none" w:sz="0" w:space="0" w:color="auto"/>
        <w:bottom w:val="none" w:sz="0" w:space="0" w:color="auto"/>
        <w:right w:val="none" w:sz="0" w:space="0" w:color="auto"/>
      </w:divBdr>
    </w:div>
    <w:div w:id="1271543519">
      <w:bodyDiv w:val="1"/>
      <w:marLeft w:val="0"/>
      <w:marRight w:val="0"/>
      <w:marTop w:val="0"/>
      <w:marBottom w:val="0"/>
      <w:divBdr>
        <w:top w:val="none" w:sz="0" w:space="0" w:color="auto"/>
        <w:left w:val="none" w:sz="0" w:space="0" w:color="auto"/>
        <w:bottom w:val="none" w:sz="0" w:space="0" w:color="auto"/>
        <w:right w:val="none" w:sz="0" w:space="0" w:color="auto"/>
      </w:divBdr>
    </w:div>
    <w:div w:id="1284270600">
      <w:bodyDiv w:val="1"/>
      <w:marLeft w:val="0"/>
      <w:marRight w:val="0"/>
      <w:marTop w:val="0"/>
      <w:marBottom w:val="0"/>
      <w:divBdr>
        <w:top w:val="none" w:sz="0" w:space="0" w:color="auto"/>
        <w:left w:val="none" w:sz="0" w:space="0" w:color="auto"/>
        <w:bottom w:val="none" w:sz="0" w:space="0" w:color="auto"/>
        <w:right w:val="none" w:sz="0" w:space="0" w:color="auto"/>
      </w:divBdr>
    </w:div>
    <w:div w:id="1291592432">
      <w:bodyDiv w:val="1"/>
      <w:marLeft w:val="0"/>
      <w:marRight w:val="0"/>
      <w:marTop w:val="0"/>
      <w:marBottom w:val="0"/>
      <w:divBdr>
        <w:top w:val="none" w:sz="0" w:space="0" w:color="auto"/>
        <w:left w:val="none" w:sz="0" w:space="0" w:color="auto"/>
        <w:bottom w:val="none" w:sz="0" w:space="0" w:color="auto"/>
        <w:right w:val="none" w:sz="0" w:space="0" w:color="auto"/>
      </w:divBdr>
    </w:div>
    <w:div w:id="1327510787">
      <w:bodyDiv w:val="1"/>
      <w:marLeft w:val="0"/>
      <w:marRight w:val="0"/>
      <w:marTop w:val="0"/>
      <w:marBottom w:val="0"/>
      <w:divBdr>
        <w:top w:val="none" w:sz="0" w:space="0" w:color="auto"/>
        <w:left w:val="none" w:sz="0" w:space="0" w:color="auto"/>
        <w:bottom w:val="none" w:sz="0" w:space="0" w:color="auto"/>
        <w:right w:val="none" w:sz="0" w:space="0" w:color="auto"/>
      </w:divBdr>
    </w:div>
    <w:div w:id="1339311765">
      <w:bodyDiv w:val="1"/>
      <w:marLeft w:val="0"/>
      <w:marRight w:val="0"/>
      <w:marTop w:val="0"/>
      <w:marBottom w:val="0"/>
      <w:divBdr>
        <w:top w:val="none" w:sz="0" w:space="0" w:color="auto"/>
        <w:left w:val="none" w:sz="0" w:space="0" w:color="auto"/>
        <w:bottom w:val="none" w:sz="0" w:space="0" w:color="auto"/>
        <w:right w:val="none" w:sz="0" w:space="0" w:color="auto"/>
      </w:divBdr>
      <w:divsChild>
        <w:div w:id="946351703">
          <w:marLeft w:val="-300"/>
          <w:marRight w:val="-300"/>
          <w:marTop w:val="360"/>
          <w:marBottom w:val="360"/>
          <w:divBdr>
            <w:top w:val="none" w:sz="0" w:space="0" w:color="auto"/>
            <w:left w:val="none" w:sz="0" w:space="0" w:color="auto"/>
            <w:bottom w:val="none" w:sz="0" w:space="0" w:color="auto"/>
            <w:right w:val="none" w:sz="0" w:space="0" w:color="auto"/>
          </w:divBdr>
          <w:divsChild>
            <w:div w:id="126303288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03328916">
      <w:bodyDiv w:val="1"/>
      <w:marLeft w:val="0"/>
      <w:marRight w:val="0"/>
      <w:marTop w:val="0"/>
      <w:marBottom w:val="0"/>
      <w:divBdr>
        <w:top w:val="none" w:sz="0" w:space="0" w:color="auto"/>
        <w:left w:val="none" w:sz="0" w:space="0" w:color="auto"/>
        <w:bottom w:val="none" w:sz="0" w:space="0" w:color="auto"/>
        <w:right w:val="none" w:sz="0" w:space="0" w:color="auto"/>
      </w:divBdr>
      <w:divsChild>
        <w:div w:id="2014599740">
          <w:marLeft w:val="0"/>
          <w:marRight w:val="0"/>
          <w:marTop w:val="240"/>
          <w:marBottom w:val="240"/>
          <w:divBdr>
            <w:top w:val="none" w:sz="0" w:space="0" w:color="auto"/>
            <w:left w:val="single" w:sz="24" w:space="9" w:color="04AA6D"/>
            <w:bottom w:val="none" w:sz="0" w:space="0" w:color="auto"/>
            <w:right w:val="none" w:sz="0" w:space="0" w:color="auto"/>
          </w:divBdr>
        </w:div>
      </w:divsChild>
    </w:div>
    <w:div w:id="1405761015">
      <w:bodyDiv w:val="1"/>
      <w:marLeft w:val="0"/>
      <w:marRight w:val="0"/>
      <w:marTop w:val="0"/>
      <w:marBottom w:val="0"/>
      <w:divBdr>
        <w:top w:val="none" w:sz="0" w:space="0" w:color="auto"/>
        <w:left w:val="none" w:sz="0" w:space="0" w:color="auto"/>
        <w:bottom w:val="none" w:sz="0" w:space="0" w:color="auto"/>
        <w:right w:val="none" w:sz="0" w:space="0" w:color="auto"/>
      </w:divBdr>
    </w:div>
    <w:div w:id="1406343842">
      <w:bodyDiv w:val="1"/>
      <w:marLeft w:val="0"/>
      <w:marRight w:val="0"/>
      <w:marTop w:val="0"/>
      <w:marBottom w:val="0"/>
      <w:divBdr>
        <w:top w:val="none" w:sz="0" w:space="0" w:color="auto"/>
        <w:left w:val="none" w:sz="0" w:space="0" w:color="auto"/>
        <w:bottom w:val="none" w:sz="0" w:space="0" w:color="auto"/>
        <w:right w:val="none" w:sz="0" w:space="0" w:color="auto"/>
      </w:divBdr>
    </w:div>
    <w:div w:id="1406492026">
      <w:bodyDiv w:val="1"/>
      <w:marLeft w:val="0"/>
      <w:marRight w:val="0"/>
      <w:marTop w:val="0"/>
      <w:marBottom w:val="0"/>
      <w:divBdr>
        <w:top w:val="none" w:sz="0" w:space="0" w:color="auto"/>
        <w:left w:val="none" w:sz="0" w:space="0" w:color="auto"/>
        <w:bottom w:val="none" w:sz="0" w:space="0" w:color="auto"/>
        <w:right w:val="none" w:sz="0" w:space="0" w:color="auto"/>
      </w:divBdr>
    </w:div>
    <w:div w:id="1407606722">
      <w:bodyDiv w:val="1"/>
      <w:marLeft w:val="0"/>
      <w:marRight w:val="0"/>
      <w:marTop w:val="0"/>
      <w:marBottom w:val="0"/>
      <w:divBdr>
        <w:top w:val="none" w:sz="0" w:space="0" w:color="auto"/>
        <w:left w:val="none" w:sz="0" w:space="0" w:color="auto"/>
        <w:bottom w:val="none" w:sz="0" w:space="0" w:color="auto"/>
        <w:right w:val="none" w:sz="0" w:space="0" w:color="auto"/>
      </w:divBdr>
    </w:div>
    <w:div w:id="1409036407">
      <w:bodyDiv w:val="1"/>
      <w:marLeft w:val="0"/>
      <w:marRight w:val="0"/>
      <w:marTop w:val="0"/>
      <w:marBottom w:val="0"/>
      <w:divBdr>
        <w:top w:val="none" w:sz="0" w:space="0" w:color="auto"/>
        <w:left w:val="none" w:sz="0" w:space="0" w:color="auto"/>
        <w:bottom w:val="none" w:sz="0" w:space="0" w:color="auto"/>
        <w:right w:val="none" w:sz="0" w:space="0" w:color="auto"/>
      </w:divBdr>
    </w:div>
    <w:div w:id="1415665739">
      <w:bodyDiv w:val="1"/>
      <w:marLeft w:val="0"/>
      <w:marRight w:val="0"/>
      <w:marTop w:val="0"/>
      <w:marBottom w:val="0"/>
      <w:divBdr>
        <w:top w:val="none" w:sz="0" w:space="0" w:color="auto"/>
        <w:left w:val="none" w:sz="0" w:space="0" w:color="auto"/>
        <w:bottom w:val="none" w:sz="0" w:space="0" w:color="auto"/>
        <w:right w:val="none" w:sz="0" w:space="0" w:color="auto"/>
      </w:divBdr>
      <w:divsChild>
        <w:div w:id="802432860">
          <w:marLeft w:val="0"/>
          <w:marRight w:val="0"/>
          <w:marTop w:val="240"/>
          <w:marBottom w:val="240"/>
          <w:divBdr>
            <w:top w:val="single" w:sz="6" w:space="0" w:color="CCCCCC"/>
            <w:left w:val="single" w:sz="24" w:space="9" w:color="04AA6D"/>
            <w:bottom w:val="single" w:sz="6" w:space="0" w:color="CCCCCC"/>
            <w:right w:val="single" w:sz="6" w:space="0" w:color="CCCCCC"/>
          </w:divBdr>
          <w:divsChild>
            <w:div w:id="1418135020">
              <w:marLeft w:val="0"/>
              <w:marRight w:val="0"/>
              <w:marTop w:val="0"/>
              <w:marBottom w:val="0"/>
              <w:divBdr>
                <w:top w:val="none" w:sz="0" w:space="0" w:color="auto"/>
                <w:left w:val="none" w:sz="0" w:space="0" w:color="auto"/>
                <w:bottom w:val="none" w:sz="0" w:space="0" w:color="auto"/>
                <w:right w:val="none" w:sz="0" w:space="0" w:color="auto"/>
              </w:divBdr>
            </w:div>
          </w:divsChild>
        </w:div>
        <w:div w:id="2109228872">
          <w:marLeft w:val="0"/>
          <w:marRight w:val="0"/>
          <w:marTop w:val="240"/>
          <w:marBottom w:val="240"/>
          <w:divBdr>
            <w:top w:val="single" w:sz="6" w:space="0" w:color="CCCCCC"/>
            <w:left w:val="single" w:sz="24" w:space="9" w:color="04AA6D"/>
            <w:bottom w:val="single" w:sz="6" w:space="0" w:color="CCCCCC"/>
            <w:right w:val="single" w:sz="6" w:space="0" w:color="CCCCCC"/>
          </w:divBdr>
          <w:divsChild>
            <w:div w:id="2004165471">
              <w:marLeft w:val="0"/>
              <w:marRight w:val="0"/>
              <w:marTop w:val="0"/>
              <w:marBottom w:val="0"/>
              <w:divBdr>
                <w:top w:val="none" w:sz="0" w:space="0" w:color="auto"/>
                <w:left w:val="none" w:sz="0" w:space="0" w:color="auto"/>
                <w:bottom w:val="none" w:sz="0" w:space="0" w:color="auto"/>
                <w:right w:val="none" w:sz="0" w:space="0" w:color="auto"/>
              </w:divBdr>
            </w:div>
          </w:divsChild>
        </w:div>
        <w:div w:id="1909074720">
          <w:marLeft w:val="0"/>
          <w:marRight w:val="0"/>
          <w:marTop w:val="240"/>
          <w:marBottom w:val="240"/>
          <w:divBdr>
            <w:top w:val="single" w:sz="6" w:space="0" w:color="CCCCCC"/>
            <w:left w:val="single" w:sz="24" w:space="9" w:color="04AA6D"/>
            <w:bottom w:val="single" w:sz="6" w:space="0" w:color="CCCCCC"/>
            <w:right w:val="single" w:sz="6" w:space="0" w:color="CCCCCC"/>
          </w:divBdr>
          <w:divsChild>
            <w:div w:id="923076318">
              <w:marLeft w:val="0"/>
              <w:marRight w:val="0"/>
              <w:marTop w:val="0"/>
              <w:marBottom w:val="0"/>
              <w:divBdr>
                <w:top w:val="none" w:sz="0" w:space="0" w:color="auto"/>
                <w:left w:val="none" w:sz="0" w:space="0" w:color="auto"/>
                <w:bottom w:val="none" w:sz="0" w:space="0" w:color="auto"/>
                <w:right w:val="none" w:sz="0" w:space="0" w:color="auto"/>
              </w:divBdr>
            </w:div>
          </w:divsChild>
        </w:div>
        <w:div w:id="1681078904">
          <w:marLeft w:val="0"/>
          <w:marRight w:val="0"/>
          <w:marTop w:val="240"/>
          <w:marBottom w:val="240"/>
          <w:divBdr>
            <w:top w:val="single" w:sz="6" w:space="0" w:color="CCCCCC"/>
            <w:left w:val="single" w:sz="24" w:space="9" w:color="04AA6D"/>
            <w:bottom w:val="single" w:sz="6" w:space="0" w:color="CCCCCC"/>
            <w:right w:val="single" w:sz="6" w:space="0" w:color="CCCCCC"/>
          </w:divBdr>
          <w:divsChild>
            <w:div w:id="2129277254">
              <w:marLeft w:val="0"/>
              <w:marRight w:val="0"/>
              <w:marTop w:val="0"/>
              <w:marBottom w:val="0"/>
              <w:divBdr>
                <w:top w:val="none" w:sz="0" w:space="0" w:color="auto"/>
                <w:left w:val="none" w:sz="0" w:space="0" w:color="auto"/>
                <w:bottom w:val="none" w:sz="0" w:space="0" w:color="auto"/>
                <w:right w:val="none" w:sz="0" w:space="0" w:color="auto"/>
              </w:divBdr>
            </w:div>
          </w:divsChild>
        </w:div>
        <w:div w:id="536166190">
          <w:marLeft w:val="0"/>
          <w:marRight w:val="0"/>
          <w:marTop w:val="240"/>
          <w:marBottom w:val="240"/>
          <w:divBdr>
            <w:top w:val="single" w:sz="6" w:space="0" w:color="CCCCCC"/>
            <w:left w:val="single" w:sz="24" w:space="9" w:color="04AA6D"/>
            <w:bottom w:val="single" w:sz="6" w:space="0" w:color="CCCCCC"/>
            <w:right w:val="single" w:sz="6" w:space="0" w:color="CCCCCC"/>
          </w:divBdr>
          <w:divsChild>
            <w:div w:id="6751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89330">
      <w:bodyDiv w:val="1"/>
      <w:marLeft w:val="0"/>
      <w:marRight w:val="0"/>
      <w:marTop w:val="0"/>
      <w:marBottom w:val="0"/>
      <w:divBdr>
        <w:top w:val="none" w:sz="0" w:space="0" w:color="auto"/>
        <w:left w:val="none" w:sz="0" w:space="0" w:color="auto"/>
        <w:bottom w:val="none" w:sz="0" w:space="0" w:color="auto"/>
        <w:right w:val="none" w:sz="0" w:space="0" w:color="auto"/>
      </w:divBdr>
    </w:div>
    <w:div w:id="1418795068">
      <w:bodyDiv w:val="1"/>
      <w:marLeft w:val="0"/>
      <w:marRight w:val="0"/>
      <w:marTop w:val="0"/>
      <w:marBottom w:val="0"/>
      <w:divBdr>
        <w:top w:val="none" w:sz="0" w:space="0" w:color="auto"/>
        <w:left w:val="none" w:sz="0" w:space="0" w:color="auto"/>
        <w:bottom w:val="none" w:sz="0" w:space="0" w:color="auto"/>
        <w:right w:val="none" w:sz="0" w:space="0" w:color="auto"/>
      </w:divBdr>
    </w:div>
    <w:div w:id="1426000691">
      <w:bodyDiv w:val="1"/>
      <w:marLeft w:val="0"/>
      <w:marRight w:val="0"/>
      <w:marTop w:val="0"/>
      <w:marBottom w:val="0"/>
      <w:divBdr>
        <w:top w:val="none" w:sz="0" w:space="0" w:color="auto"/>
        <w:left w:val="none" w:sz="0" w:space="0" w:color="auto"/>
        <w:bottom w:val="none" w:sz="0" w:space="0" w:color="auto"/>
        <w:right w:val="none" w:sz="0" w:space="0" w:color="auto"/>
      </w:divBdr>
    </w:div>
    <w:div w:id="1442990911">
      <w:bodyDiv w:val="1"/>
      <w:marLeft w:val="0"/>
      <w:marRight w:val="0"/>
      <w:marTop w:val="0"/>
      <w:marBottom w:val="0"/>
      <w:divBdr>
        <w:top w:val="none" w:sz="0" w:space="0" w:color="auto"/>
        <w:left w:val="none" w:sz="0" w:space="0" w:color="auto"/>
        <w:bottom w:val="none" w:sz="0" w:space="0" w:color="auto"/>
        <w:right w:val="none" w:sz="0" w:space="0" w:color="auto"/>
      </w:divBdr>
    </w:div>
    <w:div w:id="1443497627">
      <w:bodyDiv w:val="1"/>
      <w:marLeft w:val="0"/>
      <w:marRight w:val="0"/>
      <w:marTop w:val="0"/>
      <w:marBottom w:val="0"/>
      <w:divBdr>
        <w:top w:val="none" w:sz="0" w:space="0" w:color="auto"/>
        <w:left w:val="none" w:sz="0" w:space="0" w:color="auto"/>
        <w:bottom w:val="none" w:sz="0" w:space="0" w:color="auto"/>
        <w:right w:val="none" w:sz="0" w:space="0" w:color="auto"/>
      </w:divBdr>
    </w:div>
    <w:div w:id="1451053072">
      <w:bodyDiv w:val="1"/>
      <w:marLeft w:val="0"/>
      <w:marRight w:val="0"/>
      <w:marTop w:val="0"/>
      <w:marBottom w:val="0"/>
      <w:divBdr>
        <w:top w:val="none" w:sz="0" w:space="0" w:color="auto"/>
        <w:left w:val="none" w:sz="0" w:space="0" w:color="auto"/>
        <w:bottom w:val="none" w:sz="0" w:space="0" w:color="auto"/>
        <w:right w:val="none" w:sz="0" w:space="0" w:color="auto"/>
      </w:divBdr>
    </w:div>
    <w:div w:id="1452944138">
      <w:bodyDiv w:val="1"/>
      <w:marLeft w:val="0"/>
      <w:marRight w:val="0"/>
      <w:marTop w:val="0"/>
      <w:marBottom w:val="0"/>
      <w:divBdr>
        <w:top w:val="none" w:sz="0" w:space="0" w:color="auto"/>
        <w:left w:val="none" w:sz="0" w:space="0" w:color="auto"/>
        <w:bottom w:val="none" w:sz="0" w:space="0" w:color="auto"/>
        <w:right w:val="none" w:sz="0" w:space="0" w:color="auto"/>
      </w:divBdr>
    </w:div>
    <w:div w:id="1462336203">
      <w:bodyDiv w:val="1"/>
      <w:marLeft w:val="0"/>
      <w:marRight w:val="0"/>
      <w:marTop w:val="0"/>
      <w:marBottom w:val="0"/>
      <w:divBdr>
        <w:top w:val="none" w:sz="0" w:space="0" w:color="auto"/>
        <w:left w:val="none" w:sz="0" w:space="0" w:color="auto"/>
        <w:bottom w:val="none" w:sz="0" w:space="0" w:color="auto"/>
        <w:right w:val="none" w:sz="0" w:space="0" w:color="auto"/>
      </w:divBdr>
    </w:div>
    <w:div w:id="1475099891">
      <w:bodyDiv w:val="1"/>
      <w:marLeft w:val="0"/>
      <w:marRight w:val="0"/>
      <w:marTop w:val="0"/>
      <w:marBottom w:val="0"/>
      <w:divBdr>
        <w:top w:val="none" w:sz="0" w:space="0" w:color="auto"/>
        <w:left w:val="none" w:sz="0" w:space="0" w:color="auto"/>
        <w:bottom w:val="none" w:sz="0" w:space="0" w:color="auto"/>
        <w:right w:val="none" w:sz="0" w:space="0" w:color="auto"/>
      </w:divBdr>
      <w:divsChild>
        <w:div w:id="733741555">
          <w:marLeft w:val="0"/>
          <w:marRight w:val="0"/>
          <w:marTop w:val="0"/>
          <w:marBottom w:val="0"/>
          <w:divBdr>
            <w:top w:val="none" w:sz="0" w:space="0" w:color="auto"/>
            <w:left w:val="none" w:sz="0" w:space="0" w:color="auto"/>
            <w:bottom w:val="none" w:sz="0" w:space="0" w:color="auto"/>
            <w:right w:val="none" w:sz="0" w:space="0" w:color="auto"/>
          </w:divBdr>
        </w:div>
      </w:divsChild>
    </w:div>
    <w:div w:id="1478837479">
      <w:bodyDiv w:val="1"/>
      <w:marLeft w:val="0"/>
      <w:marRight w:val="0"/>
      <w:marTop w:val="0"/>
      <w:marBottom w:val="0"/>
      <w:divBdr>
        <w:top w:val="none" w:sz="0" w:space="0" w:color="auto"/>
        <w:left w:val="none" w:sz="0" w:space="0" w:color="auto"/>
        <w:bottom w:val="none" w:sz="0" w:space="0" w:color="auto"/>
        <w:right w:val="none" w:sz="0" w:space="0" w:color="auto"/>
      </w:divBdr>
      <w:divsChild>
        <w:div w:id="507062851">
          <w:marLeft w:val="-300"/>
          <w:marRight w:val="-300"/>
          <w:marTop w:val="360"/>
          <w:marBottom w:val="360"/>
          <w:divBdr>
            <w:top w:val="none" w:sz="0" w:space="0" w:color="auto"/>
            <w:left w:val="none" w:sz="0" w:space="0" w:color="auto"/>
            <w:bottom w:val="none" w:sz="0" w:space="0" w:color="auto"/>
            <w:right w:val="none" w:sz="0" w:space="0" w:color="auto"/>
          </w:divBdr>
          <w:divsChild>
            <w:div w:id="11675251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15342614">
      <w:bodyDiv w:val="1"/>
      <w:marLeft w:val="0"/>
      <w:marRight w:val="0"/>
      <w:marTop w:val="0"/>
      <w:marBottom w:val="0"/>
      <w:divBdr>
        <w:top w:val="none" w:sz="0" w:space="0" w:color="auto"/>
        <w:left w:val="none" w:sz="0" w:space="0" w:color="auto"/>
        <w:bottom w:val="none" w:sz="0" w:space="0" w:color="auto"/>
        <w:right w:val="none" w:sz="0" w:space="0" w:color="auto"/>
      </w:divBdr>
      <w:divsChild>
        <w:div w:id="597368139">
          <w:marLeft w:val="0"/>
          <w:marRight w:val="0"/>
          <w:marTop w:val="0"/>
          <w:marBottom w:val="0"/>
          <w:divBdr>
            <w:top w:val="none" w:sz="0" w:space="0" w:color="auto"/>
            <w:left w:val="none" w:sz="0" w:space="0" w:color="auto"/>
            <w:bottom w:val="none" w:sz="0" w:space="0" w:color="auto"/>
            <w:right w:val="none" w:sz="0" w:space="0" w:color="auto"/>
          </w:divBdr>
          <w:divsChild>
            <w:div w:id="592593127">
              <w:marLeft w:val="0"/>
              <w:marRight w:val="0"/>
              <w:marTop w:val="0"/>
              <w:marBottom w:val="0"/>
              <w:divBdr>
                <w:top w:val="none" w:sz="0" w:space="0" w:color="auto"/>
                <w:left w:val="none" w:sz="0" w:space="0" w:color="auto"/>
                <w:bottom w:val="none" w:sz="0" w:space="0" w:color="auto"/>
                <w:right w:val="none" w:sz="0" w:space="0" w:color="auto"/>
              </w:divBdr>
            </w:div>
            <w:div w:id="2018455815">
              <w:marLeft w:val="0"/>
              <w:marRight w:val="0"/>
              <w:marTop w:val="0"/>
              <w:marBottom w:val="0"/>
              <w:divBdr>
                <w:top w:val="none" w:sz="0" w:space="0" w:color="auto"/>
                <w:left w:val="none" w:sz="0" w:space="0" w:color="auto"/>
                <w:bottom w:val="none" w:sz="0" w:space="0" w:color="auto"/>
                <w:right w:val="none" w:sz="0" w:space="0" w:color="auto"/>
              </w:divBdr>
            </w:div>
            <w:div w:id="21419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60396">
      <w:bodyDiv w:val="1"/>
      <w:marLeft w:val="0"/>
      <w:marRight w:val="0"/>
      <w:marTop w:val="0"/>
      <w:marBottom w:val="0"/>
      <w:divBdr>
        <w:top w:val="none" w:sz="0" w:space="0" w:color="auto"/>
        <w:left w:val="none" w:sz="0" w:space="0" w:color="auto"/>
        <w:bottom w:val="none" w:sz="0" w:space="0" w:color="auto"/>
        <w:right w:val="none" w:sz="0" w:space="0" w:color="auto"/>
      </w:divBdr>
    </w:div>
    <w:div w:id="1531645903">
      <w:bodyDiv w:val="1"/>
      <w:marLeft w:val="0"/>
      <w:marRight w:val="0"/>
      <w:marTop w:val="0"/>
      <w:marBottom w:val="0"/>
      <w:divBdr>
        <w:top w:val="none" w:sz="0" w:space="0" w:color="auto"/>
        <w:left w:val="none" w:sz="0" w:space="0" w:color="auto"/>
        <w:bottom w:val="none" w:sz="0" w:space="0" w:color="auto"/>
        <w:right w:val="none" w:sz="0" w:space="0" w:color="auto"/>
      </w:divBdr>
    </w:div>
    <w:div w:id="1538616636">
      <w:bodyDiv w:val="1"/>
      <w:marLeft w:val="0"/>
      <w:marRight w:val="0"/>
      <w:marTop w:val="0"/>
      <w:marBottom w:val="0"/>
      <w:divBdr>
        <w:top w:val="none" w:sz="0" w:space="0" w:color="auto"/>
        <w:left w:val="none" w:sz="0" w:space="0" w:color="auto"/>
        <w:bottom w:val="none" w:sz="0" w:space="0" w:color="auto"/>
        <w:right w:val="none" w:sz="0" w:space="0" w:color="auto"/>
      </w:divBdr>
    </w:div>
    <w:div w:id="1539971677">
      <w:bodyDiv w:val="1"/>
      <w:marLeft w:val="0"/>
      <w:marRight w:val="0"/>
      <w:marTop w:val="0"/>
      <w:marBottom w:val="0"/>
      <w:divBdr>
        <w:top w:val="none" w:sz="0" w:space="0" w:color="auto"/>
        <w:left w:val="none" w:sz="0" w:space="0" w:color="auto"/>
        <w:bottom w:val="none" w:sz="0" w:space="0" w:color="auto"/>
        <w:right w:val="none" w:sz="0" w:space="0" w:color="auto"/>
      </w:divBdr>
    </w:div>
    <w:div w:id="1543899928">
      <w:bodyDiv w:val="1"/>
      <w:marLeft w:val="0"/>
      <w:marRight w:val="0"/>
      <w:marTop w:val="0"/>
      <w:marBottom w:val="0"/>
      <w:divBdr>
        <w:top w:val="none" w:sz="0" w:space="0" w:color="auto"/>
        <w:left w:val="none" w:sz="0" w:space="0" w:color="auto"/>
        <w:bottom w:val="none" w:sz="0" w:space="0" w:color="auto"/>
        <w:right w:val="none" w:sz="0" w:space="0" w:color="auto"/>
      </w:divBdr>
      <w:divsChild>
        <w:div w:id="1841314395">
          <w:marLeft w:val="-300"/>
          <w:marRight w:val="-300"/>
          <w:marTop w:val="360"/>
          <w:marBottom w:val="360"/>
          <w:divBdr>
            <w:top w:val="none" w:sz="0" w:space="0" w:color="auto"/>
            <w:left w:val="none" w:sz="0" w:space="0" w:color="auto"/>
            <w:bottom w:val="none" w:sz="0" w:space="0" w:color="auto"/>
            <w:right w:val="none" w:sz="0" w:space="0" w:color="auto"/>
          </w:divBdr>
          <w:divsChild>
            <w:div w:id="122186902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68685539">
      <w:bodyDiv w:val="1"/>
      <w:marLeft w:val="0"/>
      <w:marRight w:val="0"/>
      <w:marTop w:val="0"/>
      <w:marBottom w:val="0"/>
      <w:divBdr>
        <w:top w:val="none" w:sz="0" w:space="0" w:color="auto"/>
        <w:left w:val="none" w:sz="0" w:space="0" w:color="auto"/>
        <w:bottom w:val="none" w:sz="0" w:space="0" w:color="auto"/>
        <w:right w:val="none" w:sz="0" w:space="0" w:color="auto"/>
      </w:divBdr>
    </w:div>
    <w:div w:id="1584296128">
      <w:bodyDiv w:val="1"/>
      <w:marLeft w:val="0"/>
      <w:marRight w:val="0"/>
      <w:marTop w:val="0"/>
      <w:marBottom w:val="0"/>
      <w:divBdr>
        <w:top w:val="none" w:sz="0" w:space="0" w:color="auto"/>
        <w:left w:val="none" w:sz="0" w:space="0" w:color="auto"/>
        <w:bottom w:val="none" w:sz="0" w:space="0" w:color="auto"/>
        <w:right w:val="none" w:sz="0" w:space="0" w:color="auto"/>
      </w:divBdr>
    </w:div>
    <w:div w:id="1587107488">
      <w:bodyDiv w:val="1"/>
      <w:marLeft w:val="0"/>
      <w:marRight w:val="0"/>
      <w:marTop w:val="0"/>
      <w:marBottom w:val="0"/>
      <w:divBdr>
        <w:top w:val="none" w:sz="0" w:space="0" w:color="auto"/>
        <w:left w:val="none" w:sz="0" w:space="0" w:color="auto"/>
        <w:bottom w:val="none" w:sz="0" w:space="0" w:color="auto"/>
        <w:right w:val="none" w:sz="0" w:space="0" w:color="auto"/>
      </w:divBdr>
    </w:div>
    <w:div w:id="1601716161">
      <w:bodyDiv w:val="1"/>
      <w:marLeft w:val="0"/>
      <w:marRight w:val="0"/>
      <w:marTop w:val="0"/>
      <w:marBottom w:val="0"/>
      <w:divBdr>
        <w:top w:val="none" w:sz="0" w:space="0" w:color="auto"/>
        <w:left w:val="none" w:sz="0" w:space="0" w:color="auto"/>
        <w:bottom w:val="none" w:sz="0" w:space="0" w:color="auto"/>
        <w:right w:val="none" w:sz="0" w:space="0" w:color="auto"/>
      </w:divBdr>
    </w:div>
    <w:div w:id="1606843932">
      <w:bodyDiv w:val="1"/>
      <w:marLeft w:val="0"/>
      <w:marRight w:val="0"/>
      <w:marTop w:val="0"/>
      <w:marBottom w:val="0"/>
      <w:divBdr>
        <w:top w:val="none" w:sz="0" w:space="0" w:color="auto"/>
        <w:left w:val="none" w:sz="0" w:space="0" w:color="auto"/>
        <w:bottom w:val="none" w:sz="0" w:space="0" w:color="auto"/>
        <w:right w:val="none" w:sz="0" w:space="0" w:color="auto"/>
      </w:divBdr>
    </w:div>
    <w:div w:id="1627616547">
      <w:bodyDiv w:val="1"/>
      <w:marLeft w:val="0"/>
      <w:marRight w:val="0"/>
      <w:marTop w:val="0"/>
      <w:marBottom w:val="0"/>
      <w:divBdr>
        <w:top w:val="none" w:sz="0" w:space="0" w:color="auto"/>
        <w:left w:val="none" w:sz="0" w:space="0" w:color="auto"/>
        <w:bottom w:val="none" w:sz="0" w:space="0" w:color="auto"/>
        <w:right w:val="none" w:sz="0" w:space="0" w:color="auto"/>
      </w:divBdr>
      <w:divsChild>
        <w:div w:id="113839644">
          <w:marLeft w:val="0"/>
          <w:marRight w:val="0"/>
          <w:marTop w:val="0"/>
          <w:marBottom w:val="0"/>
          <w:divBdr>
            <w:top w:val="none" w:sz="0" w:space="0" w:color="auto"/>
            <w:left w:val="none" w:sz="0" w:space="0" w:color="auto"/>
            <w:bottom w:val="none" w:sz="0" w:space="0" w:color="auto"/>
            <w:right w:val="none" w:sz="0" w:space="0" w:color="auto"/>
          </w:divBdr>
        </w:div>
      </w:divsChild>
    </w:div>
    <w:div w:id="1635254746">
      <w:bodyDiv w:val="1"/>
      <w:marLeft w:val="0"/>
      <w:marRight w:val="0"/>
      <w:marTop w:val="0"/>
      <w:marBottom w:val="0"/>
      <w:divBdr>
        <w:top w:val="none" w:sz="0" w:space="0" w:color="auto"/>
        <w:left w:val="none" w:sz="0" w:space="0" w:color="auto"/>
        <w:bottom w:val="none" w:sz="0" w:space="0" w:color="auto"/>
        <w:right w:val="none" w:sz="0" w:space="0" w:color="auto"/>
      </w:divBdr>
    </w:div>
    <w:div w:id="1642075457">
      <w:bodyDiv w:val="1"/>
      <w:marLeft w:val="0"/>
      <w:marRight w:val="0"/>
      <w:marTop w:val="0"/>
      <w:marBottom w:val="0"/>
      <w:divBdr>
        <w:top w:val="none" w:sz="0" w:space="0" w:color="auto"/>
        <w:left w:val="none" w:sz="0" w:space="0" w:color="auto"/>
        <w:bottom w:val="none" w:sz="0" w:space="0" w:color="auto"/>
        <w:right w:val="none" w:sz="0" w:space="0" w:color="auto"/>
      </w:divBdr>
      <w:divsChild>
        <w:div w:id="1133904745">
          <w:marLeft w:val="-300"/>
          <w:marRight w:val="-300"/>
          <w:marTop w:val="360"/>
          <w:marBottom w:val="360"/>
          <w:divBdr>
            <w:top w:val="none" w:sz="0" w:space="0" w:color="auto"/>
            <w:left w:val="none" w:sz="0" w:space="0" w:color="auto"/>
            <w:bottom w:val="none" w:sz="0" w:space="0" w:color="auto"/>
            <w:right w:val="none" w:sz="0" w:space="0" w:color="auto"/>
          </w:divBdr>
          <w:divsChild>
            <w:div w:id="1872760177">
              <w:marLeft w:val="0"/>
              <w:marRight w:val="0"/>
              <w:marTop w:val="240"/>
              <w:marBottom w:val="240"/>
              <w:divBdr>
                <w:top w:val="none" w:sz="0" w:space="0" w:color="auto"/>
                <w:left w:val="single" w:sz="24" w:space="9" w:color="04AA6D"/>
                <w:bottom w:val="none" w:sz="0" w:space="0" w:color="auto"/>
                <w:right w:val="none" w:sz="0" w:space="0" w:color="auto"/>
              </w:divBdr>
            </w:div>
          </w:divsChild>
        </w:div>
        <w:div w:id="1200818733">
          <w:marLeft w:val="-300"/>
          <w:marRight w:val="-300"/>
          <w:marTop w:val="360"/>
          <w:marBottom w:val="360"/>
          <w:divBdr>
            <w:top w:val="none" w:sz="0" w:space="0" w:color="auto"/>
            <w:left w:val="none" w:sz="0" w:space="0" w:color="auto"/>
            <w:bottom w:val="none" w:sz="0" w:space="0" w:color="auto"/>
            <w:right w:val="none" w:sz="0" w:space="0" w:color="auto"/>
          </w:divBdr>
          <w:divsChild>
            <w:div w:id="124422322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43925357">
      <w:bodyDiv w:val="1"/>
      <w:marLeft w:val="0"/>
      <w:marRight w:val="0"/>
      <w:marTop w:val="0"/>
      <w:marBottom w:val="0"/>
      <w:divBdr>
        <w:top w:val="none" w:sz="0" w:space="0" w:color="auto"/>
        <w:left w:val="none" w:sz="0" w:space="0" w:color="auto"/>
        <w:bottom w:val="none" w:sz="0" w:space="0" w:color="auto"/>
        <w:right w:val="none" w:sz="0" w:space="0" w:color="auto"/>
      </w:divBdr>
    </w:div>
    <w:div w:id="1647126563">
      <w:bodyDiv w:val="1"/>
      <w:marLeft w:val="0"/>
      <w:marRight w:val="0"/>
      <w:marTop w:val="0"/>
      <w:marBottom w:val="0"/>
      <w:divBdr>
        <w:top w:val="none" w:sz="0" w:space="0" w:color="auto"/>
        <w:left w:val="none" w:sz="0" w:space="0" w:color="auto"/>
        <w:bottom w:val="none" w:sz="0" w:space="0" w:color="auto"/>
        <w:right w:val="none" w:sz="0" w:space="0" w:color="auto"/>
      </w:divBdr>
      <w:divsChild>
        <w:div w:id="2101019029">
          <w:marLeft w:val="-300"/>
          <w:marRight w:val="-300"/>
          <w:marTop w:val="360"/>
          <w:marBottom w:val="360"/>
          <w:divBdr>
            <w:top w:val="none" w:sz="0" w:space="0" w:color="auto"/>
            <w:left w:val="none" w:sz="0" w:space="0" w:color="auto"/>
            <w:bottom w:val="none" w:sz="0" w:space="0" w:color="auto"/>
            <w:right w:val="none" w:sz="0" w:space="0" w:color="auto"/>
          </w:divBdr>
          <w:divsChild>
            <w:div w:id="727462879">
              <w:marLeft w:val="0"/>
              <w:marRight w:val="0"/>
              <w:marTop w:val="240"/>
              <w:marBottom w:val="240"/>
              <w:divBdr>
                <w:top w:val="none" w:sz="0" w:space="0" w:color="auto"/>
                <w:left w:val="single" w:sz="24" w:space="9" w:color="04AA6D"/>
                <w:bottom w:val="none" w:sz="0" w:space="0" w:color="auto"/>
                <w:right w:val="none" w:sz="0" w:space="0" w:color="auto"/>
              </w:divBdr>
            </w:div>
          </w:divsChild>
        </w:div>
        <w:div w:id="49504022">
          <w:marLeft w:val="-300"/>
          <w:marRight w:val="-300"/>
          <w:marTop w:val="360"/>
          <w:marBottom w:val="360"/>
          <w:divBdr>
            <w:top w:val="none" w:sz="0" w:space="0" w:color="auto"/>
            <w:left w:val="none" w:sz="0" w:space="0" w:color="auto"/>
            <w:bottom w:val="none" w:sz="0" w:space="0" w:color="auto"/>
            <w:right w:val="none" w:sz="0" w:space="0" w:color="auto"/>
          </w:divBdr>
          <w:divsChild>
            <w:div w:id="110611830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63118873">
      <w:bodyDiv w:val="1"/>
      <w:marLeft w:val="0"/>
      <w:marRight w:val="0"/>
      <w:marTop w:val="0"/>
      <w:marBottom w:val="0"/>
      <w:divBdr>
        <w:top w:val="none" w:sz="0" w:space="0" w:color="auto"/>
        <w:left w:val="none" w:sz="0" w:space="0" w:color="auto"/>
        <w:bottom w:val="none" w:sz="0" w:space="0" w:color="auto"/>
        <w:right w:val="none" w:sz="0" w:space="0" w:color="auto"/>
      </w:divBdr>
      <w:divsChild>
        <w:div w:id="1338464421">
          <w:marLeft w:val="0"/>
          <w:marRight w:val="0"/>
          <w:marTop w:val="0"/>
          <w:marBottom w:val="0"/>
          <w:divBdr>
            <w:top w:val="none" w:sz="0" w:space="0" w:color="auto"/>
            <w:left w:val="none" w:sz="0" w:space="0" w:color="auto"/>
            <w:bottom w:val="none" w:sz="0" w:space="0" w:color="auto"/>
            <w:right w:val="none" w:sz="0" w:space="0" w:color="auto"/>
          </w:divBdr>
          <w:divsChild>
            <w:div w:id="701634905">
              <w:marLeft w:val="0"/>
              <w:marRight w:val="0"/>
              <w:marTop w:val="0"/>
              <w:marBottom w:val="0"/>
              <w:divBdr>
                <w:top w:val="none" w:sz="0" w:space="0" w:color="auto"/>
                <w:left w:val="none" w:sz="0" w:space="0" w:color="auto"/>
                <w:bottom w:val="none" w:sz="0" w:space="0" w:color="auto"/>
                <w:right w:val="none" w:sz="0" w:space="0" w:color="auto"/>
              </w:divBdr>
            </w:div>
            <w:div w:id="1857886483">
              <w:marLeft w:val="0"/>
              <w:marRight w:val="0"/>
              <w:marTop w:val="0"/>
              <w:marBottom w:val="0"/>
              <w:divBdr>
                <w:top w:val="none" w:sz="0" w:space="0" w:color="auto"/>
                <w:left w:val="none" w:sz="0" w:space="0" w:color="auto"/>
                <w:bottom w:val="none" w:sz="0" w:space="0" w:color="auto"/>
                <w:right w:val="none" w:sz="0" w:space="0" w:color="auto"/>
              </w:divBdr>
            </w:div>
            <w:div w:id="254246572">
              <w:marLeft w:val="0"/>
              <w:marRight w:val="0"/>
              <w:marTop w:val="0"/>
              <w:marBottom w:val="0"/>
              <w:divBdr>
                <w:top w:val="none" w:sz="0" w:space="0" w:color="auto"/>
                <w:left w:val="none" w:sz="0" w:space="0" w:color="auto"/>
                <w:bottom w:val="none" w:sz="0" w:space="0" w:color="auto"/>
                <w:right w:val="none" w:sz="0" w:space="0" w:color="auto"/>
              </w:divBdr>
            </w:div>
            <w:div w:id="893736250">
              <w:marLeft w:val="0"/>
              <w:marRight w:val="0"/>
              <w:marTop w:val="0"/>
              <w:marBottom w:val="0"/>
              <w:divBdr>
                <w:top w:val="none" w:sz="0" w:space="0" w:color="auto"/>
                <w:left w:val="none" w:sz="0" w:space="0" w:color="auto"/>
                <w:bottom w:val="none" w:sz="0" w:space="0" w:color="auto"/>
                <w:right w:val="none" w:sz="0" w:space="0" w:color="auto"/>
              </w:divBdr>
            </w:div>
            <w:div w:id="904340293">
              <w:marLeft w:val="0"/>
              <w:marRight w:val="0"/>
              <w:marTop w:val="0"/>
              <w:marBottom w:val="0"/>
              <w:divBdr>
                <w:top w:val="none" w:sz="0" w:space="0" w:color="auto"/>
                <w:left w:val="none" w:sz="0" w:space="0" w:color="auto"/>
                <w:bottom w:val="none" w:sz="0" w:space="0" w:color="auto"/>
                <w:right w:val="none" w:sz="0" w:space="0" w:color="auto"/>
              </w:divBdr>
            </w:div>
            <w:div w:id="427427454">
              <w:marLeft w:val="0"/>
              <w:marRight w:val="0"/>
              <w:marTop w:val="0"/>
              <w:marBottom w:val="0"/>
              <w:divBdr>
                <w:top w:val="none" w:sz="0" w:space="0" w:color="auto"/>
                <w:left w:val="none" w:sz="0" w:space="0" w:color="auto"/>
                <w:bottom w:val="none" w:sz="0" w:space="0" w:color="auto"/>
                <w:right w:val="none" w:sz="0" w:space="0" w:color="auto"/>
              </w:divBdr>
            </w:div>
            <w:div w:id="388846100">
              <w:marLeft w:val="0"/>
              <w:marRight w:val="0"/>
              <w:marTop w:val="0"/>
              <w:marBottom w:val="0"/>
              <w:divBdr>
                <w:top w:val="none" w:sz="0" w:space="0" w:color="auto"/>
                <w:left w:val="none" w:sz="0" w:space="0" w:color="auto"/>
                <w:bottom w:val="none" w:sz="0" w:space="0" w:color="auto"/>
                <w:right w:val="none" w:sz="0" w:space="0" w:color="auto"/>
              </w:divBdr>
            </w:div>
            <w:div w:id="19461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35155">
      <w:bodyDiv w:val="1"/>
      <w:marLeft w:val="0"/>
      <w:marRight w:val="0"/>
      <w:marTop w:val="0"/>
      <w:marBottom w:val="0"/>
      <w:divBdr>
        <w:top w:val="none" w:sz="0" w:space="0" w:color="auto"/>
        <w:left w:val="none" w:sz="0" w:space="0" w:color="auto"/>
        <w:bottom w:val="none" w:sz="0" w:space="0" w:color="auto"/>
        <w:right w:val="none" w:sz="0" w:space="0" w:color="auto"/>
      </w:divBdr>
    </w:div>
    <w:div w:id="1670329744">
      <w:bodyDiv w:val="1"/>
      <w:marLeft w:val="0"/>
      <w:marRight w:val="0"/>
      <w:marTop w:val="0"/>
      <w:marBottom w:val="0"/>
      <w:divBdr>
        <w:top w:val="none" w:sz="0" w:space="0" w:color="auto"/>
        <w:left w:val="none" w:sz="0" w:space="0" w:color="auto"/>
        <w:bottom w:val="none" w:sz="0" w:space="0" w:color="auto"/>
        <w:right w:val="none" w:sz="0" w:space="0" w:color="auto"/>
      </w:divBdr>
    </w:div>
    <w:div w:id="1674339254">
      <w:bodyDiv w:val="1"/>
      <w:marLeft w:val="0"/>
      <w:marRight w:val="0"/>
      <w:marTop w:val="0"/>
      <w:marBottom w:val="0"/>
      <w:divBdr>
        <w:top w:val="none" w:sz="0" w:space="0" w:color="auto"/>
        <w:left w:val="none" w:sz="0" w:space="0" w:color="auto"/>
        <w:bottom w:val="none" w:sz="0" w:space="0" w:color="auto"/>
        <w:right w:val="none" w:sz="0" w:space="0" w:color="auto"/>
      </w:divBdr>
      <w:divsChild>
        <w:div w:id="1099057648">
          <w:marLeft w:val="0"/>
          <w:marRight w:val="0"/>
          <w:marTop w:val="0"/>
          <w:marBottom w:val="0"/>
          <w:divBdr>
            <w:top w:val="none" w:sz="0" w:space="0" w:color="auto"/>
            <w:left w:val="none" w:sz="0" w:space="0" w:color="auto"/>
            <w:bottom w:val="none" w:sz="0" w:space="0" w:color="auto"/>
            <w:right w:val="none" w:sz="0" w:space="0" w:color="auto"/>
          </w:divBdr>
        </w:div>
        <w:div w:id="691103845">
          <w:marLeft w:val="0"/>
          <w:marRight w:val="0"/>
          <w:marTop w:val="0"/>
          <w:marBottom w:val="0"/>
          <w:divBdr>
            <w:top w:val="none" w:sz="0" w:space="0" w:color="auto"/>
            <w:left w:val="none" w:sz="0" w:space="0" w:color="auto"/>
            <w:bottom w:val="none" w:sz="0" w:space="0" w:color="auto"/>
            <w:right w:val="none" w:sz="0" w:space="0" w:color="auto"/>
          </w:divBdr>
        </w:div>
        <w:div w:id="382103649">
          <w:marLeft w:val="0"/>
          <w:marRight w:val="0"/>
          <w:marTop w:val="0"/>
          <w:marBottom w:val="0"/>
          <w:divBdr>
            <w:top w:val="none" w:sz="0" w:space="0" w:color="auto"/>
            <w:left w:val="none" w:sz="0" w:space="0" w:color="auto"/>
            <w:bottom w:val="none" w:sz="0" w:space="0" w:color="auto"/>
            <w:right w:val="none" w:sz="0" w:space="0" w:color="auto"/>
          </w:divBdr>
        </w:div>
        <w:div w:id="1620524423">
          <w:marLeft w:val="0"/>
          <w:marRight w:val="0"/>
          <w:marTop w:val="0"/>
          <w:marBottom w:val="0"/>
          <w:divBdr>
            <w:top w:val="none" w:sz="0" w:space="0" w:color="auto"/>
            <w:left w:val="none" w:sz="0" w:space="0" w:color="auto"/>
            <w:bottom w:val="none" w:sz="0" w:space="0" w:color="auto"/>
            <w:right w:val="none" w:sz="0" w:space="0" w:color="auto"/>
          </w:divBdr>
        </w:div>
        <w:div w:id="1933514298">
          <w:marLeft w:val="0"/>
          <w:marRight w:val="0"/>
          <w:marTop w:val="0"/>
          <w:marBottom w:val="0"/>
          <w:divBdr>
            <w:top w:val="none" w:sz="0" w:space="0" w:color="auto"/>
            <w:left w:val="none" w:sz="0" w:space="0" w:color="auto"/>
            <w:bottom w:val="none" w:sz="0" w:space="0" w:color="auto"/>
            <w:right w:val="none" w:sz="0" w:space="0" w:color="auto"/>
          </w:divBdr>
        </w:div>
        <w:div w:id="860164581">
          <w:marLeft w:val="0"/>
          <w:marRight w:val="0"/>
          <w:marTop w:val="0"/>
          <w:marBottom w:val="0"/>
          <w:divBdr>
            <w:top w:val="none" w:sz="0" w:space="0" w:color="auto"/>
            <w:left w:val="none" w:sz="0" w:space="0" w:color="auto"/>
            <w:bottom w:val="none" w:sz="0" w:space="0" w:color="auto"/>
            <w:right w:val="none" w:sz="0" w:space="0" w:color="auto"/>
          </w:divBdr>
        </w:div>
        <w:div w:id="468980420">
          <w:marLeft w:val="0"/>
          <w:marRight w:val="0"/>
          <w:marTop w:val="0"/>
          <w:marBottom w:val="0"/>
          <w:divBdr>
            <w:top w:val="none" w:sz="0" w:space="0" w:color="auto"/>
            <w:left w:val="none" w:sz="0" w:space="0" w:color="auto"/>
            <w:bottom w:val="none" w:sz="0" w:space="0" w:color="auto"/>
            <w:right w:val="none" w:sz="0" w:space="0" w:color="auto"/>
          </w:divBdr>
        </w:div>
        <w:div w:id="32117748">
          <w:marLeft w:val="0"/>
          <w:marRight w:val="0"/>
          <w:marTop w:val="0"/>
          <w:marBottom w:val="0"/>
          <w:divBdr>
            <w:top w:val="none" w:sz="0" w:space="0" w:color="auto"/>
            <w:left w:val="none" w:sz="0" w:space="0" w:color="auto"/>
            <w:bottom w:val="none" w:sz="0" w:space="0" w:color="auto"/>
            <w:right w:val="none" w:sz="0" w:space="0" w:color="auto"/>
          </w:divBdr>
        </w:div>
        <w:div w:id="309673656">
          <w:marLeft w:val="0"/>
          <w:marRight w:val="0"/>
          <w:marTop w:val="0"/>
          <w:marBottom w:val="0"/>
          <w:divBdr>
            <w:top w:val="none" w:sz="0" w:space="0" w:color="auto"/>
            <w:left w:val="none" w:sz="0" w:space="0" w:color="auto"/>
            <w:bottom w:val="none" w:sz="0" w:space="0" w:color="auto"/>
            <w:right w:val="none" w:sz="0" w:space="0" w:color="auto"/>
          </w:divBdr>
        </w:div>
        <w:div w:id="1025211630">
          <w:marLeft w:val="0"/>
          <w:marRight w:val="0"/>
          <w:marTop w:val="0"/>
          <w:marBottom w:val="0"/>
          <w:divBdr>
            <w:top w:val="none" w:sz="0" w:space="0" w:color="auto"/>
            <w:left w:val="none" w:sz="0" w:space="0" w:color="auto"/>
            <w:bottom w:val="none" w:sz="0" w:space="0" w:color="auto"/>
            <w:right w:val="none" w:sz="0" w:space="0" w:color="auto"/>
          </w:divBdr>
        </w:div>
        <w:div w:id="1568998349">
          <w:marLeft w:val="0"/>
          <w:marRight w:val="0"/>
          <w:marTop w:val="0"/>
          <w:marBottom w:val="0"/>
          <w:divBdr>
            <w:top w:val="none" w:sz="0" w:space="0" w:color="auto"/>
            <w:left w:val="none" w:sz="0" w:space="0" w:color="auto"/>
            <w:bottom w:val="none" w:sz="0" w:space="0" w:color="auto"/>
            <w:right w:val="none" w:sz="0" w:space="0" w:color="auto"/>
          </w:divBdr>
        </w:div>
        <w:div w:id="1178469494">
          <w:marLeft w:val="0"/>
          <w:marRight w:val="0"/>
          <w:marTop w:val="0"/>
          <w:marBottom w:val="0"/>
          <w:divBdr>
            <w:top w:val="none" w:sz="0" w:space="0" w:color="auto"/>
            <w:left w:val="none" w:sz="0" w:space="0" w:color="auto"/>
            <w:bottom w:val="none" w:sz="0" w:space="0" w:color="auto"/>
            <w:right w:val="none" w:sz="0" w:space="0" w:color="auto"/>
          </w:divBdr>
        </w:div>
        <w:div w:id="770394174">
          <w:marLeft w:val="0"/>
          <w:marRight w:val="0"/>
          <w:marTop w:val="0"/>
          <w:marBottom w:val="0"/>
          <w:divBdr>
            <w:top w:val="none" w:sz="0" w:space="0" w:color="auto"/>
            <w:left w:val="none" w:sz="0" w:space="0" w:color="auto"/>
            <w:bottom w:val="none" w:sz="0" w:space="0" w:color="auto"/>
            <w:right w:val="none" w:sz="0" w:space="0" w:color="auto"/>
          </w:divBdr>
        </w:div>
        <w:div w:id="142816715">
          <w:marLeft w:val="0"/>
          <w:marRight w:val="0"/>
          <w:marTop w:val="0"/>
          <w:marBottom w:val="0"/>
          <w:divBdr>
            <w:top w:val="none" w:sz="0" w:space="0" w:color="auto"/>
            <w:left w:val="none" w:sz="0" w:space="0" w:color="auto"/>
            <w:bottom w:val="none" w:sz="0" w:space="0" w:color="auto"/>
            <w:right w:val="none" w:sz="0" w:space="0" w:color="auto"/>
          </w:divBdr>
        </w:div>
        <w:div w:id="1433665749">
          <w:marLeft w:val="0"/>
          <w:marRight w:val="0"/>
          <w:marTop w:val="0"/>
          <w:marBottom w:val="0"/>
          <w:divBdr>
            <w:top w:val="none" w:sz="0" w:space="0" w:color="auto"/>
            <w:left w:val="none" w:sz="0" w:space="0" w:color="auto"/>
            <w:bottom w:val="none" w:sz="0" w:space="0" w:color="auto"/>
            <w:right w:val="none" w:sz="0" w:space="0" w:color="auto"/>
          </w:divBdr>
        </w:div>
        <w:div w:id="1836872608">
          <w:marLeft w:val="0"/>
          <w:marRight w:val="0"/>
          <w:marTop w:val="0"/>
          <w:marBottom w:val="0"/>
          <w:divBdr>
            <w:top w:val="none" w:sz="0" w:space="0" w:color="auto"/>
            <w:left w:val="none" w:sz="0" w:space="0" w:color="auto"/>
            <w:bottom w:val="none" w:sz="0" w:space="0" w:color="auto"/>
            <w:right w:val="none" w:sz="0" w:space="0" w:color="auto"/>
          </w:divBdr>
        </w:div>
        <w:div w:id="1566138012">
          <w:marLeft w:val="0"/>
          <w:marRight w:val="0"/>
          <w:marTop w:val="0"/>
          <w:marBottom w:val="0"/>
          <w:divBdr>
            <w:top w:val="none" w:sz="0" w:space="0" w:color="auto"/>
            <w:left w:val="none" w:sz="0" w:space="0" w:color="auto"/>
            <w:bottom w:val="none" w:sz="0" w:space="0" w:color="auto"/>
            <w:right w:val="none" w:sz="0" w:space="0" w:color="auto"/>
          </w:divBdr>
        </w:div>
        <w:div w:id="1006396089">
          <w:marLeft w:val="0"/>
          <w:marRight w:val="0"/>
          <w:marTop w:val="0"/>
          <w:marBottom w:val="0"/>
          <w:divBdr>
            <w:top w:val="none" w:sz="0" w:space="0" w:color="auto"/>
            <w:left w:val="none" w:sz="0" w:space="0" w:color="auto"/>
            <w:bottom w:val="none" w:sz="0" w:space="0" w:color="auto"/>
            <w:right w:val="none" w:sz="0" w:space="0" w:color="auto"/>
          </w:divBdr>
        </w:div>
        <w:div w:id="2120638944">
          <w:marLeft w:val="0"/>
          <w:marRight w:val="0"/>
          <w:marTop w:val="0"/>
          <w:marBottom w:val="0"/>
          <w:divBdr>
            <w:top w:val="none" w:sz="0" w:space="0" w:color="auto"/>
            <w:left w:val="none" w:sz="0" w:space="0" w:color="auto"/>
            <w:bottom w:val="none" w:sz="0" w:space="0" w:color="auto"/>
            <w:right w:val="none" w:sz="0" w:space="0" w:color="auto"/>
          </w:divBdr>
        </w:div>
        <w:div w:id="49891617">
          <w:marLeft w:val="0"/>
          <w:marRight w:val="0"/>
          <w:marTop w:val="0"/>
          <w:marBottom w:val="0"/>
          <w:divBdr>
            <w:top w:val="none" w:sz="0" w:space="0" w:color="auto"/>
            <w:left w:val="none" w:sz="0" w:space="0" w:color="auto"/>
            <w:bottom w:val="none" w:sz="0" w:space="0" w:color="auto"/>
            <w:right w:val="none" w:sz="0" w:space="0" w:color="auto"/>
          </w:divBdr>
        </w:div>
        <w:div w:id="303200651">
          <w:marLeft w:val="0"/>
          <w:marRight w:val="0"/>
          <w:marTop w:val="0"/>
          <w:marBottom w:val="0"/>
          <w:divBdr>
            <w:top w:val="none" w:sz="0" w:space="0" w:color="auto"/>
            <w:left w:val="none" w:sz="0" w:space="0" w:color="auto"/>
            <w:bottom w:val="none" w:sz="0" w:space="0" w:color="auto"/>
            <w:right w:val="none" w:sz="0" w:space="0" w:color="auto"/>
          </w:divBdr>
        </w:div>
        <w:div w:id="1762289746">
          <w:marLeft w:val="0"/>
          <w:marRight w:val="0"/>
          <w:marTop w:val="0"/>
          <w:marBottom w:val="0"/>
          <w:divBdr>
            <w:top w:val="none" w:sz="0" w:space="0" w:color="auto"/>
            <w:left w:val="none" w:sz="0" w:space="0" w:color="auto"/>
            <w:bottom w:val="none" w:sz="0" w:space="0" w:color="auto"/>
            <w:right w:val="none" w:sz="0" w:space="0" w:color="auto"/>
          </w:divBdr>
        </w:div>
        <w:div w:id="1084062900">
          <w:marLeft w:val="0"/>
          <w:marRight w:val="0"/>
          <w:marTop w:val="0"/>
          <w:marBottom w:val="0"/>
          <w:divBdr>
            <w:top w:val="none" w:sz="0" w:space="0" w:color="auto"/>
            <w:left w:val="none" w:sz="0" w:space="0" w:color="auto"/>
            <w:bottom w:val="none" w:sz="0" w:space="0" w:color="auto"/>
            <w:right w:val="none" w:sz="0" w:space="0" w:color="auto"/>
          </w:divBdr>
        </w:div>
        <w:div w:id="899483804">
          <w:marLeft w:val="0"/>
          <w:marRight w:val="0"/>
          <w:marTop w:val="0"/>
          <w:marBottom w:val="0"/>
          <w:divBdr>
            <w:top w:val="none" w:sz="0" w:space="0" w:color="auto"/>
            <w:left w:val="none" w:sz="0" w:space="0" w:color="auto"/>
            <w:bottom w:val="none" w:sz="0" w:space="0" w:color="auto"/>
            <w:right w:val="none" w:sz="0" w:space="0" w:color="auto"/>
          </w:divBdr>
        </w:div>
        <w:div w:id="1611930503">
          <w:marLeft w:val="0"/>
          <w:marRight w:val="0"/>
          <w:marTop w:val="0"/>
          <w:marBottom w:val="0"/>
          <w:divBdr>
            <w:top w:val="none" w:sz="0" w:space="0" w:color="auto"/>
            <w:left w:val="none" w:sz="0" w:space="0" w:color="auto"/>
            <w:bottom w:val="none" w:sz="0" w:space="0" w:color="auto"/>
            <w:right w:val="none" w:sz="0" w:space="0" w:color="auto"/>
          </w:divBdr>
        </w:div>
        <w:div w:id="684941243">
          <w:marLeft w:val="0"/>
          <w:marRight w:val="0"/>
          <w:marTop w:val="0"/>
          <w:marBottom w:val="0"/>
          <w:divBdr>
            <w:top w:val="none" w:sz="0" w:space="0" w:color="auto"/>
            <w:left w:val="none" w:sz="0" w:space="0" w:color="auto"/>
            <w:bottom w:val="none" w:sz="0" w:space="0" w:color="auto"/>
            <w:right w:val="none" w:sz="0" w:space="0" w:color="auto"/>
          </w:divBdr>
        </w:div>
        <w:div w:id="804082365">
          <w:marLeft w:val="0"/>
          <w:marRight w:val="0"/>
          <w:marTop w:val="0"/>
          <w:marBottom w:val="0"/>
          <w:divBdr>
            <w:top w:val="none" w:sz="0" w:space="0" w:color="auto"/>
            <w:left w:val="none" w:sz="0" w:space="0" w:color="auto"/>
            <w:bottom w:val="none" w:sz="0" w:space="0" w:color="auto"/>
            <w:right w:val="none" w:sz="0" w:space="0" w:color="auto"/>
          </w:divBdr>
        </w:div>
        <w:div w:id="872811904">
          <w:marLeft w:val="0"/>
          <w:marRight w:val="0"/>
          <w:marTop w:val="0"/>
          <w:marBottom w:val="0"/>
          <w:divBdr>
            <w:top w:val="none" w:sz="0" w:space="0" w:color="auto"/>
            <w:left w:val="none" w:sz="0" w:space="0" w:color="auto"/>
            <w:bottom w:val="none" w:sz="0" w:space="0" w:color="auto"/>
            <w:right w:val="none" w:sz="0" w:space="0" w:color="auto"/>
          </w:divBdr>
        </w:div>
        <w:div w:id="52893115">
          <w:marLeft w:val="0"/>
          <w:marRight w:val="0"/>
          <w:marTop w:val="0"/>
          <w:marBottom w:val="0"/>
          <w:divBdr>
            <w:top w:val="none" w:sz="0" w:space="0" w:color="auto"/>
            <w:left w:val="none" w:sz="0" w:space="0" w:color="auto"/>
            <w:bottom w:val="none" w:sz="0" w:space="0" w:color="auto"/>
            <w:right w:val="none" w:sz="0" w:space="0" w:color="auto"/>
          </w:divBdr>
        </w:div>
        <w:div w:id="1053386336">
          <w:marLeft w:val="0"/>
          <w:marRight w:val="0"/>
          <w:marTop w:val="0"/>
          <w:marBottom w:val="0"/>
          <w:divBdr>
            <w:top w:val="none" w:sz="0" w:space="0" w:color="auto"/>
            <w:left w:val="none" w:sz="0" w:space="0" w:color="auto"/>
            <w:bottom w:val="none" w:sz="0" w:space="0" w:color="auto"/>
            <w:right w:val="none" w:sz="0" w:space="0" w:color="auto"/>
          </w:divBdr>
        </w:div>
        <w:div w:id="164367851">
          <w:marLeft w:val="0"/>
          <w:marRight w:val="0"/>
          <w:marTop w:val="0"/>
          <w:marBottom w:val="0"/>
          <w:divBdr>
            <w:top w:val="none" w:sz="0" w:space="0" w:color="auto"/>
            <w:left w:val="none" w:sz="0" w:space="0" w:color="auto"/>
            <w:bottom w:val="none" w:sz="0" w:space="0" w:color="auto"/>
            <w:right w:val="none" w:sz="0" w:space="0" w:color="auto"/>
          </w:divBdr>
        </w:div>
        <w:div w:id="1876624604">
          <w:marLeft w:val="0"/>
          <w:marRight w:val="0"/>
          <w:marTop w:val="0"/>
          <w:marBottom w:val="0"/>
          <w:divBdr>
            <w:top w:val="none" w:sz="0" w:space="0" w:color="auto"/>
            <w:left w:val="none" w:sz="0" w:space="0" w:color="auto"/>
            <w:bottom w:val="none" w:sz="0" w:space="0" w:color="auto"/>
            <w:right w:val="none" w:sz="0" w:space="0" w:color="auto"/>
          </w:divBdr>
        </w:div>
        <w:div w:id="18043702">
          <w:marLeft w:val="0"/>
          <w:marRight w:val="0"/>
          <w:marTop w:val="0"/>
          <w:marBottom w:val="0"/>
          <w:divBdr>
            <w:top w:val="none" w:sz="0" w:space="0" w:color="auto"/>
            <w:left w:val="none" w:sz="0" w:space="0" w:color="auto"/>
            <w:bottom w:val="none" w:sz="0" w:space="0" w:color="auto"/>
            <w:right w:val="none" w:sz="0" w:space="0" w:color="auto"/>
          </w:divBdr>
        </w:div>
      </w:divsChild>
    </w:div>
    <w:div w:id="1677146877">
      <w:bodyDiv w:val="1"/>
      <w:marLeft w:val="0"/>
      <w:marRight w:val="0"/>
      <w:marTop w:val="0"/>
      <w:marBottom w:val="0"/>
      <w:divBdr>
        <w:top w:val="none" w:sz="0" w:space="0" w:color="auto"/>
        <w:left w:val="none" w:sz="0" w:space="0" w:color="auto"/>
        <w:bottom w:val="none" w:sz="0" w:space="0" w:color="auto"/>
        <w:right w:val="none" w:sz="0" w:space="0" w:color="auto"/>
      </w:divBdr>
    </w:div>
    <w:div w:id="1679380582">
      <w:bodyDiv w:val="1"/>
      <w:marLeft w:val="0"/>
      <w:marRight w:val="0"/>
      <w:marTop w:val="0"/>
      <w:marBottom w:val="0"/>
      <w:divBdr>
        <w:top w:val="none" w:sz="0" w:space="0" w:color="auto"/>
        <w:left w:val="none" w:sz="0" w:space="0" w:color="auto"/>
        <w:bottom w:val="none" w:sz="0" w:space="0" w:color="auto"/>
        <w:right w:val="none" w:sz="0" w:space="0" w:color="auto"/>
      </w:divBdr>
      <w:divsChild>
        <w:div w:id="831720765">
          <w:marLeft w:val="-300"/>
          <w:marRight w:val="-300"/>
          <w:marTop w:val="360"/>
          <w:marBottom w:val="360"/>
          <w:divBdr>
            <w:top w:val="none" w:sz="0" w:space="0" w:color="auto"/>
            <w:left w:val="none" w:sz="0" w:space="0" w:color="auto"/>
            <w:bottom w:val="none" w:sz="0" w:space="0" w:color="auto"/>
            <w:right w:val="none" w:sz="0" w:space="0" w:color="auto"/>
          </w:divBdr>
          <w:divsChild>
            <w:div w:id="115926708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4669723">
      <w:bodyDiv w:val="1"/>
      <w:marLeft w:val="0"/>
      <w:marRight w:val="0"/>
      <w:marTop w:val="0"/>
      <w:marBottom w:val="0"/>
      <w:divBdr>
        <w:top w:val="none" w:sz="0" w:space="0" w:color="auto"/>
        <w:left w:val="none" w:sz="0" w:space="0" w:color="auto"/>
        <w:bottom w:val="none" w:sz="0" w:space="0" w:color="auto"/>
        <w:right w:val="none" w:sz="0" w:space="0" w:color="auto"/>
      </w:divBdr>
      <w:divsChild>
        <w:div w:id="174152747">
          <w:marLeft w:val="0"/>
          <w:marRight w:val="0"/>
          <w:marTop w:val="0"/>
          <w:marBottom w:val="0"/>
          <w:divBdr>
            <w:top w:val="none" w:sz="0" w:space="0" w:color="auto"/>
            <w:left w:val="none" w:sz="0" w:space="0" w:color="auto"/>
            <w:bottom w:val="none" w:sz="0" w:space="0" w:color="auto"/>
            <w:right w:val="none" w:sz="0" w:space="0" w:color="auto"/>
          </w:divBdr>
        </w:div>
        <w:div w:id="234560409">
          <w:marLeft w:val="0"/>
          <w:marRight w:val="0"/>
          <w:marTop w:val="0"/>
          <w:marBottom w:val="0"/>
          <w:divBdr>
            <w:top w:val="none" w:sz="0" w:space="0" w:color="auto"/>
            <w:left w:val="none" w:sz="0" w:space="0" w:color="auto"/>
            <w:bottom w:val="none" w:sz="0" w:space="0" w:color="auto"/>
            <w:right w:val="none" w:sz="0" w:space="0" w:color="auto"/>
          </w:divBdr>
        </w:div>
        <w:div w:id="1326977053">
          <w:marLeft w:val="0"/>
          <w:marRight w:val="0"/>
          <w:marTop w:val="0"/>
          <w:marBottom w:val="0"/>
          <w:divBdr>
            <w:top w:val="none" w:sz="0" w:space="0" w:color="auto"/>
            <w:left w:val="none" w:sz="0" w:space="0" w:color="auto"/>
            <w:bottom w:val="none" w:sz="0" w:space="0" w:color="auto"/>
            <w:right w:val="none" w:sz="0" w:space="0" w:color="auto"/>
          </w:divBdr>
        </w:div>
        <w:div w:id="1071777320">
          <w:marLeft w:val="0"/>
          <w:marRight w:val="0"/>
          <w:marTop w:val="0"/>
          <w:marBottom w:val="0"/>
          <w:divBdr>
            <w:top w:val="none" w:sz="0" w:space="0" w:color="auto"/>
            <w:left w:val="none" w:sz="0" w:space="0" w:color="auto"/>
            <w:bottom w:val="none" w:sz="0" w:space="0" w:color="auto"/>
            <w:right w:val="none" w:sz="0" w:space="0" w:color="auto"/>
          </w:divBdr>
        </w:div>
        <w:div w:id="1098988850">
          <w:marLeft w:val="0"/>
          <w:marRight w:val="0"/>
          <w:marTop w:val="0"/>
          <w:marBottom w:val="0"/>
          <w:divBdr>
            <w:top w:val="none" w:sz="0" w:space="0" w:color="auto"/>
            <w:left w:val="none" w:sz="0" w:space="0" w:color="auto"/>
            <w:bottom w:val="none" w:sz="0" w:space="0" w:color="auto"/>
            <w:right w:val="none" w:sz="0" w:space="0" w:color="auto"/>
          </w:divBdr>
        </w:div>
        <w:div w:id="927076165">
          <w:marLeft w:val="0"/>
          <w:marRight w:val="0"/>
          <w:marTop w:val="0"/>
          <w:marBottom w:val="0"/>
          <w:divBdr>
            <w:top w:val="none" w:sz="0" w:space="0" w:color="auto"/>
            <w:left w:val="none" w:sz="0" w:space="0" w:color="auto"/>
            <w:bottom w:val="none" w:sz="0" w:space="0" w:color="auto"/>
            <w:right w:val="none" w:sz="0" w:space="0" w:color="auto"/>
          </w:divBdr>
        </w:div>
        <w:div w:id="1341855099">
          <w:marLeft w:val="0"/>
          <w:marRight w:val="0"/>
          <w:marTop w:val="0"/>
          <w:marBottom w:val="0"/>
          <w:divBdr>
            <w:top w:val="none" w:sz="0" w:space="0" w:color="auto"/>
            <w:left w:val="none" w:sz="0" w:space="0" w:color="auto"/>
            <w:bottom w:val="none" w:sz="0" w:space="0" w:color="auto"/>
            <w:right w:val="none" w:sz="0" w:space="0" w:color="auto"/>
          </w:divBdr>
        </w:div>
        <w:div w:id="200750361">
          <w:marLeft w:val="0"/>
          <w:marRight w:val="0"/>
          <w:marTop w:val="0"/>
          <w:marBottom w:val="0"/>
          <w:divBdr>
            <w:top w:val="none" w:sz="0" w:space="0" w:color="auto"/>
            <w:left w:val="none" w:sz="0" w:space="0" w:color="auto"/>
            <w:bottom w:val="none" w:sz="0" w:space="0" w:color="auto"/>
            <w:right w:val="none" w:sz="0" w:space="0" w:color="auto"/>
          </w:divBdr>
        </w:div>
        <w:div w:id="522060305">
          <w:marLeft w:val="0"/>
          <w:marRight w:val="0"/>
          <w:marTop w:val="0"/>
          <w:marBottom w:val="0"/>
          <w:divBdr>
            <w:top w:val="none" w:sz="0" w:space="0" w:color="auto"/>
            <w:left w:val="none" w:sz="0" w:space="0" w:color="auto"/>
            <w:bottom w:val="none" w:sz="0" w:space="0" w:color="auto"/>
            <w:right w:val="none" w:sz="0" w:space="0" w:color="auto"/>
          </w:divBdr>
        </w:div>
        <w:div w:id="1021585540">
          <w:marLeft w:val="0"/>
          <w:marRight w:val="0"/>
          <w:marTop w:val="0"/>
          <w:marBottom w:val="0"/>
          <w:divBdr>
            <w:top w:val="none" w:sz="0" w:space="0" w:color="auto"/>
            <w:left w:val="none" w:sz="0" w:space="0" w:color="auto"/>
            <w:bottom w:val="none" w:sz="0" w:space="0" w:color="auto"/>
            <w:right w:val="none" w:sz="0" w:space="0" w:color="auto"/>
          </w:divBdr>
        </w:div>
        <w:div w:id="1909613462">
          <w:marLeft w:val="0"/>
          <w:marRight w:val="0"/>
          <w:marTop w:val="0"/>
          <w:marBottom w:val="0"/>
          <w:divBdr>
            <w:top w:val="none" w:sz="0" w:space="0" w:color="auto"/>
            <w:left w:val="none" w:sz="0" w:space="0" w:color="auto"/>
            <w:bottom w:val="none" w:sz="0" w:space="0" w:color="auto"/>
            <w:right w:val="none" w:sz="0" w:space="0" w:color="auto"/>
          </w:divBdr>
        </w:div>
        <w:div w:id="516433440">
          <w:marLeft w:val="0"/>
          <w:marRight w:val="0"/>
          <w:marTop w:val="0"/>
          <w:marBottom w:val="0"/>
          <w:divBdr>
            <w:top w:val="none" w:sz="0" w:space="0" w:color="auto"/>
            <w:left w:val="none" w:sz="0" w:space="0" w:color="auto"/>
            <w:bottom w:val="none" w:sz="0" w:space="0" w:color="auto"/>
            <w:right w:val="none" w:sz="0" w:space="0" w:color="auto"/>
          </w:divBdr>
        </w:div>
        <w:div w:id="524901939">
          <w:marLeft w:val="0"/>
          <w:marRight w:val="0"/>
          <w:marTop w:val="0"/>
          <w:marBottom w:val="0"/>
          <w:divBdr>
            <w:top w:val="none" w:sz="0" w:space="0" w:color="auto"/>
            <w:left w:val="none" w:sz="0" w:space="0" w:color="auto"/>
            <w:bottom w:val="none" w:sz="0" w:space="0" w:color="auto"/>
            <w:right w:val="none" w:sz="0" w:space="0" w:color="auto"/>
          </w:divBdr>
        </w:div>
        <w:div w:id="13655018">
          <w:marLeft w:val="0"/>
          <w:marRight w:val="0"/>
          <w:marTop w:val="0"/>
          <w:marBottom w:val="0"/>
          <w:divBdr>
            <w:top w:val="none" w:sz="0" w:space="0" w:color="auto"/>
            <w:left w:val="none" w:sz="0" w:space="0" w:color="auto"/>
            <w:bottom w:val="none" w:sz="0" w:space="0" w:color="auto"/>
            <w:right w:val="none" w:sz="0" w:space="0" w:color="auto"/>
          </w:divBdr>
        </w:div>
        <w:div w:id="1000549225">
          <w:marLeft w:val="0"/>
          <w:marRight w:val="0"/>
          <w:marTop w:val="0"/>
          <w:marBottom w:val="0"/>
          <w:divBdr>
            <w:top w:val="none" w:sz="0" w:space="0" w:color="auto"/>
            <w:left w:val="none" w:sz="0" w:space="0" w:color="auto"/>
            <w:bottom w:val="none" w:sz="0" w:space="0" w:color="auto"/>
            <w:right w:val="none" w:sz="0" w:space="0" w:color="auto"/>
          </w:divBdr>
        </w:div>
        <w:div w:id="1734770122">
          <w:marLeft w:val="0"/>
          <w:marRight w:val="0"/>
          <w:marTop w:val="0"/>
          <w:marBottom w:val="0"/>
          <w:divBdr>
            <w:top w:val="none" w:sz="0" w:space="0" w:color="auto"/>
            <w:left w:val="none" w:sz="0" w:space="0" w:color="auto"/>
            <w:bottom w:val="none" w:sz="0" w:space="0" w:color="auto"/>
            <w:right w:val="none" w:sz="0" w:space="0" w:color="auto"/>
          </w:divBdr>
        </w:div>
        <w:div w:id="1526558386">
          <w:marLeft w:val="0"/>
          <w:marRight w:val="0"/>
          <w:marTop w:val="0"/>
          <w:marBottom w:val="0"/>
          <w:divBdr>
            <w:top w:val="none" w:sz="0" w:space="0" w:color="auto"/>
            <w:left w:val="none" w:sz="0" w:space="0" w:color="auto"/>
            <w:bottom w:val="none" w:sz="0" w:space="0" w:color="auto"/>
            <w:right w:val="none" w:sz="0" w:space="0" w:color="auto"/>
          </w:divBdr>
        </w:div>
        <w:div w:id="1104812526">
          <w:marLeft w:val="0"/>
          <w:marRight w:val="0"/>
          <w:marTop w:val="0"/>
          <w:marBottom w:val="0"/>
          <w:divBdr>
            <w:top w:val="none" w:sz="0" w:space="0" w:color="auto"/>
            <w:left w:val="none" w:sz="0" w:space="0" w:color="auto"/>
            <w:bottom w:val="none" w:sz="0" w:space="0" w:color="auto"/>
            <w:right w:val="none" w:sz="0" w:space="0" w:color="auto"/>
          </w:divBdr>
        </w:div>
        <w:div w:id="1164011845">
          <w:marLeft w:val="0"/>
          <w:marRight w:val="0"/>
          <w:marTop w:val="0"/>
          <w:marBottom w:val="0"/>
          <w:divBdr>
            <w:top w:val="none" w:sz="0" w:space="0" w:color="auto"/>
            <w:left w:val="none" w:sz="0" w:space="0" w:color="auto"/>
            <w:bottom w:val="none" w:sz="0" w:space="0" w:color="auto"/>
            <w:right w:val="none" w:sz="0" w:space="0" w:color="auto"/>
          </w:divBdr>
        </w:div>
        <w:div w:id="731388193">
          <w:marLeft w:val="0"/>
          <w:marRight w:val="0"/>
          <w:marTop w:val="0"/>
          <w:marBottom w:val="0"/>
          <w:divBdr>
            <w:top w:val="none" w:sz="0" w:space="0" w:color="auto"/>
            <w:left w:val="none" w:sz="0" w:space="0" w:color="auto"/>
            <w:bottom w:val="none" w:sz="0" w:space="0" w:color="auto"/>
            <w:right w:val="none" w:sz="0" w:space="0" w:color="auto"/>
          </w:divBdr>
        </w:div>
        <w:div w:id="86469592">
          <w:marLeft w:val="0"/>
          <w:marRight w:val="0"/>
          <w:marTop w:val="0"/>
          <w:marBottom w:val="0"/>
          <w:divBdr>
            <w:top w:val="none" w:sz="0" w:space="0" w:color="auto"/>
            <w:left w:val="none" w:sz="0" w:space="0" w:color="auto"/>
            <w:bottom w:val="none" w:sz="0" w:space="0" w:color="auto"/>
            <w:right w:val="none" w:sz="0" w:space="0" w:color="auto"/>
          </w:divBdr>
        </w:div>
        <w:div w:id="1929383711">
          <w:marLeft w:val="0"/>
          <w:marRight w:val="0"/>
          <w:marTop w:val="0"/>
          <w:marBottom w:val="0"/>
          <w:divBdr>
            <w:top w:val="none" w:sz="0" w:space="0" w:color="auto"/>
            <w:left w:val="none" w:sz="0" w:space="0" w:color="auto"/>
            <w:bottom w:val="none" w:sz="0" w:space="0" w:color="auto"/>
            <w:right w:val="none" w:sz="0" w:space="0" w:color="auto"/>
          </w:divBdr>
        </w:div>
        <w:div w:id="820853930">
          <w:marLeft w:val="0"/>
          <w:marRight w:val="0"/>
          <w:marTop w:val="0"/>
          <w:marBottom w:val="0"/>
          <w:divBdr>
            <w:top w:val="none" w:sz="0" w:space="0" w:color="auto"/>
            <w:left w:val="none" w:sz="0" w:space="0" w:color="auto"/>
            <w:bottom w:val="none" w:sz="0" w:space="0" w:color="auto"/>
            <w:right w:val="none" w:sz="0" w:space="0" w:color="auto"/>
          </w:divBdr>
        </w:div>
        <w:div w:id="1397778252">
          <w:marLeft w:val="0"/>
          <w:marRight w:val="0"/>
          <w:marTop w:val="0"/>
          <w:marBottom w:val="0"/>
          <w:divBdr>
            <w:top w:val="none" w:sz="0" w:space="0" w:color="auto"/>
            <w:left w:val="none" w:sz="0" w:space="0" w:color="auto"/>
            <w:bottom w:val="none" w:sz="0" w:space="0" w:color="auto"/>
            <w:right w:val="none" w:sz="0" w:space="0" w:color="auto"/>
          </w:divBdr>
        </w:div>
        <w:div w:id="2009942403">
          <w:marLeft w:val="0"/>
          <w:marRight w:val="0"/>
          <w:marTop w:val="0"/>
          <w:marBottom w:val="0"/>
          <w:divBdr>
            <w:top w:val="none" w:sz="0" w:space="0" w:color="auto"/>
            <w:left w:val="none" w:sz="0" w:space="0" w:color="auto"/>
            <w:bottom w:val="none" w:sz="0" w:space="0" w:color="auto"/>
            <w:right w:val="none" w:sz="0" w:space="0" w:color="auto"/>
          </w:divBdr>
        </w:div>
        <w:div w:id="1008486523">
          <w:marLeft w:val="0"/>
          <w:marRight w:val="0"/>
          <w:marTop w:val="0"/>
          <w:marBottom w:val="0"/>
          <w:divBdr>
            <w:top w:val="none" w:sz="0" w:space="0" w:color="auto"/>
            <w:left w:val="none" w:sz="0" w:space="0" w:color="auto"/>
            <w:bottom w:val="none" w:sz="0" w:space="0" w:color="auto"/>
            <w:right w:val="none" w:sz="0" w:space="0" w:color="auto"/>
          </w:divBdr>
        </w:div>
        <w:div w:id="831870270">
          <w:marLeft w:val="0"/>
          <w:marRight w:val="0"/>
          <w:marTop w:val="0"/>
          <w:marBottom w:val="0"/>
          <w:divBdr>
            <w:top w:val="none" w:sz="0" w:space="0" w:color="auto"/>
            <w:left w:val="none" w:sz="0" w:space="0" w:color="auto"/>
            <w:bottom w:val="none" w:sz="0" w:space="0" w:color="auto"/>
            <w:right w:val="none" w:sz="0" w:space="0" w:color="auto"/>
          </w:divBdr>
        </w:div>
        <w:div w:id="1215585167">
          <w:marLeft w:val="0"/>
          <w:marRight w:val="0"/>
          <w:marTop w:val="0"/>
          <w:marBottom w:val="0"/>
          <w:divBdr>
            <w:top w:val="none" w:sz="0" w:space="0" w:color="auto"/>
            <w:left w:val="none" w:sz="0" w:space="0" w:color="auto"/>
            <w:bottom w:val="none" w:sz="0" w:space="0" w:color="auto"/>
            <w:right w:val="none" w:sz="0" w:space="0" w:color="auto"/>
          </w:divBdr>
        </w:div>
        <w:div w:id="378867625">
          <w:marLeft w:val="0"/>
          <w:marRight w:val="0"/>
          <w:marTop w:val="0"/>
          <w:marBottom w:val="0"/>
          <w:divBdr>
            <w:top w:val="none" w:sz="0" w:space="0" w:color="auto"/>
            <w:left w:val="none" w:sz="0" w:space="0" w:color="auto"/>
            <w:bottom w:val="none" w:sz="0" w:space="0" w:color="auto"/>
            <w:right w:val="none" w:sz="0" w:space="0" w:color="auto"/>
          </w:divBdr>
        </w:div>
        <w:div w:id="1215192034">
          <w:marLeft w:val="0"/>
          <w:marRight w:val="0"/>
          <w:marTop w:val="0"/>
          <w:marBottom w:val="0"/>
          <w:divBdr>
            <w:top w:val="none" w:sz="0" w:space="0" w:color="auto"/>
            <w:left w:val="none" w:sz="0" w:space="0" w:color="auto"/>
            <w:bottom w:val="none" w:sz="0" w:space="0" w:color="auto"/>
            <w:right w:val="none" w:sz="0" w:space="0" w:color="auto"/>
          </w:divBdr>
        </w:div>
        <w:div w:id="193350575">
          <w:marLeft w:val="0"/>
          <w:marRight w:val="0"/>
          <w:marTop w:val="0"/>
          <w:marBottom w:val="0"/>
          <w:divBdr>
            <w:top w:val="none" w:sz="0" w:space="0" w:color="auto"/>
            <w:left w:val="none" w:sz="0" w:space="0" w:color="auto"/>
            <w:bottom w:val="none" w:sz="0" w:space="0" w:color="auto"/>
            <w:right w:val="none" w:sz="0" w:space="0" w:color="auto"/>
          </w:divBdr>
        </w:div>
        <w:div w:id="346174442">
          <w:marLeft w:val="0"/>
          <w:marRight w:val="0"/>
          <w:marTop w:val="0"/>
          <w:marBottom w:val="0"/>
          <w:divBdr>
            <w:top w:val="none" w:sz="0" w:space="0" w:color="auto"/>
            <w:left w:val="none" w:sz="0" w:space="0" w:color="auto"/>
            <w:bottom w:val="none" w:sz="0" w:space="0" w:color="auto"/>
            <w:right w:val="none" w:sz="0" w:space="0" w:color="auto"/>
          </w:divBdr>
        </w:div>
        <w:div w:id="647901050">
          <w:marLeft w:val="0"/>
          <w:marRight w:val="0"/>
          <w:marTop w:val="0"/>
          <w:marBottom w:val="0"/>
          <w:divBdr>
            <w:top w:val="none" w:sz="0" w:space="0" w:color="auto"/>
            <w:left w:val="none" w:sz="0" w:space="0" w:color="auto"/>
            <w:bottom w:val="none" w:sz="0" w:space="0" w:color="auto"/>
            <w:right w:val="none" w:sz="0" w:space="0" w:color="auto"/>
          </w:divBdr>
        </w:div>
      </w:divsChild>
    </w:div>
    <w:div w:id="1699966888">
      <w:bodyDiv w:val="1"/>
      <w:marLeft w:val="0"/>
      <w:marRight w:val="0"/>
      <w:marTop w:val="0"/>
      <w:marBottom w:val="0"/>
      <w:divBdr>
        <w:top w:val="none" w:sz="0" w:space="0" w:color="auto"/>
        <w:left w:val="none" w:sz="0" w:space="0" w:color="auto"/>
        <w:bottom w:val="none" w:sz="0" w:space="0" w:color="auto"/>
        <w:right w:val="none" w:sz="0" w:space="0" w:color="auto"/>
      </w:divBdr>
    </w:div>
    <w:div w:id="1703705674">
      <w:bodyDiv w:val="1"/>
      <w:marLeft w:val="0"/>
      <w:marRight w:val="0"/>
      <w:marTop w:val="0"/>
      <w:marBottom w:val="0"/>
      <w:divBdr>
        <w:top w:val="none" w:sz="0" w:space="0" w:color="auto"/>
        <w:left w:val="none" w:sz="0" w:space="0" w:color="auto"/>
        <w:bottom w:val="none" w:sz="0" w:space="0" w:color="auto"/>
        <w:right w:val="none" w:sz="0" w:space="0" w:color="auto"/>
      </w:divBdr>
    </w:div>
    <w:div w:id="1712992660">
      <w:bodyDiv w:val="1"/>
      <w:marLeft w:val="0"/>
      <w:marRight w:val="0"/>
      <w:marTop w:val="0"/>
      <w:marBottom w:val="0"/>
      <w:divBdr>
        <w:top w:val="none" w:sz="0" w:space="0" w:color="auto"/>
        <w:left w:val="none" w:sz="0" w:space="0" w:color="auto"/>
        <w:bottom w:val="none" w:sz="0" w:space="0" w:color="auto"/>
        <w:right w:val="none" w:sz="0" w:space="0" w:color="auto"/>
      </w:divBdr>
    </w:div>
    <w:div w:id="1718889124">
      <w:bodyDiv w:val="1"/>
      <w:marLeft w:val="0"/>
      <w:marRight w:val="0"/>
      <w:marTop w:val="0"/>
      <w:marBottom w:val="0"/>
      <w:divBdr>
        <w:top w:val="none" w:sz="0" w:space="0" w:color="auto"/>
        <w:left w:val="none" w:sz="0" w:space="0" w:color="auto"/>
        <w:bottom w:val="none" w:sz="0" w:space="0" w:color="auto"/>
        <w:right w:val="none" w:sz="0" w:space="0" w:color="auto"/>
      </w:divBdr>
    </w:div>
    <w:div w:id="1723476467">
      <w:bodyDiv w:val="1"/>
      <w:marLeft w:val="0"/>
      <w:marRight w:val="0"/>
      <w:marTop w:val="0"/>
      <w:marBottom w:val="0"/>
      <w:divBdr>
        <w:top w:val="none" w:sz="0" w:space="0" w:color="auto"/>
        <w:left w:val="none" w:sz="0" w:space="0" w:color="auto"/>
        <w:bottom w:val="none" w:sz="0" w:space="0" w:color="auto"/>
        <w:right w:val="none" w:sz="0" w:space="0" w:color="auto"/>
      </w:divBdr>
    </w:div>
    <w:div w:id="1731072815">
      <w:bodyDiv w:val="1"/>
      <w:marLeft w:val="0"/>
      <w:marRight w:val="0"/>
      <w:marTop w:val="0"/>
      <w:marBottom w:val="0"/>
      <w:divBdr>
        <w:top w:val="none" w:sz="0" w:space="0" w:color="auto"/>
        <w:left w:val="none" w:sz="0" w:space="0" w:color="auto"/>
        <w:bottom w:val="none" w:sz="0" w:space="0" w:color="auto"/>
        <w:right w:val="none" w:sz="0" w:space="0" w:color="auto"/>
      </w:divBdr>
      <w:divsChild>
        <w:div w:id="38093173">
          <w:marLeft w:val="-300"/>
          <w:marRight w:val="-300"/>
          <w:marTop w:val="360"/>
          <w:marBottom w:val="360"/>
          <w:divBdr>
            <w:top w:val="none" w:sz="0" w:space="0" w:color="auto"/>
            <w:left w:val="none" w:sz="0" w:space="0" w:color="auto"/>
            <w:bottom w:val="none" w:sz="0" w:space="0" w:color="auto"/>
            <w:right w:val="none" w:sz="0" w:space="0" w:color="auto"/>
          </w:divBdr>
          <w:divsChild>
            <w:div w:id="1700276620">
              <w:marLeft w:val="0"/>
              <w:marRight w:val="0"/>
              <w:marTop w:val="240"/>
              <w:marBottom w:val="240"/>
              <w:divBdr>
                <w:top w:val="none" w:sz="0" w:space="0" w:color="auto"/>
                <w:left w:val="single" w:sz="24" w:space="9" w:color="04AA6D"/>
                <w:bottom w:val="none" w:sz="0" w:space="0" w:color="auto"/>
                <w:right w:val="none" w:sz="0" w:space="0" w:color="auto"/>
              </w:divBdr>
            </w:div>
          </w:divsChild>
        </w:div>
        <w:div w:id="1245722377">
          <w:marLeft w:val="-300"/>
          <w:marRight w:val="-300"/>
          <w:marTop w:val="360"/>
          <w:marBottom w:val="360"/>
          <w:divBdr>
            <w:top w:val="none" w:sz="0" w:space="0" w:color="auto"/>
            <w:left w:val="none" w:sz="0" w:space="0" w:color="auto"/>
            <w:bottom w:val="none" w:sz="0" w:space="0" w:color="auto"/>
            <w:right w:val="none" w:sz="0" w:space="0" w:color="auto"/>
          </w:divBdr>
          <w:divsChild>
            <w:div w:id="124553554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38553142">
      <w:bodyDiv w:val="1"/>
      <w:marLeft w:val="0"/>
      <w:marRight w:val="0"/>
      <w:marTop w:val="0"/>
      <w:marBottom w:val="0"/>
      <w:divBdr>
        <w:top w:val="none" w:sz="0" w:space="0" w:color="auto"/>
        <w:left w:val="none" w:sz="0" w:space="0" w:color="auto"/>
        <w:bottom w:val="none" w:sz="0" w:space="0" w:color="auto"/>
        <w:right w:val="none" w:sz="0" w:space="0" w:color="auto"/>
      </w:divBdr>
    </w:div>
    <w:div w:id="1749694978">
      <w:bodyDiv w:val="1"/>
      <w:marLeft w:val="0"/>
      <w:marRight w:val="0"/>
      <w:marTop w:val="0"/>
      <w:marBottom w:val="0"/>
      <w:divBdr>
        <w:top w:val="none" w:sz="0" w:space="0" w:color="auto"/>
        <w:left w:val="none" w:sz="0" w:space="0" w:color="auto"/>
        <w:bottom w:val="none" w:sz="0" w:space="0" w:color="auto"/>
        <w:right w:val="none" w:sz="0" w:space="0" w:color="auto"/>
      </w:divBdr>
    </w:div>
    <w:div w:id="1761170918">
      <w:bodyDiv w:val="1"/>
      <w:marLeft w:val="0"/>
      <w:marRight w:val="0"/>
      <w:marTop w:val="0"/>
      <w:marBottom w:val="0"/>
      <w:divBdr>
        <w:top w:val="none" w:sz="0" w:space="0" w:color="auto"/>
        <w:left w:val="none" w:sz="0" w:space="0" w:color="auto"/>
        <w:bottom w:val="none" w:sz="0" w:space="0" w:color="auto"/>
        <w:right w:val="none" w:sz="0" w:space="0" w:color="auto"/>
      </w:divBdr>
    </w:div>
    <w:div w:id="1766074361">
      <w:bodyDiv w:val="1"/>
      <w:marLeft w:val="0"/>
      <w:marRight w:val="0"/>
      <w:marTop w:val="0"/>
      <w:marBottom w:val="0"/>
      <w:divBdr>
        <w:top w:val="none" w:sz="0" w:space="0" w:color="auto"/>
        <w:left w:val="none" w:sz="0" w:space="0" w:color="auto"/>
        <w:bottom w:val="none" w:sz="0" w:space="0" w:color="auto"/>
        <w:right w:val="none" w:sz="0" w:space="0" w:color="auto"/>
      </w:divBdr>
    </w:div>
    <w:div w:id="1767193425">
      <w:bodyDiv w:val="1"/>
      <w:marLeft w:val="0"/>
      <w:marRight w:val="0"/>
      <w:marTop w:val="0"/>
      <w:marBottom w:val="0"/>
      <w:divBdr>
        <w:top w:val="none" w:sz="0" w:space="0" w:color="auto"/>
        <w:left w:val="none" w:sz="0" w:space="0" w:color="auto"/>
        <w:bottom w:val="none" w:sz="0" w:space="0" w:color="auto"/>
        <w:right w:val="none" w:sz="0" w:space="0" w:color="auto"/>
      </w:divBdr>
    </w:div>
    <w:div w:id="1776972341">
      <w:bodyDiv w:val="1"/>
      <w:marLeft w:val="0"/>
      <w:marRight w:val="0"/>
      <w:marTop w:val="0"/>
      <w:marBottom w:val="0"/>
      <w:divBdr>
        <w:top w:val="none" w:sz="0" w:space="0" w:color="auto"/>
        <w:left w:val="none" w:sz="0" w:space="0" w:color="auto"/>
        <w:bottom w:val="none" w:sz="0" w:space="0" w:color="auto"/>
        <w:right w:val="none" w:sz="0" w:space="0" w:color="auto"/>
      </w:divBdr>
    </w:div>
    <w:div w:id="1799102894">
      <w:bodyDiv w:val="1"/>
      <w:marLeft w:val="0"/>
      <w:marRight w:val="0"/>
      <w:marTop w:val="0"/>
      <w:marBottom w:val="0"/>
      <w:divBdr>
        <w:top w:val="none" w:sz="0" w:space="0" w:color="auto"/>
        <w:left w:val="none" w:sz="0" w:space="0" w:color="auto"/>
        <w:bottom w:val="none" w:sz="0" w:space="0" w:color="auto"/>
        <w:right w:val="none" w:sz="0" w:space="0" w:color="auto"/>
      </w:divBdr>
    </w:div>
    <w:div w:id="1809736180">
      <w:bodyDiv w:val="1"/>
      <w:marLeft w:val="0"/>
      <w:marRight w:val="0"/>
      <w:marTop w:val="0"/>
      <w:marBottom w:val="0"/>
      <w:divBdr>
        <w:top w:val="none" w:sz="0" w:space="0" w:color="auto"/>
        <w:left w:val="none" w:sz="0" w:space="0" w:color="auto"/>
        <w:bottom w:val="none" w:sz="0" w:space="0" w:color="auto"/>
        <w:right w:val="none" w:sz="0" w:space="0" w:color="auto"/>
      </w:divBdr>
    </w:div>
    <w:div w:id="1814517316">
      <w:bodyDiv w:val="1"/>
      <w:marLeft w:val="0"/>
      <w:marRight w:val="0"/>
      <w:marTop w:val="0"/>
      <w:marBottom w:val="0"/>
      <w:divBdr>
        <w:top w:val="none" w:sz="0" w:space="0" w:color="auto"/>
        <w:left w:val="none" w:sz="0" w:space="0" w:color="auto"/>
        <w:bottom w:val="none" w:sz="0" w:space="0" w:color="auto"/>
        <w:right w:val="none" w:sz="0" w:space="0" w:color="auto"/>
      </w:divBdr>
    </w:div>
    <w:div w:id="1815947917">
      <w:bodyDiv w:val="1"/>
      <w:marLeft w:val="0"/>
      <w:marRight w:val="0"/>
      <w:marTop w:val="0"/>
      <w:marBottom w:val="0"/>
      <w:divBdr>
        <w:top w:val="none" w:sz="0" w:space="0" w:color="auto"/>
        <w:left w:val="none" w:sz="0" w:space="0" w:color="auto"/>
        <w:bottom w:val="none" w:sz="0" w:space="0" w:color="auto"/>
        <w:right w:val="none" w:sz="0" w:space="0" w:color="auto"/>
      </w:divBdr>
    </w:div>
    <w:div w:id="1821994024">
      <w:bodyDiv w:val="1"/>
      <w:marLeft w:val="0"/>
      <w:marRight w:val="0"/>
      <w:marTop w:val="0"/>
      <w:marBottom w:val="0"/>
      <w:divBdr>
        <w:top w:val="none" w:sz="0" w:space="0" w:color="auto"/>
        <w:left w:val="none" w:sz="0" w:space="0" w:color="auto"/>
        <w:bottom w:val="none" w:sz="0" w:space="0" w:color="auto"/>
        <w:right w:val="none" w:sz="0" w:space="0" w:color="auto"/>
      </w:divBdr>
      <w:divsChild>
        <w:div w:id="29471890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823422746">
      <w:bodyDiv w:val="1"/>
      <w:marLeft w:val="0"/>
      <w:marRight w:val="0"/>
      <w:marTop w:val="0"/>
      <w:marBottom w:val="0"/>
      <w:divBdr>
        <w:top w:val="none" w:sz="0" w:space="0" w:color="auto"/>
        <w:left w:val="none" w:sz="0" w:space="0" w:color="auto"/>
        <w:bottom w:val="none" w:sz="0" w:space="0" w:color="auto"/>
        <w:right w:val="none" w:sz="0" w:space="0" w:color="auto"/>
      </w:divBdr>
    </w:div>
    <w:div w:id="1849636676">
      <w:bodyDiv w:val="1"/>
      <w:marLeft w:val="0"/>
      <w:marRight w:val="0"/>
      <w:marTop w:val="0"/>
      <w:marBottom w:val="0"/>
      <w:divBdr>
        <w:top w:val="none" w:sz="0" w:space="0" w:color="auto"/>
        <w:left w:val="none" w:sz="0" w:space="0" w:color="auto"/>
        <w:bottom w:val="none" w:sz="0" w:space="0" w:color="auto"/>
        <w:right w:val="none" w:sz="0" w:space="0" w:color="auto"/>
      </w:divBdr>
      <w:divsChild>
        <w:div w:id="527648018">
          <w:marLeft w:val="-300"/>
          <w:marRight w:val="-300"/>
          <w:marTop w:val="360"/>
          <w:marBottom w:val="360"/>
          <w:divBdr>
            <w:top w:val="none" w:sz="0" w:space="0" w:color="auto"/>
            <w:left w:val="none" w:sz="0" w:space="0" w:color="auto"/>
            <w:bottom w:val="none" w:sz="0" w:space="0" w:color="auto"/>
            <w:right w:val="none" w:sz="0" w:space="0" w:color="auto"/>
          </w:divBdr>
          <w:divsChild>
            <w:div w:id="123007789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70944920">
      <w:bodyDiv w:val="1"/>
      <w:marLeft w:val="0"/>
      <w:marRight w:val="0"/>
      <w:marTop w:val="0"/>
      <w:marBottom w:val="0"/>
      <w:divBdr>
        <w:top w:val="none" w:sz="0" w:space="0" w:color="auto"/>
        <w:left w:val="none" w:sz="0" w:space="0" w:color="auto"/>
        <w:bottom w:val="none" w:sz="0" w:space="0" w:color="auto"/>
        <w:right w:val="none" w:sz="0" w:space="0" w:color="auto"/>
      </w:divBdr>
    </w:div>
    <w:div w:id="1885363162">
      <w:bodyDiv w:val="1"/>
      <w:marLeft w:val="0"/>
      <w:marRight w:val="0"/>
      <w:marTop w:val="0"/>
      <w:marBottom w:val="0"/>
      <w:divBdr>
        <w:top w:val="none" w:sz="0" w:space="0" w:color="auto"/>
        <w:left w:val="none" w:sz="0" w:space="0" w:color="auto"/>
        <w:bottom w:val="none" w:sz="0" w:space="0" w:color="auto"/>
        <w:right w:val="none" w:sz="0" w:space="0" w:color="auto"/>
      </w:divBdr>
      <w:divsChild>
        <w:div w:id="1350715340">
          <w:marLeft w:val="-300"/>
          <w:marRight w:val="-300"/>
          <w:marTop w:val="360"/>
          <w:marBottom w:val="360"/>
          <w:divBdr>
            <w:top w:val="none" w:sz="0" w:space="0" w:color="auto"/>
            <w:left w:val="none" w:sz="0" w:space="0" w:color="auto"/>
            <w:bottom w:val="none" w:sz="0" w:space="0" w:color="auto"/>
            <w:right w:val="none" w:sz="0" w:space="0" w:color="auto"/>
          </w:divBdr>
          <w:divsChild>
            <w:div w:id="116204702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92224921">
      <w:bodyDiv w:val="1"/>
      <w:marLeft w:val="0"/>
      <w:marRight w:val="0"/>
      <w:marTop w:val="0"/>
      <w:marBottom w:val="0"/>
      <w:divBdr>
        <w:top w:val="none" w:sz="0" w:space="0" w:color="auto"/>
        <w:left w:val="none" w:sz="0" w:space="0" w:color="auto"/>
        <w:bottom w:val="none" w:sz="0" w:space="0" w:color="auto"/>
        <w:right w:val="none" w:sz="0" w:space="0" w:color="auto"/>
      </w:divBdr>
      <w:divsChild>
        <w:div w:id="147944695">
          <w:marLeft w:val="0"/>
          <w:marRight w:val="0"/>
          <w:marTop w:val="0"/>
          <w:marBottom w:val="0"/>
          <w:divBdr>
            <w:top w:val="none" w:sz="0" w:space="0" w:color="auto"/>
            <w:left w:val="none" w:sz="0" w:space="0" w:color="auto"/>
            <w:bottom w:val="none" w:sz="0" w:space="0" w:color="auto"/>
            <w:right w:val="none" w:sz="0" w:space="0" w:color="auto"/>
          </w:divBdr>
        </w:div>
        <w:div w:id="1833057661">
          <w:marLeft w:val="0"/>
          <w:marRight w:val="0"/>
          <w:marTop w:val="0"/>
          <w:marBottom w:val="0"/>
          <w:divBdr>
            <w:top w:val="none" w:sz="0" w:space="0" w:color="auto"/>
            <w:left w:val="none" w:sz="0" w:space="0" w:color="auto"/>
            <w:bottom w:val="none" w:sz="0" w:space="0" w:color="auto"/>
            <w:right w:val="none" w:sz="0" w:space="0" w:color="auto"/>
          </w:divBdr>
          <w:divsChild>
            <w:div w:id="621115981">
              <w:marLeft w:val="0"/>
              <w:marRight w:val="0"/>
              <w:marTop w:val="0"/>
              <w:marBottom w:val="0"/>
              <w:divBdr>
                <w:top w:val="none" w:sz="0" w:space="0" w:color="auto"/>
                <w:left w:val="none" w:sz="0" w:space="0" w:color="auto"/>
                <w:bottom w:val="none" w:sz="0" w:space="0" w:color="auto"/>
                <w:right w:val="none" w:sz="0" w:space="0" w:color="auto"/>
              </w:divBdr>
            </w:div>
            <w:div w:id="1693190610">
              <w:marLeft w:val="-300"/>
              <w:marRight w:val="-300"/>
              <w:marTop w:val="360"/>
              <w:marBottom w:val="360"/>
              <w:divBdr>
                <w:top w:val="none" w:sz="0" w:space="0" w:color="auto"/>
                <w:left w:val="none" w:sz="0" w:space="0" w:color="auto"/>
                <w:bottom w:val="none" w:sz="0" w:space="0" w:color="auto"/>
                <w:right w:val="none" w:sz="0" w:space="0" w:color="auto"/>
              </w:divBdr>
              <w:divsChild>
                <w:div w:id="2019847802">
                  <w:marLeft w:val="0"/>
                  <w:marRight w:val="0"/>
                  <w:marTop w:val="240"/>
                  <w:marBottom w:val="240"/>
                  <w:divBdr>
                    <w:top w:val="none" w:sz="0" w:space="0" w:color="auto"/>
                    <w:left w:val="single" w:sz="24" w:space="9" w:color="04AA6D"/>
                    <w:bottom w:val="none" w:sz="0" w:space="0" w:color="auto"/>
                    <w:right w:val="none" w:sz="0" w:space="0" w:color="auto"/>
                  </w:divBdr>
                </w:div>
              </w:divsChild>
            </w:div>
            <w:div w:id="902255707">
              <w:marLeft w:val="-480"/>
              <w:marRight w:val="-480"/>
              <w:marTop w:val="360"/>
              <w:marBottom w:val="360"/>
              <w:divBdr>
                <w:top w:val="none" w:sz="0" w:space="0" w:color="auto"/>
                <w:left w:val="none" w:sz="0" w:space="0" w:color="auto"/>
                <w:bottom w:val="none" w:sz="0" w:space="0" w:color="auto"/>
                <w:right w:val="none" w:sz="0" w:space="0" w:color="auto"/>
              </w:divBdr>
            </w:div>
            <w:div w:id="1502046150">
              <w:marLeft w:val="-300"/>
              <w:marRight w:val="-300"/>
              <w:marTop w:val="360"/>
              <w:marBottom w:val="360"/>
              <w:divBdr>
                <w:top w:val="none" w:sz="0" w:space="0" w:color="auto"/>
                <w:left w:val="none" w:sz="0" w:space="0" w:color="auto"/>
                <w:bottom w:val="none" w:sz="0" w:space="0" w:color="auto"/>
                <w:right w:val="none" w:sz="0" w:space="0" w:color="auto"/>
              </w:divBdr>
              <w:divsChild>
                <w:div w:id="352849353">
                  <w:marLeft w:val="0"/>
                  <w:marRight w:val="0"/>
                  <w:marTop w:val="240"/>
                  <w:marBottom w:val="240"/>
                  <w:divBdr>
                    <w:top w:val="none" w:sz="0" w:space="0" w:color="auto"/>
                    <w:left w:val="single" w:sz="24" w:space="9" w:color="04AA6D"/>
                    <w:bottom w:val="none" w:sz="0" w:space="0" w:color="auto"/>
                    <w:right w:val="none" w:sz="0" w:space="0" w:color="auto"/>
                  </w:divBdr>
                </w:div>
              </w:divsChild>
            </w:div>
            <w:div w:id="1556970011">
              <w:marLeft w:val="-240"/>
              <w:marRight w:val="-240"/>
              <w:marTop w:val="0"/>
              <w:marBottom w:val="0"/>
              <w:divBdr>
                <w:top w:val="none" w:sz="0" w:space="0" w:color="auto"/>
                <w:left w:val="none" w:sz="0" w:space="0" w:color="auto"/>
                <w:bottom w:val="none" w:sz="0" w:space="0" w:color="auto"/>
                <w:right w:val="none" w:sz="0" w:space="0" w:color="auto"/>
              </w:divBdr>
              <w:divsChild>
                <w:div w:id="1267228911">
                  <w:marLeft w:val="0"/>
                  <w:marRight w:val="0"/>
                  <w:marTop w:val="0"/>
                  <w:marBottom w:val="0"/>
                  <w:divBdr>
                    <w:top w:val="none" w:sz="0" w:space="0" w:color="auto"/>
                    <w:left w:val="none" w:sz="0" w:space="0" w:color="auto"/>
                    <w:bottom w:val="none" w:sz="0" w:space="0" w:color="auto"/>
                    <w:right w:val="none" w:sz="0" w:space="0" w:color="auto"/>
                  </w:divBdr>
                </w:div>
              </w:divsChild>
            </w:div>
            <w:div w:id="559706536">
              <w:marLeft w:val="-300"/>
              <w:marRight w:val="-300"/>
              <w:marTop w:val="360"/>
              <w:marBottom w:val="360"/>
              <w:divBdr>
                <w:top w:val="none" w:sz="0" w:space="0" w:color="auto"/>
                <w:left w:val="none" w:sz="0" w:space="0" w:color="auto"/>
                <w:bottom w:val="none" w:sz="0" w:space="0" w:color="auto"/>
                <w:right w:val="none" w:sz="0" w:space="0" w:color="auto"/>
              </w:divBdr>
              <w:divsChild>
                <w:div w:id="64639597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sChild>
    </w:div>
    <w:div w:id="1894582306">
      <w:bodyDiv w:val="1"/>
      <w:marLeft w:val="0"/>
      <w:marRight w:val="0"/>
      <w:marTop w:val="0"/>
      <w:marBottom w:val="0"/>
      <w:divBdr>
        <w:top w:val="none" w:sz="0" w:space="0" w:color="auto"/>
        <w:left w:val="none" w:sz="0" w:space="0" w:color="auto"/>
        <w:bottom w:val="none" w:sz="0" w:space="0" w:color="auto"/>
        <w:right w:val="none" w:sz="0" w:space="0" w:color="auto"/>
      </w:divBdr>
      <w:divsChild>
        <w:div w:id="94568751">
          <w:marLeft w:val="-300"/>
          <w:marRight w:val="-300"/>
          <w:marTop w:val="360"/>
          <w:marBottom w:val="360"/>
          <w:divBdr>
            <w:top w:val="none" w:sz="0" w:space="0" w:color="auto"/>
            <w:left w:val="none" w:sz="0" w:space="0" w:color="auto"/>
            <w:bottom w:val="none" w:sz="0" w:space="0" w:color="auto"/>
            <w:right w:val="none" w:sz="0" w:space="0" w:color="auto"/>
          </w:divBdr>
          <w:divsChild>
            <w:div w:id="152201093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99048441">
      <w:bodyDiv w:val="1"/>
      <w:marLeft w:val="0"/>
      <w:marRight w:val="0"/>
      <w:marTop w:val="0"/>
      <w:marBottom w:val="0"/>
      <w:divBdr>
        <w:top w:val="none" w:sz="0" w:space="0" w:color="auto"/>
        <w:left w:val="none" w:sz="0" w:space="0" w:color="auto"/>
        <w:bottom w:val="none" w:sz="0" w:space="0" w:color="auto"/>
        <w:right w:val="none" w:sz="0" w:space="0" w:color="auto"/>
      </w:divBdr>
    </w:div>
    <w:div w:id="1899511897">
      <w:bodyDiv w:val="1"/>
      <w:marLeft w:val="0"/>
      <w:marRight w:val="0"/>
      <w:marTop w:val="0"/>
      <w:marBottom w:val="0"/>
      <w:divBdr>
        <w:top w:val="none" w:sz="0" w:space="0" w:color="auto"/>
        <w:left w:val="none" w:sz="0" w:space="0" w:color="auto"/>
        <w:bottom w:val="none" w:sz="0" w:space="0" w:color="auto"/>
        <w:right w:val="none" w:sz="0" w:space="0" w:color="auto"/>
      </w:divBdr>
      <w:divsChild>
        <w:div w:id="1044598989">
          <w:marLeft w:val="-300"/>
          <w:marRight w:val="-300"/>
          <w:marTop w:val="360"/>
          <w:marBottom w:val="360"/>
          <w:divBdr>
            <w:top w:val="none" w:sz="0" w:space="0" w:color="auto"/>
            <w:left w:val="none" w:sz="0" w:space="0" w:color="auto"/>
            <w:bottom w:val="none" w:sz="0" w:space="0" w:color="auto"/>
            <w:right w:val="none" w:sz="0" w:space="0" w:color="auto"/>
          </w:divBdr>
          <w:divsChild>
            <w:div w:id="48903035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14925683">
      <w:bodyDiv w:val="1"/>
      <w:marLeft w:val="0"/>
      <w:marRight w:val="0"/>
      <w:marTop w:val="0"/>
      <w:marBottom w:val="0"/>
      <w:divBdr>
        <w:top w:val="none" w:sz="0" w:space="0" w:color="auto"/>
        <w:left w:val="none" w:sz="0" w:space="0" w:color="auto"/>
        <w:bottom w:val="none" w:sz="0" w:space="0" w:color="auto"/>
        <w:right w:val="none" w:sz="0" w:space="0" w:color="auto"/>
      </w:divBdr>
    </w:div>
    <w:div w:id="1927107715">
      <w:bodyDiv w:val="1"/>
      <w:marLeft w:val="0"/>
      <w:marRight w:val="0"/>
      <w:marTop w:val="0"/>
      <w:marBottom w:val="0"/>
      <w:divBdr>
        <w:top w:val="none" w:sz="0" w:space="0" w:color="auto"/>
        <w:left w:val="none" w:sz="0" w:space="0" w:color="auto"/>
        <w:bottom w:val="none" w:sz="0" w:space="0" w:color="auto"/>
        <w:right w:val="none" w:sz="0" w:space="0" w:color="auto"/>
      </w:divBdr>
      <w:divsChild>
        <w:div w:id="815727946">
          <w:marLeft w:val="0"/>
          <w:marRight w:val="0"/>
          <w:marTop w:val="0"/>
          <w:marBottom w:val="0"/>
          <w:divBdr>
            <w:top w:val="none" w:sz="0" w:space="0" w:color="auto"/>
            <w:left w:val="none" w:sz="0" w:space="0" w:color="auto"/>
            <w:bottom w:val="none" w:sz="0" w:space="0" w:color="auto"/>
            <w:right w:val="none" w:sz="0" w:space="0" w:color="auto"/>
          </w:divBdr>
          <w:divsChild>
            <w:div w:id="680009952">
              <w:marLeft w:val="0"/>
              <w:marRight w:val="0"/>
              <w:marTop w:val="0"/>
              <w:marBottom w:val="0"/>
              <w:divBdr>
                <w:top w:val="none" w:sz="0" w:space="0" w:color="auto"/>
                <w:left w:val="none" w:sz="0" w:space="0" w:color="auto"/>
                <w:bottom w:val="none" w:sz="0" w:space="0" w:color="auto"/>
                <w:right w:val="none" w:sz="0" w:space="0" w:color="auto"/>
              </w:divBdr>
            </w:div>
            <w:div w:id="1396511712">
              <w:marLeft w:val="0"/>
              <w:marRight w:val="0"/>
              <w:marTop w:val="0"/>
              <w:marBottom w:val="0"/>
              <w:divBdr>
                <w:top w:val="none" w:sz="0" w:space="0" w:color="auto"/>
                <w:left w:val="none" w:sz="0" w:space="0" w:color="auto"/>
                <w:bottom w:val="none" w:sz="0" w:space="0" w:color="auto"/>
                <w:right w:val="none" w:sz="0" w:space="0" w:color="auto"/>
              </w:divBdr>
            </w:div>
            <w:div w:id="34743471">
              <w:marLeft w:val="0"/>
              <w:marRight w:val="0"/>
              <w:marTop w:val="0"/>
              <w:marBottom w:val="0"/>
              <w:divBdr>
                <w:top w:val="none" w:sz="0" w:space="0" w:color="auto"/>
                <w:left w:val="none" w:sz="0" w:space="0" w:color="auto"/>
                <w:bottom w:val="none" w:sz="0" w:space="0" w:color="auto"/>
                <w:right w:val="none" w:sz="0" w:space="0" w:color="auto"/>
              </w:divBdr>
            </w:div>
            <w:div w:id="1611231866">
              <w:marLeft w:val="0"/>
              <w:marRight w:val="0"/>
              <w:marTop w:val="0"/>
              <w:marBottom w:val="0"/>
              <w:divBdr>
                <w:top w:val="none" w:sz="0" w:space="0" w:color="auto"/>
                <w:left w:val="none" w:sz="0" w:space="0" w:color="auto"/>
                <w:bottom w:val="none" w:sz="0" w:space="0" w:color="auto"/>
                <w:right w:val="none" w:sz="0" w:space="0" w:color="auto"/>
              </w:divBdr>
            </w:div>
            <w:div w:id="1577745483">
              <w:marLeft w:val="0"/>
              <w:marRight w:val="0"/>
              <w:marTop w:val="0"/>
              <w:marBottom w:val="0"/>
              <w:divBdr>
                <w:top w:val="none" w:sz="0" w:space="0" w:color="auto"/>
                <w:left w:val="none" w:sz="0" w:space="0" w:color="auto"/>
                <w:bottom w:val="none" w:sz="0" w:space="0" w:color="auto"/>
                <w:right w:val="none" w:sz="0" w:space="0" w:color="auto"/>
              </w:divBdr>
            </w:div>
            <w:div w:id="2074699084">
              <w:marLeft w:val="0"/>
              <w:marRight w:val="0"/>
              <w:marTop w:val="0"/>
              <w:marBottom w:val="0"/>
              <w:divBdr>
                <w:top w:val="none" w:sz="0" w:space="0" w:color="auto"/>
                <w:left w:val="none" w:sz="0" w:space="0" w:color="auto"/>
                <w:bottom w:val="none" w:sz="0" w:space="0" w:color="auto"/>
                <w:right w:val="none" w:sz="0" w:space="0" w:color="auto"/>
              </w:divBdr>
            </w:div>
            <w:div w:id="688794239">
              <w:marLeft w:val="0"/>
              <w:marRight w:val="0"/>
              <w:marTop w:val="0"/>
              <w:marBottom w:val="0"/>
              <w:divBdr>
                <w:top w:val="none" w:sz="0" w:space="0" w:color="auto"/>
                <w:left w:val="none" w:sz="0" w:space="0" w:color="auto"/>
                <w:bottom w:val="none" w:sz="0" w:space="0" w:color="auto"/>
                <w:right w:val="none" w:sz="0" w:space="0" w:color="auto"/>
              </w:divBdr>
            </w:div>
            <w:div w:id="13694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2931">
      <w:bodyDiv w:val="1"/>
      <w:marLeft w:val="0"/>
      <w:marRight w:val="0"/>
      <w:marTop w:val="0"/>
      <w:marBottom w:val="0"/>
      <w:divBdr>
        <w:top w:val="none" w:sz="0" w:space="0" w:color="auto"/>
        <w:left w:val="none" w:sz="0" w:space="0" w:color="auto"/>
        <w:bottom w:val="none" w:sz="0" w:space="0" w:color="auto"/>
        <w:right w:val="none" w:sz="0" w:space="0" w:color="auto"/>
      </w:divBdr>
    </w:div>
    <w:div w:id="1931544244">
      <w:bodyDiv w:val="1"/>
      <w:marLeft w:val="0"/>
      <w:marRight w:val="0"/>
      <w:marTop w:val="0"/>
      <w:marBottom w:val="0"/>
      <w:divBdr>
        <w:top w:val="none" w:sz="0" w:space="0" w:color="auto"/>
        <w:left w:val="none" w:sz="0" w:space="0" w:color="auto"/>
        <w:bottom w:val="none" w:sz="0" w:space="0" w:color="auto"/>
        <w:right w:val="none" w:sz="0" w:space="0" w:color="auto"/>
      </w:divBdr>
    </w:div>
    <w:div w:id="1935046880">
      <w:bodyDiv w:val="1"/>
      <w:marLeft w:val="0"/>
      <w:marRight w:val="0"/>
      <w:marTop w:val="0"/>
      <w:marBottom w:val="0"/>
      <w:divBdr>
        <w:top w:val="none" w:sz="0" w:space="0" w:color="auto"/>
        <w:left w:val="none" w:sz="0" w:space="0" w:color="auto"/>
        <w:bottom w:val="none" w:sz="0" w:space="0" w:color="auto"/>
        <w:right w:val="none" w:sz="0" w:space="0" w:color="auto"/>
      </w:divBdr>
    </w:div>
    <w:div w:id="1947033160">
      <w:bodyDiv w:val="1"/>
      <w:marLeft w:val="0"/>
      <w:marRight w:val="0"/>
      <w:marTop w:val="0"/>
      <w:marBottom w:val="0"/>
      <w:divBdr>
        <w:top w:val="none" w:sz="0" w:space="0" w:color="auto"/>
        <w:left w:val="none" w:sz="0" w:space="0" w:color="auto"/>
        <w:bottom w:val="none" w:sz="0" w:space="0" w:color="auto"/>
        <w:right w:val="none" w:sz="0" w:space="0" w:color="auto"/>
      </w:divBdr>
    </w:div>
    <w:div w:id="1947037341">
      <w:bodyDiv w:val="1"/>
      <w:marLeft w:val="0"/>
      <w:marRight w:val="0"/>
      <w:marTop w:val="0"/>
      <w:marBottom w:val="0"/>
      <w:divBdr>
        <w:top w:val="none" w:sz="0" w:space="0" w:color="auto"/>
        <w:left w:val="none" w:sz="0" w:space="0" w:color="auto"/>
        <w:bottom w:val="none" w:sz="0" w:space="0" w:color="auto"/>
        <w:right w:val="none" w:sz="0" w:space="0" w:color="auto"/>
      </w:divBdr>
    </w:div>
    <w:div w:id="1973708614">
      <w:bodyDiv w:val="1"/>
      <w:marLeft w:val="0"/>
      <w:marRight w:val="0"/>
      <w:marTop w:val="0"/>
      <w:marBottom w:val="0"/>
      <w:divBdr>
        <w:top w:val="none" w:sz="0" w:space="0" w:color="auto"/>
        <w:left w:val="none" w:sz="0" w:space="0" w:color="auto"/>
        <w:bottom w:val="none" w:sz="0" w:space="0" w:color="auto"/>
        <w:right w:val="none" w:sz="0" w:space="0" w:color="auto"/>
      </w:divBdr>
    </w:div>
    <w:div w:id="1989704289">
      <w:bodyDiv w:val="1"/>
      <w:marLeft w:val="0"/>
      <w:marRight w:val="0"/>
      <w:marTop w:val="0"/>
      <w:marBottom w:val="0"/>
      <w:divBdr>
        <w:top w:val="none" w:sz="0" w:space="0" w:color="auto"/>
        <w:left w:val="none" w:sz="0" w:space="0" w:color="auto"/>
        <w:bottom w:val="none" w:sz="0" w:space="0" w:color="auto"/>
        <w:right w:val="none" w:sz="0" w:space="0" w:color="auto"/>
      </w:divBdr>
    </w:div>
    <w:div w:id="1994799632">
      <w:bodyDiv w:val="1"/>
      <w:marLeft w:val="0"/>
      <w:marRight w:val="0"/>
      <w:marTop w:val="0"/>
      <w:marBottom w:val="0"/>
      <w:divBdr>
        <w:top w:val="none" w:sz="0" w:space="0" w:color="auto"/>
        <w:left w:val="none" w:sz="0" w:space="0" w:color="auto"/>
        <w:bottom w:val="none" w:sz="0" w:space="0" w:color="auto"/>
        <w:right w:val="none" w:sz="0" w:space="0" w:color="auto"/>
      </w:divBdr>
    </w:div>
    <w:div w:id="2004815630">
      <w:bodyDiv w:val="1"/>
      <w:marLeft w:val="0"/>
      <w:marRight w:val="0"/>
      <w:marTop w:val="0"/>
      <w:marBottom w:val="0"/>
      <w:divBdr>
        <w:top w:val="none" w:sz="0" w:space="0" w:color="auto"/>
        <w:left w:val="none" w:sz="0" w:space="0" w:color="auto"/>
        <w:bottom w:val="none" w:sz="0" w:space="0" w:color="auto"/>
        <w:right w:val="none" w:sz="0" w:space="0" w:color="auto"/>
      </w:divBdr>
    </w:div>
    <w:div w:id="2012565234">
      <w:bodyDiv w:val="1"/>
      <w:marLeft w:val="0"/>
      <w:marRight w:val="0"/>
      <w:marTop w:val="0"/>
      <w:marBottom w:val="0"/>
      <w:divBdr>
        <w:top w:val="none" w:sz="0" w:space="0" w:color="auto"/>
        <w:left w:val="none" w:sz="0" w:space="0" w:color="auto"/>
        <w:bottom w:val="none" w:sz="0" w:space="0" w:color="auto"/>
        <w:right w:val="none" w:sz="0" w:space="0" w:color="auto"/>
      </w:divBdr>
      <w:divsChild>
        <w:div w:id="521819635">
          <w:marLeft w:val="-300"/>
          <w:marRight w:val="-300"/>
          <w:marTop w:val="360"/>
          <w:marBottom w:val="360"/>
          <w:divBdr>
            <w:top w:val="none" w:sz="0" w:space="0" w:color="auto"/>
            <w:left w:val="none" w:sz="0" w:space="0" w:color="auto"/>
            <w:bottom w:val="none" w:sz="0" w:space="0" w:color="auto"/>
            <w:right w:val="none" w:sz="0" w:space="0" w:color="auto"/>
          </w:divBdr>
          <w:divsChild>
            <w:div w:id="155611759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12953054">
      <w:bodyDiv w:val="1"/>
      <w:marLeft w:val="0"/>
      <w:marRight w:val="0"/>
      <w:marTop w:val="0"/>
      <w:marBottom w:val="0"/>
      <w:divBdr>
        <w:top w:val="none" w:sz="0" w:space="0" w:color="auto"/>
        <w:left w:val="none" w:sz="0" w:space="0" w:color="auto"/>
        <w:bottom w:val="none" w:sz="0" w:space="0" w:color="auto"/>
        <w:right w:val="none" w:sz="0" w:space="0" w:color="auto"/>
      </w:divBdr>
    </w:div>
    <w:div w:id="2014601838">
      <w:bodyDiv w:val="1"/>
      <w:marLeft w:val="0"/>
      <w:marRight w:val="0"/>
      <w:marTop w:val="0"/>
      <w:marBottom w:val="0"/>
      <w:divBdr>
        <w:top w:val="none" w:sz="0" w:space="0" w:color="auto"/>
        <w:left w:val="none" w:sz="0" w:space="0" w:color="auto"/>
        <w:bottom w:val="none" w:sz="0" w:space="0" w:color="auto"/>
        <w:right w:val="none" w:sz="0" w:space="0" w:color="auto"/>
      </w:divBdr>
    </w:div>
    <w:div w:id="2036037162">
      <w:bodyDiv w:val="1"/>
      <w:marLeft w:val="0"/>
      <w:marRight w:val="0"/>
      <w:marTop w:val="0"/>
      <w:marBottom w:val="0"/>
      <w:divBdr>
        <w:top w:val="none" w:sz="0" w:space="0" w:color="auto"/>
        <w:left w:val="none" w:sz="0" w:space="0" w:color="auto"/>
        <w:bottom w:val="none" w:sz="0" w:space="0" w:color="auto"/>
        <w:right w:val="none" w:sz="0" w:space="0" w:color="auto"/>
      </w:divBdr>
      <w:divsChild>
        <w:div w:id="601032974">
          <w:marLeft w:val="-300"/>
          <w:marRight w:val="-300"/>
          <w:marTop w:val="360"/>
          <w:marBottom w:val="360"/>
          <w:divBdr>
            <w:top w:val="none" w:sz="0" w:space="0" w:color="auto"/>
            <w:left w:val="none" w:sz="0" w:space="0" w:color="auto"/>
            <w:bottom w:val="none" w:sz="0" w:space="0" w:color="auto"/>
            <w:right w:val="none" w:sz="0" w:space="0" w:color="auto"/>
          </w:divBdr>
          <w:divsChild>
            <w:div w:id="129220600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70035523">
      <w:bodyDiv w:val="1"/>
      <w:marLeft w:val="0"/>
      <w:marRight w:val="0"/>
      <w:marTop w:val="0"/>
      <w:marBottom w:val="0"/>
      <w:divBdr>
        <w:top w:val="none" w:sz="0" w:space="0" w:color="auto"/>
        <w:left w:val="none" w:sz="0" w:space="0" w:color="auto"/>
        <w:bottom w:val="none" w:sz="0" w:space="0" w:color="auto"/>
        <w:right w:val="none" w:sz="0" w:space="0" w:color="auto"/>
      </w:divBdr>
      <w:divsChild>
        <w:div w:id="923994337">
          <w:marLeft w:val="300"/>
          <w:marRight w:val="300"/>
          <w:marTop w:val="300"/>
          <w:marBottom w:val="300"/>
          <w:divBdr>
            <w:top w:val="none" w:sz="0" w:space="0" w:color="auto"/>
            <w:left w:val="none" w:sz="0" w:space="0" w:color="auto"/>
            <w:bottom w:val="none" w:sz="0" w:space="0" w:color="auto"/>
            <w:right w:val="none" w:sz="0" w:space="0" w:color="auto"/>
          </w:divBdr>
          <w:divsChild>
            <w:div w:id="47460587">
              <w:marLeft w:val="300"/>
              <w:marRight w:val="300"/>
              <w:marTop w:val="300"/>
              <w:marBottom w:val="300"/>
              <w:divBdr>
                <w:top w:val="none" w:sz="0" w:space="0" w:color="auto"/>
                <w:left w:val="none" w:sz="0" w:space="0" w:color="auto"/>
                <w:bottom w:val="none" w:sz="0" w:space="0" w:color="auto"/>
                <w:right w:val="none" w:sz="0" w:space="0" w:color="auto"/>
              </w:divBdr>
            </w:div>
          </w:divsChild>
        </w:div>
        <w:div w:id="1018242057">
          <w:marLeft w:val="300"/>
          <w:marRight w:val="300"/>
          <w:marTop w:val="300"/>
          <w:marBottom w:val="300"/>
          <w:divBdr>
            <w:top w:val="none" w:sz="0" w:space="0" w:color="auto"/>
            <w:left w:val="none" w:sz="0" w:space="0" w:color="auto"/>
            <w:bottom w:val="none" w:sz="0" w:space="0" w:color="auto"/>
            <w:right w:val="none" w:sz="0" w:space="0" w:color="auto"/>
          </w:divBdr>
          <w:divsChild>
            <w:div w:id="1531258210">
              <w:marLeft w:val="300"/>
              <w:marRight w:val="300"/>
              <w:marTop w:val="300"/>
              <w:marBottom w:val="300"/>
              <w:divBdr>
                <w:top w:val="none" w:sz="0" w:space="0" w:color="auto"/>
                <w:left w:val="none" w:sz="0" w:space="0" w:color="auto"/>
                <w:bottom w:val="none" w:sz="0" w:space="0" w:color="auto"/>
                <w:right w:val="none" w:sz="0" w:space="0" w:color="auto"/>
              </w:divBdr>
              <w:divsChild>
                <w:div w:id="537620435">
                  <w:marLeft w:val="300"/>
                  <w:marRight w:val="300"/>
                  <w:marTop w:val="300"/>
                  <w:marBottom w:val="300"/>
                  <w:divBdr>
                    <w:top w:val="none" w:sz="0" w:space="0" w:color="auto"/>
                    <w:left w:val="none" w:sz="0" w:space="0" w:color="auto"/>
                    <w:bottom w:val="none" w:sz="0" w:space="0" w:color="auto"/>
                    <w:right w:val="none" w:sz="0" w:space="0" w:color="auto"/>
                  </w:divBdr>
                </w:div>
                <w:div w:id="510997673">
                  <w:marLeft w:val="300"/>
                  <w:marRight w:val="300"/>
                  <w:marTop w:val="300"/>
                  <w:marBottom w:val="300"/>
                  <w:divBdr>
                    <w:top w:val="none" w:sz="0" w:space="0" w:color="auto"/>
                    <w:left w:val="none" w:sz="0" w:space="0" w:color="auto"/>
                    <w:bottom w:val="none" w:sz="0" w:space="0" w:color="auto"/>
                    <w:right w:val="none" w:sz="0" w:space="0" w:color="auto"/>
                  </w:divBdr>
                </w:div>
                <w:div w:id="1640452911">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 w:id="2085294111">
      <w:bodyDiv w:val="1"/>
      <w:marLeft w:val="0"/>
      <w:marRight w:val="0"/>
      <w:marTop w:val="0"/>
      <w:marBottom w:val="0"/>
      <w:divBdr>
        <w:top w:val="none" w:sz="0" w:space="0" w:color="auto"/>
        <w:left w:val="none" w:sz="0" w:space="0" w:color="auto"/>
        <w:bottom w:val="none" w:sz="0" w:space="0" w:color="auto"/>
        <w:right w:val="none" w:sz="0" w:space="0" w:color="auto"/>
      </w:divBdr>
      <w:divsChild>
        <w:div w:id="352730159">
          <w:marLeft w:val="-300"/>
          <w:marRight w:val="-300"/>
          <w:marTop w:val="360"/>
          <w:marBottom w:val="360"/>
          <w:divBdr>
            <w:top w:val="none" w:sz="0" w:space="0" w:color="auto"/>
            <w:left w:val="none" w:sz="0" w:space="0" w:color="auto"/>
            <w:bottom w:val="none" w:sz="0" w:space="0" w:color="auto"/>
            <w:right w:val="none" w:sz="0" w:space="0" w:color="auto"/>
          </w:divBdr>
          <w:divsChild>
            <w:div w:id="81051528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86343452">
      <w:bodyDiv w:val="1"/>
      <w:marLeft w:val="0"/>
      <w:marRight w:val="0"/>
      <w:marTop w:val="0"/>
      <w:marBottom w:val="0"/>
      <w:divBdr>
        <w:top w:val="none" w:sz="0" w:space="0" w:color="auto"/>
        <w:left w:val="none" w:sz="0" w:space="0" w:color="auto"/>
        <w:bottom w:val="none" w:sz="0" w:space="0" w:color="auto"/>
        <w:right w:val="none" w:sz="0" w:space="0" w:color="auto"/>
      </w:divBdr>
    </w:div>
    <w:div w:id="2110345455">
      <w:bodyDiv w:val="1"/>
      <w:marLeft w:val="0"/>
      <w:marRight w:val="0"/>
      <w:marTop w:val="0"/>
      <w:marBottom w:val="0"/>
      <w:divBdr>
        <w:top w:val="none" w:sz="0" w:space="0" w:color="auto"/>
        <w:left w:val="none" w:sz="0" w:space="0" w:color="auto"/>
        <w:bottom w:val="none" w:sz="0" w:space="0" w:color="auto"/>
        <w:right w:val="none" w:sz="0" w:space="0" w:color="auto"/>
      </w:divBdr>
    </w:div>
    <w:div w:id="2125036985">
      <w:bodyDiv w:val="1"/>
      <w:marLeft w:val="0"/>
      <w:marRight w:val="0"/>
      <w:marTop w:val="0"/>
      <w:marBottom w:val="0"/>
      <w:divBdr>
        <w:top w:val="none" w:sz="0" w:space="0" w:color="auto"/>
        <w:left w:val="none" w:sz="0" w:space="0" w:color="auto"/>
        <w:bottom w:val="none" w:sz="0" w:space="0" w:color="auto"/>
        <w:right w:val="none" w:sz="0" w:space="0" w:color="auto"/>
      </w:divBdr>
    </w:div>
    <w:div w:id="2139564884">
      <w:bodyDiv w:val="1"/>
      <w:marLeft w:val="0"/>
      <w:marRight w:val="0"/>
      <w:marTop w:val="0"/>
      <w:marBottom w:val="0"/>
      <w:divBdr>
        <w:top w:val="none" w:sz="0" w:space="0" w:color="auto"/>
        <w:left w:val="none" w:sz="0" w:space="0" w:color="auto"/>
        <w:bottom w:val="none" w:sz="0" w:space="0" w:color="auto"/>
        <w:right w:val="none" w:sz="0" w:space="0" w:color="auto"/>
      </w:divBdr>
    </w:div>
    <w:div w:id="2142770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tags/tag_legend.asp" TargetMode="External"/><Relationship Id="rId21" Type="http://schemas.openxmlformats.org/officeDocument/2006/relationships/hyperlink" Target="https://www.w3schools.com/html/default.asp" TargetMode="External"/><Relationship Id="rId42" Type="http://schemas.openxmlformats.org/officeDocument/2006/relationships/hyperlink" Target="https://www.w3schools.com/tags/tag_form.asp" TargetMode="External"/><Relationship Id="rId63" Type="http://schemas.openxmlformats.org/officeDocument/2006/relationships/hyperlink" Target="https://www.w3schools.com/tags/tag_big.asp" TargetMode="External"/><Relationship Id="rId84" Type="http://schemas.openxmlformats.org/officeDocument/2006/relationships/hyperlink" Target="https://www.w3schools.com/tags/tag_strong.asp" TargetMode="External"/><Relationship Id="rId138" Type="http://schemas.openxmlformats.org/officeDocument/2006/relationships/image" Target="media/image18.png"/><Relationship Id="rId159" Type="http://schemas.openxmlformats.org/officeDocument/2006/relationships/image" Target="media/image39.png"/><Relationship Id="rId170" Type="http://schemas.openxmlformats.org/officeDocument/2006/relationships/image" Target="media/image50.png"/><Relationship Id="rId107" Type="http://schemas.openxmlformats.org/officeDocument/2006/relationships/control" Target="activeX/activeX1.xml"/><Relationship Id="rId11" Type="http://schemas.openxmlformats.org/officeDocument/2006/relationships/hyperlink" Target="https://www.w3schools.com/" TargetMode="External"/><Relationship Id="rId32" Type="http://schemas.openxmlformats.org/officeDocument/2006/relationships/hyperlink" Target="https://www.w3schools.com/tags/tag_blockquote.asp" TargetMode="External"/><Relationship Id="rId53" Type="http://schemas.openxmlformats.org/officeDocument/2006/relationships/hyperlink" Target="https://www.w3schools.com/tags/tag_section.asp" TargetMode="External"/><Relationship Id="rId74" Type="http://schemas.openxmlformats.org/officeDocument/2006/relationships/hyperlink" Target="https://www.w3schools.com/tags/tag_label.asp" TargetMode="External"/><Relationship Id="rId128" Type="http://schemas.openxmlformats.org/officeDocument/2006/relationships/image" Target="media/image12.wmf"/><Relationship Id="rId149" Type="http://schemas.openxmlformats.org/officeDocument/2006/relationships/image" Target="media/image29.png"/><Relationship Id="rId5" Type="http://schemas.openxmlformats.org/officeDocument/2006/relationships/webSettings" Target="webSettings.xml"/><Relationship Id="rId95" Type="http://schemas.openxmlformats.org/officeDocument/2006/relationships/hyperlink" Target="https://www.w3schools.com/tags/tag_details.asp" TargetMode="External"/><Relationship Id="rId160" Type="http://schemas.openxmlformats.org/officeDocument/2006/relationships/image" Target="media/image40.png"/><Relationship Id="rId181" Type="http://schemas.openxmlformats.org/officeDocument/2006/relationships/hyperlink" Target="https://www.w3schools.com/html/default.asp" TargetMode="External"/><Relationship Id="rId22" Type="http://schemas.openxmlformats.org/officeDocument/2006/relationships/image" Target="media/image3.gif"/><Relationship Id="rId43" Type="http://schemas.openxmlformats.org/officeDocument/2006/relationships/hyperlink" Target="https://www.w3schools.com/tags/tag_hn.asp" TargetMode="External"/><Relationship Id="rId64" Type="http://schemas.openxmlformats.org/officeDocument/2006/relationships/hyperlink" Target="https://www.w3schools.com/tags/tag_br.asp" TargetMode="External"/><Relationship Id="rId118" Type="http://schemas.openxmlformats.org/officeDocument/2006/relationships/hyperlink" Target="https://www.w3schools.com/tags/tag_select.asp" TargetMode="External"/><Relationship Id="rId139" Type="http://schemas.openxmlformats.org/officeDocument/2006/relationships/image" Target="media/image19.png"/><Relationship Id="rId85" Type="http://schemas.openxmlformats.org/officeDocument/2006/relationships/hyperlink" Target="https://www.w3schools.com/tags/tag_sub.asp" TargetMode="External"/><Relationship Id="rId150" Type="http://schemas.openxmlformats.org/officeDocument/2006/relationships/image" Target="media/image30.png"/><Relationship Id="rId171" Type="http://schemas.openxmlformats.org/officeDocument/2006/relationships/image" Target="media/image51.png"/><Relationship Id="rId12" Type="http://schemas.openxmlformats.org/officeDocument/2006/relationships/hyperlink" Target="https://www.w3schools.com/" TargetMode="External"/><Relationship Id="rId33" Type="http://schemas.openxmlformats.org/officeDocument/2006/relationships/hyperlink" Target="https://www.w3schools.com/tags/tag_canvas.asp" TargetMode="External"/><Relationship Id="rId108" Type="http://schemas.openxmlformats.org/officeDocument/2006/relationships/image" Target="media/image8.wmf"/><Relationship Id="rId129" Type="http://schemas.openxmlformats.org/officeDocument/2006/relationships/control" Target="activeX/activeX6.xml"/><Relationship Id="rId54" Type="http://schemas.openxmlformats.org/officeDocument/2006/relationships/hyperlink" Target="https://www.w3schools.com/tags/tag_table.asp" TargetMode="External"/><Relationship Id="rId75" Type="http://schemas.openxmlformats.org/officeDocument/2006/relationships/hyperlink" Target="https://www.w3schools.com/tags/tag_map.asp" TargetMode="External"/><Relationship Id="rId96" Type="http://schemas.openxmlformats.org/officeDocument/2006/relationships/hyperlink" Target="https://www.w3schools.com/tags/tag_figcaption.asp" TargetMode="External"/><Relationship Id="rId140" Type="http://schemas.openxmlformats.org/officeDocument/2006/relationships/image" Target="media/image20.png"/><Relationship Id="rId161" Type="http://schemas.openxmlformats.org/officeDocument/2006/relationships/image" Target="media/image41.png"/><Relationship Id="rId182" Type="http://schemas.openxmlformats.org/officeDocument/2006/relationships/hyperlink" Target="https://www.w3schools.com/charsets/ref_html_ascii.asp" TargetMode="External"/><Relationship Id="rId6" Type="http://schemas.openxmlformats.org/officeDocument/2006/relationships/footnotes" Target="footnotes.xml"/><Relationship Id="rId23" Type="http://schemas.openxmlformats.org/officeDocument/2006/relationships/hyperlink" Target="https://www.w3schools.com/html/" TargetMode="External"/><Relationship Id="rId119" Type="http://schemas.openxmlformats.org/officeDocument/2006/relationships/hyperlink" Target="https://www.w3schools.com/tags/tag_optgroup.asp" TargetMode="External"/><Relationship Id="rId44" Type="http://schemas.openxmlformats.org/officeDocument/2006/relationships/hyperlink" Target="https://www.w3schools.com/tags/tag_header.asp" TargetMode="External"/><Relationship Id="rId65" Type="http://schemas.openxmlformats.org/officeDocument/2006/relationships/hyperlink" Target="https://www.w3schools.com/tags/tag_button.asp" TargetMode="External"/><Relationship Id="rId86" Type="http://schemas.openxmlformats.org/officeDocument/2006/relationships/hyperlink" Target="https://www.w3schools.com/tags/tag_sup.asp" TargetMode="External"/><Relationship Id="rId130" Type="http://schemas.openxmlformats.org/officeDocument/2006/relationships/image" Target="media/image13.wmf"/><Relationship Id="rId151" Type="http://schemas.openxmlformats.org/officeDocument/2006/relationships/image" Target="media/image31.png"/><Relationship Id="rId172" Type="http://schemas.openxmlformats.org/officeDocument/2006/relationships/image" Target="media/image52.png"/><Relationship Id="rId13" Type="http://schemas.openxmlformats.org/officeDocument/2006/relationships/image" Target="media/image2.jpeg"/><Relationship Id="rId18" Type="http://schemas.openxmlformats.org/officeDocument/2006/relationships/hyperlink" Target="https://www.google.com/" TargetMode="External"/><Relationship Id="rId39" Type="http://schemas.openxmlformats.org/officeDocument/2006/relationships/hyperlink" Target="https://www.w3schools.com/tags/tag_figcaption.asp" TargetMode="External"/><Relationship Id="rId109" Type="http://schemas.openxmlformats.org/officeDocument/2006/relationships/control" Target="activeX/activeX2.xml"/><Relationship Id="rId34" Type="http://schemas.openxmlformats.org/officeDocument/2006/relationships/hyperlink" Target="https://www.w3schools.com/tags/tag_dd.asp" TargetMode="External"/><Relationship Id="rId50" Type="http://schemas.openxmlformats.org/officeDocument/2006/relationships/hyperlink" Target="https://www.w3schools.com/tags/tag_ol.asp" TargetMode="External"/><Relationship Id="rId55" Type="http://schemas.openxmlformats.org/officeDocument/2006/relationships/hyperlink" Target="https://www.w3schools.com/tags/tag_tfoot.asp" TargetMode="External"/><Relationship Id="rId76" Type="http://schemas.openxmlformats.org/officeDocument/2006/relationships/hyperlink" Target="https://www.w3schools.com/tags/tag_object.asp" TargetMode="External"/><Relationship Id="rId97" Type="http://schemas.openxmlformats.org/officeDocument/2006/relationships/hyperlink" Target="https://www.w3schools.com/tags/tag_figure.asp" TargetMode="External"/><Relationship Id="rId104" Type="http://schemas.openxmlformats.org/officeDocument/2006/relationships/hyperlink" Target="https://www.w3schools.com/tags/tag_summary.asp" TargetMode="External"/><Relationship Id="rId120" Type="http://schemas.openxmlformats.org/officeDocument/2006/relationships/hyperlink" Target="https://www.w3schools.com/tags/tag_option.asp" TargetMode="External"/><Relationship Id="rId125" Type="http://schemas.openxmlformats.org/officeDocument/2006/relationships/control" Target="activeX/activeX4.xml"/><Relationship Id="rId141" Type="http://schemas.openxmlformats.org/officeDocument/2006/relationships/image" Target="media/image21.png"/><Relationship Id="rId146" Type="http://schemas.openxmlformats.org/officeDocument/2006/relationships/image" Target="media/image26.png"/><Relationship Id="rId167"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ww.w3schools.com/tags/tag_img.asp" TargetMode="External"/><Relationship Id="rId92" Type="http://schemas.openxmlformats.org/officeDocument/2006/relationships/image" Target="media/image6.png"/><Relationship Id="rId162" Type="http://schemas.openxmlformats.org/officeDocument/2006/relationships/image" Target="media/image42.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www.w3schools.com/tags/tag_address.asp" TargetMode="External"/><Relationship Id="rId24" Type="http://schemas.openxmlformats.org/officeDocument/2006/relationships/hyperlink" Target="https://www.w3schools.com/html/" TargetMode="External"/><Relationship Id="rId40" Type="http://schemas.openxmlformats.org/officeDocument/2006/relationships/hyperlink" Target="https://www.w3schools.com/tags/tag_figure.asp" TargetMode="External"/><Relationship Id="rId45" Type="http://schemas.openxmlformats.org/officeDocument/2006/relationships/hyperlink" Target="https://www.w3schools.com/tags/tag_hr.asp" TargetMode="External"/><Relationship Id="rId66" Type="http://schemas.openxmlformats.org/officeDocument/2006/relationships/hyperlink" Target="https://www.w3schools.com/tags/tag_cite.asp" TargetMode="External"/><Relationship Id="rId87" Type="http://schemas.openxmlformats.org/officeDocument/2006/relationships/hyperlink" Target="https://www.w3schools.com/tags/tag_textarea.asp" TargetMode="External"/><Relationship Id="rId110" Type="http://schemas.openxmlformats.org/officeDocument/2006/relationships/image" Target="media/image9.wmf"/><Relationship Id="rId115" Type="http://schemas.openxmlformats.org/officeDocument/2006/relationships/hyperlink" Target="https://www.w3schools.com/tags/tag_label.asp" TargetMode="External"/><Relationship Id="rId131" Type="http://schemas.openxmlformats.org/officeDocument/2006/relationships/control" Target="activeX/activeX7.xml"/><Relationship Id="rId136" Type="http://schemas.openxmlformats.org/officeDocument/2006/relationships/image" Target="media/image16.png"/><Relationship Id="rId157" Type="http://schemas.openxmlformats.org/officeDocument/2006/relationships/image" Target="media/image37.png"/><Relationship Id="rId178" Type="http://schemas.openxmlformats.org/officeDocument/2006/relationships/image" Target="media/image58.png"/><Relationship Id="rId61" Type="http://schemas.openxmlformats.org/officeDocument/2006/relationships/hyperlink" Target="https://www.w3schools.com/tags/tag_b.asp" TargetMode="External"/><Relationship Id="rId82" Type="http://schemas.openxmlformats.org/officeDocument/2006/relationships/hyperlink" Target="https://www.w3schools.com/tags/tag_small.asp" TargetMode="External"/><Relationship Id="rId152" Type="http://schemas.openxmlformats.org/officeDocument/2006/relationships/image" Target="media/image32.png"/><Relationship Id="rId173" Type="http://schemas.openxmlformats.org/officeDocument/2006/relationships/image" Target="media/image53.png"/><Relationship Id="rId19" Type="http://schemas.openxmlformats.org/officeDocument/2006/relationships/hyperlink" Target="https://www.w3schools.com/html/html_images.asp" TargetMode="External"/><Relationship Id="rId14" Type="http://schemas.openxmlformats.org/officeDocument/2006/relationships/hyperlink" Target="https://www.w3schools.com/" TargetMode="External"/><Relationship Id="rId30" Type="http://schemas.openxmlformats.org/officeDocument/2006/relationships/hyperlink" Target="https://www.w3schools.com/tags/tag_article.asp" TargetMode="External"/><Relationship Id="rId35" Type="http://schemas.openxmlformats.org/officeDocument/2006/relationships/hyperlink" Target="https://www.w3schools.com/tags/tag_div.asp" TargetMode="External"/><Relationship Id="rId56" Type="http://schemas.openxmlformats.org/officeDocument/2006/relationships/hyperlink" Target="https://www.w3schools.com/tags/tag_ul.asp" TargetMode="External"/><Relationship Id="rId77" Type="http://schemas.openxmlformats.org/officeDocument/2006/relationships/hyperlink" Target="https://www.w3schools.com/tags/tag_output.asp" TargetMode="External"/><Relationship Id="rId100" Type="http://schemas.openxmlformats.org/officeDocument/2006/relationships/hyperlink" Target="https://www.w3schools.com/tags/tag_main.asp" TargetMode="External"/><Relationship Id="rId105" Type="http://schemas.openxmlformats.org/officeDocument/2006/relationships/hyperlink" Target="https://www.w3schools.com/tags/tag_time.asp" TargetMode="External"/><Relationship Id="rId126" Type="http://schemas.openxmlformats.org/officeDocument/2006/relationships/image" Target="media/image11.wmf"/><Relationship Id="rId147" Type="http://schemas.openxmlformats.org/officeDocument/2006/relationships/image" Target="media/image27.png"/><Relationship Id="rId168"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www.w3schools.com/tags/tag_p.asp" TargetMode="External"/><Relationship Id="rId72" Type="http://schemas.openxmlformats.org/officeDocument/2006/relationships/hyperlink" Target="https://www.w3schools.com/tags/tag_input.asp" TargetMode="External"/><Relationship Id="rId93" Type="http://schemas.openxmlformats.org/officeDocument/2006/relationships/hyperlink" Target="https://www.w3schools.com/tags/tag_article.asp" TargetMode="External"/><Relationship Id="rId98" Type="http://schemas.openxmlformats.org/officeDocument/2006/relationships/hyperlink" Target="https://www.w3schools.com/tags/tag_footer.asp" TargetMode="External"/><Relationship Id="rId121" Type="http://schemas.openxmlformats.org/officeDocument/2006/relationships/hyperlink" Target="https://www.w3schools.com/tags/tag_button.asp" TargetMode="External"/><Relationship Id="rId142" Type="http://schemas.openxmlformats.org/officeDocument/2006/relationships/image" Target="media/image22.png"/><Relationship Id="rId163" Type="http://schemas.openxmlformats.org/officeDocument/2006/relationships/image" Target="media/image43.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w3schools.com/html/" TargetMode="External"/><Relationship Id="rId46" Type="http://schemas.openxmlformats.org/officeDocument/2006/relationships/hyperlink" Target="https://www.w3schools.com/tags/tag_li.asp" TargetMode="External"/><Relationship Id="rId67" Type="http://schemas.openxmlformats.org/officeDocument/2006/relationships/hyperlink" Target="https://www.w3schools.com/tags/tag_code.asp" TargetMode="External"/><Relationship Id="rId116" Type="http://schemas.openxmlformats.org/officeDocument/2006/relationships/hyperlink" Target="https://www.w3schools.com/tags/tag_fieldset.asp" TargetMode="External"/><Relationship Id="rId137" Type="http://schemas.openxmlformats.org/officeDocument/2006/relationships/image" Target="media/image17.png"/><Relationship Id="rId158" Type="http://schemas.openxmlformats.org/officeDocument/2006/relationships/image" Target="media/image38.png"/><Relationship Id="rId20" Type="http://schemas.openxmlformats.org/officeDocument/2006/relationships/hyperlink" Target="https://www.w3schools.com/css/default.asp" TargetMode="External"/><Relationship Id="rId41" Type="http://schemas.openxmlformats.org/officeDocument/2006/relationships/hyperlink" Target="https://www.w3schools.com/tags/tag_footer.asp" TargetMode="External"/><Relationship Id="rId62" Type="http://schemas.openxmlformats.org/officeDocument/2006/relationships/hyperlink" Target="https://www.w3schools.com/tags/tag_bdo.asp" TargetMode="External"/><Relationship Id="rId83" Type="http://schemas.openxmlformats.org/officeDocument/2006/relationships/hyperlink" Target="https://www.w3schools.com/tags/tag_span.asp" TargetMode="External"/><Relationship Id="rId88" Type="http://schemas.openxmlformats.org/officeDocument/2006/relationships/hyperlink" Target="https://www.w3schools.com/tags/tag_time.asp" TargetMode="External"/><Relationship Id="rId111" Type="http://schemas.openxmlformats.org/officeDocument/2006/relationships/control" Target="activeX/activeX3.xml"/><Relationship Id="rId132" Type="http://schemas.openxmlformats.org/officeDocument/2006/relationships/image" Target="media/image14.wmf"/><Relationship Id="rId153" Type="http://schemas.openxmlformats.org/officeDocument/2006/relationships/image" Target="media/image33.png"/><Relationship Id="rId174" Type="http://schemas.openxmlformats.org/officeDocument/2006/relationships/image" Target="media/image54.png"/><Relationship Id="rId179" Type="http://schemas.openxmlformats.org/officeDocument/2006/relationships/image" Target="media/image59.png"/><Relationship Id="rId15" Type="http://schemas.openxmlformats.org/officeDocument/2006/relationships/hyperlink" Target="https://www.w3schools.com/" TargetMode="External"/><Relationship Id="rId36" Type="http://schemas.openxmlformats.org/officeDocument/2006/relationships/hyperlink" Target="https://www.w3schools.com/tags/tag_dl.asp" TargetMode="External"/><Relationship Id="rId57" Type="http://schemas.openxmlformats.org/officeDocument/2006/relationships/hyperlink" Target="https://www.w3schools.com/tags/tag_video.asp" TargetMode="External"/><Relationship Id="rId106" Type="http://schemas.openxmlformats.org/officeDocument/2006/relationships/image" Target="media/image7.wmf"/><Relationship Id="rId127" Type="http://schemas.openxmlformats.org/officeDocument/2006/relationships/control" Target="activeX/activeX5.xml"/><Relationship Id="rId10" Type="http://schemas.openxmlformats.org/officeDocument/2006/relationships/hyperlink" Target="https://seo-hacker.com/learn-seo-beginners/" TargetMode="External"/><Relationship Id="rId31" Type="http://schemas.openxmlformats.org/officeDocument/2006/relationships/hyperlink" Target="https://www.w3schools.com/tags/tag_aside.asp" TargetMode="External"/><Relationship Id="rId52" Type="http://schemas.openxmlformats.org/officeDocument/2006/relationships/hyperlink" Target="https://www.w3schools.com/tags/tag_pre.asp" TargetMode="External"/><Relationship Id="rId73" Type="http://schemas.openxmlformats.org/officeDocument/2006/relationships/hyperlink" Target="https://www.w3schools.com/tags/tag_kbd.asp" TargetMode="External"/><Relationship Id="rId78" Type="http://schemas.openxmlformats.org/officeDocument/2006/relationships/hyperlink" Target="https://www.w3schools.com/tags/tag_q.asp" TargetMode="External"/><Relationship Id="rId94" Type="http://schemas.openxmlformats.org/officeDocument/2006/relationships/hyperlink" Target="https://www.w3schools.com/tags/tag_aside.asp" TargetMode="External"/><Relationship Id="rId99" Type="http://schemas.openxmlformats.org/officeDocument/2006/relationships/hyperlink" Target="https://www.w3schools.com/tags/tag_header.asp" TargetMode="External"/><Relationship Id="rId101" Type="http://schemas.openxmlformats.org/officeDocument/2006/relationships/hyperlink" Target="https://www.w3schools.com/tags/tag_mark.asp" TargetMode="External"/><Relationship Id="rId122" Type="http://schemas.openxmlformats.org/officeDocument/2006/relationships/hyperlink" Target="https://www.w3schools.com/tags/tag_datalist.asp" TargetMode="External"/><Relationship Id="rId143" Type="http://schemas.openxmlformats.org/officeDocument/2006/relationships/image" Target="media/image23.png"/><Relationship Id="rId148" Type="http://schemas.openxmlformats.org/officeDocument/2006/relationships/image" Target="media/image28.png"/><Relationship Id="rId164" Type="http://schemas.openxmlformats.org/officeDocument/2006/relationships/image" Target="media/image44.png"/><Relationship Id="rId169" Type="http://schemas.openxmlformats.org/officeDocument/2006/relationships/image" Target="media/image4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woorank.com/en/edu/seo-guides/duplicate-content" TargetMode="External"/><Relationship Id="rId180" Type="http://schemas.openxmlformats.org/officeDocument/2006/relationships/image" Target="media/image60.png"/><Relationship Id="rId26" Type="http://schemas.openxmlformats.org/officeDocument/2006/relationships/hyperlink" Target="https://www.w3schools.com/html/tryit.asp?filename=tryhtml_links_bookmark" TargetMode="External"/><Relationship Id="rId47" Type="http://schemas.openxmlformats.org/officeDocument/2006/relationships/hyperlink" Target="https://www.w3schools.com/tags/tag_main.asp" TargetMode="External"/><Relationship Id="rId68" Type="http://schemas.openxmlformats.org/officeDocument/2006/relationships/hyperlink" Target="https://www.w3schools.com/tags/tag_dfn.asp" TargetMode="External"/><Relationship Id="rId89" Type="http://schemas.openxmlformats.org/officeDocument/2006/relationships/hyperlink" Target="https://www.w3schools.com/tags/tag_tt.asp" TargetMode="External"/><Relationship Id="rId112" Type="http://schemas.openxmlformats.org/officeDocument/2006/relationships/hyperlink" Target="https://www.w3schools.com/tags/tag_form.asp" TargetMode="External"/><Relationship Id="rId133" Type="http://schemas.openxmlformats.org/officeDocument/2006/relationships/control" Target="activeX/activeX8.xml"/><Relationship Id="rId154" Type="http://schemas.openxmlformats.org/officeDocument/2006/relationships/image" Target="media/image34.png"/><Relationship Id="rId175" Type="http://schemas.openxmlformats.org/officeDocument/2006/relationships/image" Target="media/image55.png"/><Relationship Id="rId16" Type="http://schemas.openxmlformats.org/officeDocument/2006/relationships/hyperlink" Target="https://www.w3schools.com/" TargetMode="External"/><Relationship Id="rId37" Type="http://schemas.openxmlformats.org/officeDocument/2006/relationships/hyperlink" Target="https://www.w3schools.com/tags/tag_dt.asp" TargetMode="External"/><Relationship Id="rId58" Type="http://schemas.openxmlformats.org/officeDocument/2006/relationships/hyperlink" Target="https://www.w3schools.com/tags/tag_a.asp" TargetMode="External"/><Relationship Id="rId79" Type="http://schemas.openxmlformats.org/officeDocument/2006/relationships/hyperlink" Target="https://www.w3schools.com/tags/tag_samp.asp" TargetMode="External"/><Relationship Id="rId102" Type="http://schemas.openxmlformats.org/officeDocument/2006/relationships/hyperlink" Target="https://www.w3schools.com/tags/tag_nav.asp" TargetMode="External"/><Relationship Id="rId123" Type="http://schemas.openxmlformats.org/officeDocument/2006/relationships/hyperlink" Target="https://www.w3schools.com/tags/tag_output.asp" TargetMode="External"/><Relationship Id="rId144" Type="http://schemas.openxmlformats.org/officeDocument/2006/relationships/image" Target="media/image24.png"/><Relationship Id="rId90" Type="http://schemas.openxmlformats.org/officeDocument/2006/relationships/hyperlink" Target="https://www.w3schools.com/tags/tag_var.asp" TargetMode="External"/><Relationship Id="rId165" Type="http://schemas.openxmlformats.org/officeDocument/2006/relationships/image" Target="media/image45.png"/><Relationship Id="rId27" Type="http://schemas.openxmlformats.org/officeDocument/2006/relationships/hyperlink" Target="https://www.w3schools.com/html/tryit.asp?filename=tryhtml_links_bookmark" TargetMode="External"/><Relationship Id="rId48" Type="http://schemas.openxmlformats.org/officeDocument/2006/relationships/hyperlink" Target="https://www.w3schools.com/tags/tag_nav.asp" TargetMode="External"/><Relationship Id="rId69" Type="http://schemas.openxmlformats.org/officeDocument/2006/relationships/hyperlink" Target="https://www.w3schools.com/tags/tag_em.asp" TargetMode="External"/><Relationship Id="rId113" Type="http://schemas.openxmlformats.org/officeDocument/2006/relationships/hyperlink" Target="https://www.w3schools.com/tags/tag_input.asp" TargetMode="External"/><Relationship Id="rId134" Type="http://schemas.openxmlformats.org/officeDocument/2006/relationships/image" Target="media/image15.wmf"/><Relationship Id="rId80" Type="http://schemas.openxmlformats.org/officeDocument/2006/relationships/hyperlink" Target="https://www.w3schools.com/tags/tag_script.asp" TargetMode="External"/><Relationship Id="rId155" Type="http://schemas.openxmlformats.org/officeDocument/2006/relationships/image" Target="media/image35.png"/><Relationship Id="rId176" Type="http://schemas.openxmlformats.org/officeDocument/2006/relationships/image" Target="media/image56.png"/><Relationship Id="rId17" Type="http://schemas.openxmlformats.org/officeDocument/2006/relationships/hyperlink" Target="https://www.w3.org/" TargetMode="External"/><Relationship Id="rId38" Type="http://schemas.openxmlformats.org/officeDocument/2006/relationships/hyperlink" Target="https://www.w3schools.com/tags/tag_fieldset.asp" TargetMode="External"/><Relationship Id="rId59" Type="http://schemas.openxmlformats.org/officeDocument/2006/relationships/hyperlink" Target="https://www.w3schools.com/tags/tag_abbr.asp" TargetMode="External"/><Relationship Id="rId103" Type="http://schemas.openxmlformats.org/officeDocument/2006/relationships/hyperlink" Target="https://www.w3schools.com/tags/tag_section.asp" TargetMode="External"/><Relationship Id="rId124" Type="http://schemas.openxmlformats.org/officeDocument/2006/relationships/image" Target="media/image10.wmf"/><Relationship Id="rId70" Type="http://schemas.openxmlformats.org/officeDocument/2006/relationships/hyperlink" Target="https://www.w3schools.com/tags/tag_i.asp" TargetMode="External"/><Relationship Id="rId91" Type="http://schemas.openxmlformats.org/officeDocument/2006/relationships/image" Target="media/image5.png"/><Relationship Id="rId145" Type="http://schemas.openxmlformats.org/officeDocument/2006/relationships/image" Target="media/image25.png"/><Relationship Id="rId166" Type="http://schemas.openxmlformats.org/officeDocument/2006/relationships/image" Target="media/image46.png"/><Relationship Id="rId1" Type="http://schemas.openxmlformats.org/officeDocument/2006/relationships/customXml" Target="../customXml/item1.xml"/><Relationship Id="rId28" Type="http://schemas.openxmlformats.org/officeDocument/2006/relationships/image" Target="media/image4.gif"/><Relationship Id="rId49" Type="http://schemas.openxmlformats.org/officeDocument/2006/relationships/hyperlink" Target="https://www.w3schools.com/tags/tag_noscript.asp" TargetMode="External"/><Relationship Id="rId114" Type="http://schemas.openxmlformats.org/officeDocument/2006/relationships/hyperlink" Target="https://www.w3schools.com/tags/tag_textarea.asp" TargetMode="External"/><Relationship Id="rId60" Type="http://schemas.openxmlformats.org/officeDocument/2006/relationships/hyperlink" Target="https://www.w3schools.com/tags/tag_acronym.asp" TargetMode="External"/><Relationship Id="rId81" Type="http://schemas.openxmlformats.org/officeDocument/2006/relationships/hyperlink" Target="https://www.w3schools.com/tags/tag_select.asp" TargetMode="External"/><Relationship Id="rId135" Type="http://schemas.openxmlformats.org/officeDocument/2006/relationships/control" Target="activeX/activeX9.xml"/><Relationship Id="rId156" Type="http://schemas.openxmlformats.org/officeDocument/2006/relationships/image" Target="media/image36.png"/><Relationship Id="rId177" Type="http://schemas.openxmlformats.org/officeDocument/2006/relationships/image" Target="media/image5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0-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0-5CC6-11CF-8D67-00AA00BDCE1D}" ax:persistence="persistStream" r:id="rId1"/>
</file>

<file path=word/activeX/activeX6.xml><?xml version="1.0" encoding="utf-8"?>
<ax:ocx xmlns:ax="http://schemas.microsoft.com/office/2006/activeX" xmlns:r="http://schemas.openxmlformats.org/officeDocument/2006/relationships" ax:classid="{5512D122-5CC6-11CF-8D67-00AA00BDCE1D}" ax:persistence="persistStream" r:id="rId1"/>
</file>

<file path=word/activeX/activeX7.xml><?xml version="1.0" encoding="utf-8"?>
<ax:ocx xmlns:ax="http://schemas.microsoft.com/office/2006/activeX" xmlns:r="http://schemas.openxmlformats.org/officeDocument/2006/relationships" ax:classid="{5512D110-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C8874-3252-4367-8A0D-91B2A1C6A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2409</TotalTime>
  <Pages>129</Pages>
  <Words>15288</Words>
  <Characters>87143</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amarth patel</dc:creator>
  <cp:keywords/>
  <dc:description/>
  <cp:lastModifiedBy>amarth patel</cp:lastModifiedBy>
  <cp:revision>22</cp:revision>
  <cp:lastPrinted>2022-09-15T17:27:00Z</cp:lastPrinted>
  <dcterms:created xsi:type="dcterms:W3CDTF">2022-09-09T09:18:00Z</dcterms:created>
  <dcterms:modified xsi:type="dcterms:W3CDTF">2023-03-22T16:37:00Z</dcterms:modified>
</cp:coreProperties>
</file>